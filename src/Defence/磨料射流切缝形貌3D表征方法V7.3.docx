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dp" ContentType="image/vnd.ms-photo"/>
  <Default Extension="emf" ContentType="image/x-emf"/>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rPr>
          <w:b/>
          <w:sz w:val="24"/>
        </w:rPr>
      </w:pPr>
      <w:r>
        <w:rPr>
          <w:rFonts w:hint="eastAsia"/>
          <w:b/>
          <w:sz w:val="24"/>
        </w:rPr>
        <w:t>中图分类号：T</w:t>
      </w:r>
      <w:r>
        <w:rPr>
          <w:b/>
          <w:sz w:val="24"/>
        </w:rPr>
        <w:t>G664</w:t>
      </w:r>
      <w:r>
        <w:rPr>
          <w:rFonts w:hint="eastAsia" w:ascii="宋体" w:hAnsi="宋体"/>
          <w:b/>
          <w:sz w:val="24"/>
        </w:rPr>
        <w:t xml:space="preserve">      </w:t>
      </w:r>
      <w:r>
        <w:rPr>
          <w:rFonts w:hint="eastAsia"/>
          <w:b/>
          <w:sz w:val="24"/>
        </w:rPr>
        <w:t xml:space="preserve">                       单位代号：10280</w:t>
      </w:r>
    </w:p>
    <w:p>
      <w:pPr>
        <w:spacing w:line="360" w:lineRule="auto"/>
        <w:rPr>
          <w:rFonts w:hint="default" w:eastAsia="宋体"/>
          <w:b/>
          <w:sz w:val="24"/>
          <w:lang w:val="en-US" w:eastAsia="zh-CN"/>
        </w:rPr>
      </w:pPr>
      <w:r>
        <w:rPr>
          <w:rFonts w:hint="eastAsia"/>
          <w:b/>
          <w:sz w:val="24"/>
        </w:rPr>
        <w:t>密      级：</w:t>
      </w:r>
      <w:del w:id="0" w:author="windr" w:date="2021-05-05T09:46:55Z">
        <w:r>
          <w:rPr>
            <w:rFonts w:hint="eastAsia" w:ascii="宋体" w:hAnsi="宋体"/>
            <w:b/>
            <w:sz w:val="24"/>
          </w:rPr>
          <w:delText xml:space="preserve"> </w:delText>
        </w:r>
      </w:del>
      <w:del w:id="1" w:author="windr" w:date="2021-05-05T09:46:54Z">
        <w:r>
          <w:rPr>
            <w:rFonts w:hint="eastAsia" w:ascii="宋体" w:hAnsi="宋体"/>
            <w:b/>
            <w:sz w:val="24"/>
          </w:rPr>
          <w:delText xml:space="preserve"> </w:delText>
        </w:r>
      </w:del>
      <w:ins w:id="2" w:author="windr" w:date="2021-05-05T09:46:51Z">
        <w:r>
          <w:rPr>
            <w:rFonts w:hint="eastAsia" w:ascii="宋体" w:hAnsi="宋体"/>
            <w:b/>
            <w:sz w:val="24"/>
            <w:lang w:val="en-US" w:eastAsia="zh-CN"/>
          </w:rPr>
          <w:t>公开</w:t>
        </w:r>
      </w:ins>
      <w:r>
        <w:rPr>
          <w:rFonts w:hint="eastAsia" w:ascii="宋体" w:hAnsi="宋体"/>
          <w:b/>
          <w:sz w:val="24"/>
        </w:rPr>
        <w:t xml:space="preserve">                              </w:t>
      </w:r>
      <w:r>
        <w:rPr>
          <w:rFonts w:ascii="宋体" w:hAnsi="宋体"/>
          <w:b/>
          <w:sz w:val="24"/>
        </w:rPr>
        <w:t xml:space="preserve"> </w:t>
      </w:r>
      <w:del w:id="3" w:author="windr" w:date="2021-05-05T09:46:57Z">
        <w:r>
          <w:rPr>
            <w:rFonts w:ascii="宋体" w:hAnsi="宋体"/>
            <w:b/>
            <w:sz w:val="24"/>
          </w:rPr>
          <w:delText xml:space="preserve"> </w:delText>
        </w:r>
      </w:del>
      <w:del w:id="4" w:author="windr" w:date="2021-05-05T09:46:56Z">
        <w:r>
          <w:rPr>
            <w:rFonts w:ascii="宋体" w:hAnsi="宋体"/>
            <w:b/>
            <w:sz w:val="24"/>
          </w:rPr>
          <w:delText xml:space="preserve"> </w:delText>
        </w:r>
      </w:del>
      <w:r>
        <w:rPr>
          <w:rFonts w:hint="eastAsia"/>
          <w:b/>
          <w:sz w:val="24"/>
        </w:rPr>
        <w:t>学    号：</w:t>
      </w:r>
      <w:ins w:id="5" w:author="windr" w:date="2021-05-05T09:44:56Z">
        <w:r>
          <w:rPr>
            <w:rFonts w:hint="eastAsia"/>
            <w:b/>
            <w:sz w:val="24"/>
            <w:lang w:val="en-US" w:eastAsia="zh-CN"/>
          </w:rPr>
          <w:t>17722</w:t>
        </w:r>
      </w:ins>
      <w:ins w:id="6" w:author="windr" w:date="2021-05-05T09:44:57Z">
        <w:r>
          <w:rPr>
            <w:rFonts w:hint="eastAsia"/>
            <w:b/>
            <w:sz w:val="24"/>
            <w:lang w:val="en-US" w:eastAsia="zh-CN"/>
          </w:rPr>
          <w:t>208</w:t>
        </w:r>
      </w:ins>
    </w:p>
    <w:p>
      <w:pPr>
        <w:jc w:val="center"/>
      </w:pPr>
      <w:r>
        <w:rPr>
          <w:rFonts w:hint="eastAsia"/>
        </w:rPr>
        <w:t xml:space="preserve">       </w:t>
      </w:r>
    </w:p>
    <w:p>
      <w:pPr>
        <w:jc w:val="center"/>
        <w:rPr>
          <w:rFonts w:ascii="Albertus Medium" w:hAnsi="Albertus Medium" w:eastAsia="楷体_GB2312"/>
          <w:b/>
          <w:sz w:val="72"/>
        </w:rPr>
      </w:pPr>
      <w:r>
        <w:rPr>
          <w:sz w:val="20"/>
        </w:rPr>
        <mc:AlternateContent>
          <mc:Choice Requires="wps">
            <w:drawing>
              <wp:anchor distT="0" distB="0" distL="114300" distR="114300" simplePos="0" relativeHeight="251663360" behindDoc="0" locked="0" layoutInCell="0" allowOverlap="1">
                <wp:simplePos x="0" y="0"/>
                <wp:positionH relativeFrom="column">
                  <wp:posOffset>0</wp:posOffset>
                </wp:positionH>
                <wp:positionV relativeFrom="paragraph">
                  <wp:posOffset>0</wp:posOffset>
                </wp:positionV>
                <wp:extent cx="3886200" cy="0"/>
                <wp:effectExtent l="0" t="13970" r="0" b="24130"/>
                <wp:wrapNone/>
                <wp:docPr id="42" name="直接连接符 42"/>
                <wp:cNvGraphicFramePr/>
                <a:graphic xmlns:a="http://schemas.openxmlformats.org/drawingml/2006/main">
                  <a:graphicData uri="http://schemas.microsoft.com/office/word/2010/wordprocessingShape">
                    <wps:wsp>
                      <wps:cNvCnPr>
                        <a:cxnSpLocks noChangeShapeType="1"/>
                      </wps:cNvCnPr>
                      <wps:spPr bwMode="auto">
                        <a:xfrm>
                          <a:off x="0" y="0"/>
                          <a:ext cx="3886200" cy="0"/>
                        </a:xfrm>
                        <a:prstGeom prst="line">
                          <a:avLst/>
                        </a:prstGeom>
                        <a:noFill/>
                        <a:ln w="28575">
                          <a:solidFill>
                            <a:srgbClr val="000000"/>
                          </a:solidFill>
                          <a:round/>
                        </a:ln>
                        <a:effectLst/>
                      </wps:spPr>
                      <wps:bodyPr/>
                    </wps:wsp>
                  </a:graphicData>
                </a:graphic>
              </wp:anchor>
            </w:drawing>
          </mc:Choice>
          <mc:Fallback>
            <w:pict>
              <v:line id="_x0000_s1026" o:spid="_x0000_s1026" o:spt="20" style="position:absolute;left:0pt;margin-left:0pt;margin-top:0pt;height:0pt;width:306pt;z-index:251663360;mso-width-relative:page;mso-height-relative:page;" filled="f" stroked="t" coordsize="21600,21600" o:allowincell="f" o:gfxdata="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w9tyxdAAAAAC&#10;AQAADwAAAAAAAAABACAAAAAiAAAAZHJzL2Rvd25yZXYueG1sUEsBAhQAFAAAAAgAh07iQBHcMNDr&#10;AQAAuwMAAA4AAAAAAAAAAQAgAAAAHwEAAGRycy9lMm9Eb2MueG1sUEsFBgAAAAAGAAYAWQEAAHwF&#10;AAAAAA==&#10;">
                <v:fill on="f" focussize="0,0"/>
                <v:stroke weight="2.25pt" color="#000000" joinstyle="round"/>
                <v:imagedata o:title=""/>
                <o:lock v:ext="edit" aspectratio="f"/>
              </v:line>
            </w:pict>
          </mc:Fallback>
        </mc:AlternateContent>
      </w:r>
      <w:r>
        <w:rPr>
          <w:rFonts w:hint="eastAsia"/>
        </w:rPr>
        <w:t xml:space="preserve"> </w:t>
      </w:r>
      <w:r>
        <w:rPr>
          <w:rFonts w:ascii="黑体"/>
          <w:sz w:val="24"/>
        </w:rPr>
        <w:object>
          <v:shape id="_x0000_i1025" o:spt="75" type="#_x0000_t75" style="height:77.25pt;width:272.25pt;" o:ole="t" fillcolor="#6D6D6D" filled="f" o:preferrelative="t" stroked="f" coordsize="21600,21600">
            <v:path/>
            <v:fill on="f" focussize="0,0"/>
            <v:stroke on="f" joinstyle="miter"/>
            <v:imagedata r:id="rId48" o:title=""/>
            <o:lock v:ext="edit" aspectratio="t"/>
            <w10:wrap type="none"/>
            <w10:anchorlock/>
          </v:shape>
          <o:OLEObject Type="Embed" ProgID="PBrush" ShapeID="_x0000_i1025" DrawAspect="Content" ObjectID="_1468075725" r:id="rId47">
            <o:LockedField>false</o:LockedField>
          </o:OLEObject>
        </w:object>
      </w:r>
      <w:r>
        <w:rPr>
          <w:rFonts w:hint="eastAsia"/>
        </w:rPr>
        <w:t xml:space="preserve">  </w:t>
      </w:r>
      <w:r>
        <w:object>
          <v:shape id="_x0000_i1026" o:spt="75" type="#_x0000_t75" style="height:83.25pt;width:69pt;" o:ole="t" fillcolor="#6D6D6D" filled="f" o:preferrelative="t" stroked="f" coordsize="21600,21600">
            <v:path/>
            <v:fill on="f" focussize="0,0"/>
            <v:stroke on="f" joinstyle="miter"/>
            <v:imagedata r:id="rId50" gain="2147483647f" blacklevel="-12452f" grayscale="t" bilevel="t" o:title=""/>
            <o:lock v:ext="edit" aspectratio="t"/>
            <w10:wrap type="none"/>
            <w10:anchorlock/>
          </v:shape>
          <o:OLEObject Type="Embed" ProgID="PBrush" ShapeID="_x0000_i1026" DrawAspect="Content" ObjectID="_1468075726" r:id="rId49">
            <o:LockedField>false</o:LockedField>
          </o:OLEObject>
        </w:object>
      </w:r>
      <w:r>
        <w:rPr>
          <w:rFonts w:hint="eastAsia"/>
        </w:rPr>
        <w:t xml:space="preserve"> </w:t>
      </w:r>
      <w:r>
        <w:rPr>
          <w:rFonts w:hint="eastAsia" w:ascii="Albertus Medium" w:hAnsi="Albertus Medium" w:eastAsia="楷体_GB2312"/>
          <w:b/>
          <w:sz w:val="72"/>
        </w:rPr>
        <w:t xml:space="preserve"> </w:t>
      </w:r>
    </w:p>
    <w:p>
      <w:pPr>
        <w:ind w:firstLine="843" w:firstLineChars="100"/>
        <w:rPr>
          <w:rFonts w:eastAsia="黑体"/>
          <w:b/>
          <w:sz w:val="84"/>
          <w:szCs w:val="84"/>
        </w:rPr>
      </w:pPr>
      <w:r>
        <w:rPr>
          <w:rFonts w:hint="eastAsia" w:eastAsia="黑体"/>
          <w:b/>
          <w:sz w:val="84"/>
          <w:szCs w:val="84"/>
        </w:rPr>
        <w:t>硕</w:t>
      </w:r>
      <w:r>
        <w:rPr>
          <w:rFonts w:hint="eastAsia" w:eastAsia="黑体"/>
          <w:b/>
          <w:szCs w:val="21"/>
        </w:rPr>
        <w:t xml:space="preserve">  </w:t>
      </w:r>
      <w:r>
        <w:rPr>
          <w:rFonts w:hint="eastAsia" w:eastAsia="黑体"/>
          <w:b/>
          <w:sz w:val="84"/>
          <w:szCs w:val="84"/>
        </w:rPr>
        <w:t>士</w:t>
      </w:r>
      <w:r>
        <w:rPr>
          <w:rFonts w:hint="eastAsia" w:eastAsia="黑体"/>
          <w:b/>
          <w:szCs w:val="21"/>
        </w:rPr>
        <w:t xml:space="preserve">  </w:t>
      </w:r>
      <w:r>
        <w:rPr>
          <w:rFonts w:hint="eastAsia" w:eastAsia="黑体"/>
          <w:b/>
          <w:sz w:val="84"/>
          <w:szCs w:val="84"/>
        </w:rPr>
        <w:t>学</w:t>
      </w:r>
      <w:r>
        <w:rPr>
          <w:rFonts w:hint="eastAsia" w:eastAsia="黑体"/>
          <w:b/>
          <w:szCs w:val="21"/>
        </w:rPr>
        <w:t xml:space="preserve">  </w:t>
      </w:r>
      <w:r>
        <w:rPr>
          <w:rFonts w:hint="eastAsia" w:eastAsia="黑体"/>
          <w:b/>
          <w:sz w:val="84"/>
          <w:szCs w:val="84"/>
        </w:rPr>
        <w:t>位</w:t>
      </w:r>
      <w:r>
        <w:rPr>
          <w:rFonts w:hint="eastAsia" w:eastAsia="黑体"/>
          <w:b/>
          <w:szCs w:val="21"/>
        </w:rPr>
        <w:t xml:space="preserve">  </w:t>
      </w:r>
      <w:r>
        <w:rPr>
          <w:rFonts w:hint="eastAsia" w:eastAsia="黑体"/>
          <w:b/>
          <w:sz w:val="84"/>
          <w:szCs w:val="84"/>
        </w:rPr>
        <w:t>论</w:t>
      </w:r>
      <w:r>
        <w:rPr>
          <w:rFonts w:hint="eastAsia" w:eastAsia="黑体"/>
          <w:b/>
          <w:szCs w:val="21"/>
        </w:rPr>
        <w:t xml:space="preserve">  </w:t>
      </w:r>
      <w:r>
        <w:rPr>
          <w:rFonts w:hint="eastAsia" w:eastAsia="黑体"/>
          <w:b/>
          <w:sz w:val="84"/>
          <w:szCs w:val="84"/>
        </w:rPr>
        <w:t>文</w:t>
      </w:r>
    </w:p>
    <w:p>
      <w:pPr>
        <w:jc w:val="center"/>
        <w:rPr>
          <w:szCs w:val="32"/>
        </w:rPr>
      </w:pPr>
      <w:bookmarkStart w:id="0" w:name="_Toc49529019"/>
      <w:bookmarkStart w:id="1" w:name="_Toc40440079"/>
      <w:bookmarkStart w:id="2" w:name="_Toc40430806"/>
      <w:bookmarkStart w:id="3" w:name="_Toc39137544"/>
      <w:bookmarkStart w:id="4" w:name="_Toc40302588"/>
      <w:bookmarkStart w:id="5" w:name="_Toc41335692"/>
      <w:r>
        <w:rPr>
          <w:b/>
          <w:sz w:val="32"/>
          <w:szCs w:val="32"/>
        </w:rPr>
        <mc:AlternateContent>
          <mc:Choice Requires="wps">
            <w:drawing>
              <wp:anchor distT="0" distB="0" distL="114300" distR="114300" simplePos="0" relativeHeight="251664384" behindDoc="0" locked="0" layoutInCell="0" allowOverlap="1">
                <wp:simplePos x="0" y="0"/>
                <wp:positionH relativeFrom="column">
                  <wp:posOffset>0</wp:posOffset>
                </wp:positionH>
                <wp:positionV relativeFrom="paragraph">
                  <wp:posOffset>0</wp:posOffset>
                </wp:positionV>
                <wp:extent cx="5143500" cy="0"/>
                <wp:effectExtent l="0" t="13970" r="0" b="24130"/>
                <wp:wrapNone/>
                <wp:docPr id="41" name="直接连接符 41"/>
                <wp:cNvGraphicFramePr/>
                <a:graphic xmlns:a="http://schemas.openxmlformats.org/drawingml/2006/main">
                  <a:graphicData uri="http://schemas.microsoft.com/office/word/2010/wordprocessingShape">
                    <wps:wsp>
                      <wps:cNvCnPr>
                        <a:cxnSpLocks noChangeShapeType="1"/>
                      </wps:cNvCnPr>
                      <wps:spPr bwMode="auto">
                        <a:xfrm>
                          <a:off x="0" y="0"/>
                          <a:ext cx="5143500" cy="0"/>
                        </a:xfrm>
                        <a:prstGeom prst="line">
                          <a:avLst/>
                        </a:prstGeom>
                        <a:noFill/>
                        <a:ln w="28575">
                          <a:solidFill>
                            <a:srgbClr val="000000"/>
                          </a:solidFill>
                          <a:round/>
                        </a:ln>
                        <a:effectLst/>
                      </wps:spPr>
                      <wps:bodyPr/>
                    </wps:wsp>
                  </a:graphicData>
                </a:graphic>
              </wp:anchor>
            </w:drawing>
          </mc:Choice>
          <mc:Fallback>
            <w:pict>
              <v:line id="_x0000_s1026" o:spid="_x0000_s1026" o:spt="20" style="position:absolute;left:0pt;margin-left:0pt;margin-top:0pt;height:0pt;width:405pt;z-index:251664384;mso-width-relative:page;mso-height-relative:page;" filled="f" stroked="t" coordsize="21600,21600" o:allowincell="f" o:gfxdata="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CnYr2NAAAAAC&#10;AQAADwAAAAAAAAABACAAAAAiAAAAZHJzL2Rvd25yZXYueG1sUEsBAhQAFAAAAAgAh07iQHYhcuXr&#10;AQAAuwMAAA4AAAAAAAAAAQAgAAAAHwEAAGRycy9lMm9Eb2MueG1sUEsFBgAAAAAGAAYAWQEAAHwF&#10;AAAAAA==&#10;">
                <v:fill on="f" focussize="0,0"/>
                <v:stroke weight="2.25pt" color="#000000" joinstyle="round"/>
                <v:imagedata o:title=""/>
                <o:lock v:ext="edit" aspectratio="f"/>
              </v:line>
            </w:pict>
          </mc:Fallback>
        </mc:AlternateContent>
      </w:r>
      <w:r>
        <w:rPr>
          <w:b/>
          <w:sz w:val="32"/>
          <w:szCs w:val="32"/>
        </w:rPr>
        <w:t>SHANGHAI  UNIVERSITY</w:t>
      </w:r>
      <w:bookmarkEnd w:id="0"/>
      <w:bookmarkEnd w:id="1"/>
      <w:bookmarkEnd w:id="2"/>
      <w:bookmarkEnd w:id="3"/>
      <w:bookmarkEnd w:id="4"/>
      <w:bookmarkEnd w:id="5"/>
    </w:p>
    <w:p>
      <w:pPr>
        <w:jc w:val="center"/>
        <w:rPr>
          <w:b/>
          <w:sz w:val="44"/>
          <w:szCs w:val="44"/>
        </w:rPr>
      </w:pPr>
      <w:r>
        <w:rPr>
          <w:b/>
          <w:sz w:val="44"/>
          <w:szCs w:val="44"/>
        </w:rPr>
        <w:t>MASTER</w:t>
      </w:r>
      <w:r>
        <w:rPr>
          <w:rFonts w:hint="eastAsia"/>
          <w:b/>
          <w:sz w:val="44"/>
          <w:szCs w:val="44"/>
        </w:rPr>
        <w:t xml:space="preserve">  </w:t>
      </w:r>
      <w:r>
        <w:rPr>
          <w:b/>
          <w:sz w:val="44"/>
          <w:szCs w:val="44"/>
        </w:rPr>
        <w:t>DISSERTATION</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2"/>
        <w:gridCol w:w="54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49" w:hRule="atLeast"/>
          <w:jc w:val="center"/>
        </w:trPr>
        <w:tc>
          <w:tcPr>
            <w:tcW w:w="762" w:type="dxa"/>
            <w:vAlign w:val="center"/>
          </w:tcPr>
          <w:p>
            <w:pPr>
              <w:rPr>
                <w:rFonts w:eastAsia="华文楷体"/>
                <w:b/>
                <w:position w:val="-6"/>
                <w:sz w:val="36"/>
              </w:rPr>
            </w:pPr>
            <w:r>
              <w:rPr>
                <w:rFonts w:hint="eastAsia" w:eastAsia="华文楷体"/>
                <w:b/>
                <w:position w:val="-6"/>
                <w:sz w:val="36"/>
              </w:rPr>
              <w:t>题</w:t>
            </w:r>
          </w:p>
          <w:p>
            <w:pPr>
              <w:rPr>
                <w:b/>
                <w:position w:val="-6"/>
                <w:sz w:val="36"/>
              </w:rPr>
            </w:pPr>
            <w:r>
              <w:rPr>
                <w:rFonts w:hint="eastAsia" w:eastAsia="华文楷体"/>
                <w:b/>
                <w:position w:val="-6"/>
                <w:sz w:val="36"/>
              </w:rPr>
              <w:t>目</w:t>
            </w:r>
          </w:p>
        </w:tc>
        <w:tc>
          <w:tcPr>
            <w:tcW w:w="5467" w:type="dxa"/>
            <w:vAlign w:val="center"/>
          </w:tcPr>
          <w:p>
            <w:pPr>
              <w:jc w:val="center"/>
              <w:rPr>
                <w:rFonts w:hint="eastAsia" w:eastAsia="黑体"/>
                <w:b/>
                <w:sz w:val="44"/>
                <w:lang w:eastAsia="zh-CN"/>
              </w:rPr>
            </w:pPr>
            <w:r>
              <w:rPr>
                <w:rFonts w:hint="eastAsia" w:eastAsia="黑体"/>
                <w:b/>
                <w:sz w:val="44"/>
              </w:rPr>
              <w:t>磨料射流切缝形貌3D表征</w:t>
            </w:r>
            <w:r>
              <w:rPr>
                <w:rFonts w:hint="eastAsia" w:eastAsia="黑体"/>
                <w:b/>
                <w:sz w:val="44"/>
                <w:lang w:val="en-US" w:eastAsia="zh-CN"/>
              </w:rPr>
              <w:t>方法</w:t>
            </w:r>
          </w:p>
        </w:tc>
      </w:tr>
    </w:tbl>
    <w:p>
      <w:pPr>
        <w:rPr>
          <w:b/>
          <w:sz w:val="36"/>
        </w:rPr>
      </w:pPr>
    </w:p>
    <w:p>
      <w:pPr>
        <w:rPr>
          <w:b/>
          <w:sz w:val="36"/>
        </w:rPr>
      </w:pPr>
    </w:p>
    <w:p>
      <w:pPr>
        <w:rPr>
          <w:b/>
          <w:sz w:val="36"/>
        </w:rPr>
      </w:pPr>
    </w:p>
    <w:p>
      <w:pPr>
        <w:rPr>
          <w:b/>
          <w:sz w:val="36"/>
        </w:rPr>
      </w:pPr>
    </w:p>
    <w:p>
      <w:pPr>
        <w:spacing w:line="360" w:lineRule="auto"/>
        <w:ind w:firstLine="1800"/>
        <w:rPr>
          <w:rFonts w:hint="eastAsia" w:eastAsia="宋体"/>
          <w:b/>
          <w:sz w:val="36"/>
          <w:lang w:val="en-US" w:eastAsia="zh-CN"/>
        </w:rPr>
      </w:pPr>
      <w:r>
        <w:rPr>
          <w:b/>
          <w:sz w:val="36"/>
        </w:rPr>
        <mc:AlternateContent>
          <mc:Choice Requires="wps">
            <w:drawing>
              <wp:anchor distT="0" distB="0" distL="114300" distR="114300" simplePos="0" relativeHeight="251659264" behindDoc="0" locked="0" layoutInCell="0" allowOverlap="1">
                <wp:simplePos x="0" y="0"/>
                <wp:positionH relativeFrom="column">
                  <wp:posOffset>2057400</wp:posOffset>
                </wp:positionH>
                <wp:positionV relativeFrom="paragraph">
                  <wp:posOffset>325120</wp:posOffset>
                </wp:positionV>
                <wp:extent cx="1864995" cy="0"/>
                <wp:effectExtent l="0" t="0" r="0" b="0"/>
                <wp:wrapNone/>
                <wp:docPr id="40" name="直接连接符 40"/>
                <wp:cNvGraphicFramePr/>
                <a:graphic xmlns:a="http://schemas.openxmlformats.org/drawingml/2006/main">
                  <a:graphicData uri="http://schemas.microsoft.com/office/word/2010/wordprocessingShape">
                    <wps:wsp>
                      <wps:cNvCnPr>
                        <a:cxnSpLocks noChangeShapeType="1"/>
                      </wps:cNvCnPr>
                      <wps:spPr bwMode="auto">
                        <a:xfrm>
                          <a:off x="0" y="0"/>
                          <a:ext cx="1864995" cy="0"/>
                        </a:xfrm>
                        <a:prstGeom prst="line">
                          <a:avLst/>
                        </a:prstGeom>
                        <a:noFill/>
                        <a:ln w="9525">
                          <a:solidFill>
                            <a:srgbClr val="000000"/>
                          </a:solidFill>
                          <a:round/>
                        </a:ln>
                        <a:effectLst/>
                      </wps:spPr>
                      <wps:bodyPr/>
                    </wps:wsp>
                  </a:graphicData>
                </a:graphic>
              </wp:anchor>
            </w:drawing>
          </mc:Choice>
          <mc:Fallback>
            <w:pict>
              <v:line id="_x0000_s1026" o:spid="_x0000_s1026" o:spt="20" style="position:absolute;left:0pt;margin-left:162pt;margin-top:25.6pt;height:0pt;width:146.85pt;z-index:251659264;mso-width-relative:page;mso-height-relative:page;" filled="f" stroked="t" coordsize="21600,21600" o:allowincell="f" o:gfxdata="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Icz&#10;zerYAAAACQEAAA8AAAAAAAAAAQAgAAAAIgAAAGRycy9kb3ducmV2LnhtbFBLAQIUABQAAAAIAIdO&#10;4kDZAcKx6gEAALoDAAAOAAAAAAAAAAEAIAAAACcBAABkcnMvZTJvRG9jLnhtbFBLBQYAAAAABgAG&#10;AFkBAACDBQAAAAA=&#10;">
                <v:fill on="f" focussize="0,0"/>
                <v:stroke color="#000000" joinstyle="round"/>
                <v:imagedata o:title=""/>
                <o:lock v:ext="edit" aspectratio="f"/>
              </v:line>
            </w:pict>
          </mc:Fallback>
        </mc:AlternateContent>
      </w:r>
      <w:r>
        <w:rPr>
          <w:rFonts w:hint="eastAsia" w:eastAsia="黑体"/>
          <w:b/>
          <w:sz w:val="36"/>
        </w:rPr>
        <w:t xml:space="preserve">作    者 </w:t>
      </w:r>
      <w:r>
        <w:rPr>
          <w:rFonts w:hint="eastAsia"/>
          <w:b/>
          <w:sz w:val="36"/>
        </w:rPr>
        <w:t xml:space="preserve"> </w:t>
      </w:r>
      <w:ins w:id="7" w:author="windr" w:date="2021-05-05T09:44:25Z">
        <w:r>
          <w:rPr>
            <w:rFonts w:hint="eastAsia"/>
            <w:b/>
            <w:sz w:val="36"/>
            <w:lang w:val="en-US" w:eastAsia="zh-CN"/>
          </w:rPr>
          <w:t>姬李丹阳</w:t>
        </w:r>
      </w:ins>
    </w:p>
    <w:p>
      <w:pPr>
        <w:spacing w:line="360" w:lineRule="auto"/>
        <w:ind w:firstLine="1800"/>
        <w:rPr>
          <w:rFonts w:hint="eastAsia" w:eastAsia="宋体"/>
          <w:b/>
          <w:sz w:val="36"/>
          <w:lang w:val="en-US" w:eastAsia="zh-CN"/>
        </w:rPr>
      </w:pPr>
      <w:r>
        <w:rPr>
          <w:b/>
          <w:sz w:val="36"/>
        </w:rPr>
        <mc:AlternateContent>
          <mc:Choice Requires="wps">
            <w:drawing>
              <wp:anchor distT="0" distB="0" distL="114300" distR="114300" simplePos="0" relativeHeight="251660288" behindDoc="0" locked="0" layoutInCell="0" allowOverlap="1">
                <wp:simplePos x="0" y="0"/>
                <wp:positionH relativeFrom="column">
                  <wp:posOffset>2057400</wp:posOffset>
                </wp:positionH>
                <wp:positionV relativeFrom="paragraph">
                  <wp:posOffset>344170</wp:posOffset>
                </wp:positionV>
                <wp:extent cx="1864995" cy="0"/>
                <wp:effectExtent l="0" t="0" r="0" b="0"/>
                <wp:wrapNone/>
                <wp:docPr id="33" name="直接连接符 33"/>
                <wp:cNvGraphicFramePr/>
                <a:graphic xmlns:a="http://schemas.openxmlformats.org/drawingml/2006/main">
                  <a:graphicData uri="http://schemas.microsoft.com/office/word/2010/wordprocessingShape">
                    <wps:wsp>
                      <wps:cNvCnPr>
                        <a:cxnSpLocks noChangeShapeType="1"/>
                      </wps:cNvCnPr>
                      <wps:spPr bwMode="auto">
                        <a:xfrm>
                          <a:off x="0" y="0"/>
                          <a:ext cx="1864995" cy="0"/>
                        </a:xfrm>
                        <a:prstGeom prst="line">
                          <a:avLst/>
                        </a:prstGeom>
                        <a:noFill/>
                        <a:ln w="9525">
                          <a:solidFill>
                            <a:srgbClr val="000000"/>
                          </a:solidFill>
                          <a:round/>
                        </a:ln>
                        <a:effectLst/>
                      </wps:spPr>
                      <wps:bodyPr/>
                    </wps:wsp>
                  </a:graphicData>
                </a:graphic>
              </wp:anchor>
            </w:drawing>
          </mc:Choice>
          <mc:Fallback>
            <w:pict>
              <v:line id="_x0000_s1026" o:spid="_x0000_s1026" o:spt="20" style="position:absolute;left:0pt;margin-left:162pt;margin-top:27.1pt;height:0pt;width:146.85pt;z-index:251660288;mso-width-relative:page;mso-height-relative:page;" filled="f" stroked="t" coordsize="21600,21600" o:allowincell="f" o:gfxdata="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A4&#10;ouQv1wAAAAkBAAAPAAAAAAAAAAEAIAAAACIAAABkcnMvZG93bnJldi54bWxQSwECFAAUAAAACACH&#10;TuJAEg7KzewBAAC6AwAADgAAAAAAAAABACAAAAAmAQAAZHJzL2Uyb0RvYy54bWxQSwUGAAAAAAYA&#10;BgBZAQAAhAUAAAAA&#10;">
                <v:fill on="f" focussize="0,0"/>
                <v:stroke color="#000000" joinstyle="round"/>
                <v:imagedata o:title=""/>
                <o:lock v:ext="edit" aspectratio="f"/>
              </v:line>
            </w:pict>
          </mc:Fallback>
        </mc:AlternateContent>
      </w:r>
      <w:r>
        <w:rPr>
          <w:rFonts w:hint="eastAsia" w:eastAsia="黑体"/>
          <w:b/>
          <w:sz w:val="36"/>
        </w:rPr>
        <w:t>学科专业</w:t>
      </w:r>
      <w:r>
        <w:rPr>
          <w:rFonts w:hint="eastAsia"/>
          <w:b/>
          <w:sz w:val="36"/>
        </w:rPr>
        <w:t xml:space="preserve">  </w:t>
      </w:r>
      <w:ins w:id="8" w:author="windr" w:date="2021-05-05T09:44:38Z">
        <w:r>
          <w:rPr>
            <w:rFonts w:hint="eastAsia"/>
            <w:b/>
            <w:sz w:val="36"/>
            <w:lang w:val="en-US" w:eastAsia="zh-CN"/>
          </w:rPr>
          <w:t>机械制造及其自动化</w:t>
        </w:r>
      </w:ins>
    </w:p>
    <w:p>
      <w:pPr>
        <w:tabs>
          <w:tab w:val="left" w:pos="2700"/>
        </w:tabs>
        <w:spacing w:line="360" w:lineRule="auto"/>
        <w:ind w:firstLine="1800"/>
        <w:rPr>
          <w:rFonts w:hint="eastAsia" w:eastAsia="黑体"/>
          <w:b/>
          <w:sz w:val="36"/>
          <w:lang w:val="en-US" w:eastAsia="zh-CN"/>
        </w:rPr>
      </w:pPr>
      <w:r>
        <w:rPr>
          <w:b/>
          <w:sz w:val="36"/>
        </w:rPr>
        <mc:AlternateContent>
          <mc:Choice Requires="wps">
            <w:drawing>
              <wp:anchor distT="0" distB="0" distL="114300" distR="114300" simplePos="0" relativeHeight="251661312" behindDoc="0" locked="0" layoutInCell="0" allowOverlap="1">
                <wp:simplePos x="0" y="0"/>
                <wp:positionH relativeFrom="column">
                  <wp:posOffset>2057400</wp:posOffset>
                </wp:positionH>
                <wp:positionV relativeFrom="paragraph">
                  <wp:posOffset>325120</wp:posOffset>
                </wp:positionV>
                <wp:extent cx="1864995" cy="0"/>
                <wp:effectExtent l="0" t="0" r="0" b="0"/>
                <wp:wrapNone/>
                <wp:docPr id="32" name="直接连接符 32"/>
                <wp:cNvGraphicFramePr/>
                <a:graphic xmlns:a="http://schemas.openxmlformats.org/drawingml/2006/main">
                  <a:graphicData uri="http://schemas.microsoft.com/office/word/2010/wordprocessingShape">
                    <wps:wsp>
                      <wps:cNvCnPr>
                        <a:cxnSpLocks noChangeShapeType="1"/>
                      </wps:cNvCnPr>
                      <wps:spPr bwMode="auto">
                        <a:xfrm>
                          <a:off x="0" y="0"/>
                          <a:ext cx="1864995" cy="0"/>
                        </a:xfrm>
                        <a:prstGeom prst="line">
                          <a:avLst/>
                        </a:prstGeom>
                        <a:noFill/>
                        <a:ln w="9525">
                          <a:solidFill>
                            <a:srgbClr val="000000"/>
                          </a:solidFill>
                          <a:round/>
                        </a:ln>
                        <a:effectLst/>
                      </wps:spPr>
                      <wps:bodyPr/>
                    </wps:wsp>
                  </a:graphicData>
                </a:graphic>
              </wp:anchor>
            </w:drawing>
          </mc:Choice>
          <mc:Fallback>
            <w:pict>
              <v:line id="_x0000_s1026" o:spid="_x0000_s1026" o:spt="20" style="position:absolute;left:0pt;margin-left:162pt;margin-top:25.6pt;height:0pt;width:146.85pt;z-index:251661312;mso-width-relative:page;mso-height-relative:page;" filled="f" stroked="t" coordsize="21600,21600" o:allowincell="f" o:gfxdata="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CH&#10;M83q2AAAAAkBAAAPAAAAAAAAAAEAIAAAACIAAABkcnMvZG93bnJldi54bWxQSwECFAAUAAAACACH&#10;TuJAOfJftusBAAC6AwAADgAAAAAAAAABACAAAAAnAQAAZHJzL2Uyb0RvYy54bWxQSwUGAAAAAAYA&#10;BgBZAQAAhAUAAAAA&#10;">
                <v:fill on="f" focussize="0,0"/>
                <v:stroke color="#000000" joinstyle="round"/>
                <v:imagedata o:title=""/>
                <o:lock v:ext="edit" aspectratio="f"/>
              </v:line>
            </w:pict>
          </mc:Fallback>
        </mc:AlternateContent>
      </w:r>
      <w:r>
        <w:rPr>
          <w:rFonts w:hint="eastAsia" w:eastAsia="黑体"/>
          <w:b/>
          <w:sz w:val="36"/>
        </w:rPr>
        <w:t xml:space="preserve">导    师  </w:t>
      </w:r>
      <w:ins w:id="9" w:author="windr" w:date="2021-05-05T09:44:43Z">
        <w:r>
          <w:rPr>
            <w:rFonts w:hint="eastAsia" w:eastAsia="黑体"/>
            <w:b w:val="0"/>
            <w:bCs/>
            <w:sz w:val="36"/>
            <w:lang w:val="en-US" w:eastAsia="zh-CN"/>
            <w:rPrChange w:id="10" w:author="windr" w:date="2021-05-05T09:44:49Z">
              <w:rPr>
                <w:rFonts w:hint="eastAsia" w:eastAsia="黑体"/>
                <w:b/>
                <w:sz w:val="36"/>
                <w:lang w:val="en-US" w:eastAsia="zh-CN"/>
              </w:rPr>
            </w:rPrChange>
          </w:rPr>
          <w:t>张仕进</w:t>
        </w:r>
      </w:ins>
    </w:p>
    <w:p>
      <w:pPr>
        <w:tabs>
          <w:tab w:val="left" w:pos="2700"/>
        </w:tabs>
        <w:spacing w:line="360" w:lineRule="auto"/>
        <w:ind w:firstLine="1800"/>
        <w:rPr>
          <w:rFonts w:eastAsia="黑体"/>
          <w:b/>
          <w:sz w:val="36"/>
        </w:rPr>
      </w:pPr>
      <w:r>
        <w:rPr>
          <w:b/>
          <w:sz w:val="36"/>
        </w:rPr>
        <mc:AlternateContent>
          <mc:Choice Requires="wps">
            <w:drawing>
              <wp:anchor distT="0" distB="0" distL="114300" distR="114300" simplePos="0" relativeHeight="251662336" behindDoc="0" locked="0" layoutInCell="0" allowOverlap="1">
                <wp:simplePos x="0" y="0"/>
                <wp:positionH relativeFrom="column">
                  <wp:posOffset>2057400</wp:posOffset>
                </wp:positionH>
                <wp:positionV relativeFrom="paragraph">
                  <wp:posOffset>327660</wp:posOffset>
                </wp:positionV>
                <wp:extent cx="1864995" cy="0"/>
                <wp:effectExtent l="0" t="0" r="0" b="0"/>
                <wp:wrapNone/>
                <wp:docPr id="31" name="直接连接符 31"/>
                <wp:cNvGraphicFramePr/>
                <a:graphic xmlns:a="http://schemas.openxmlformats.org/drawingml/2006/main">
                  <a:graphicData uri="http://schemas.microsoft.com/office/word/2010/wordprocessingShape">
                    <wps:wsp>
                      <wps:cNvCnPr>
                        <a:cxnSpLocks noChangeShapeType="1"/>
                      </wps:cNvCnPr>
                      <wps:spPr bwMode="auto">
                        <a:xfrm>
                          <a:off x="0" y="0"/>
                          <a:ext cx="1864995" cy="0"/>
                        </a:xfrm>
                        <a:prstGeom prst="line">
                          <a:avLst/>
                        </a:prstGeom>
                        <a:noFill/>
                        <a:ln w="9525">
                          <a:solidFill>
                            <a:srgbClr val="000000"/>
                          </a:solidFill>
                          <a:round/>
                        </a:ln>
                        <a:effectLst/>
                      </wps:spPr>
                      <wps:bodyPr/>
                    </wps:wsp>
                  </a:graphicData>
                </a:graphic>
              </wp:anchor>
            </w:drawing>
          </mc:Choice>
          <mc:Fallback>
            <w:pict>
              <v:line id="_x0000_s1026" o:spid="_x0000_s1026" o:spt="20" style="position:absolute;left:0pt;margin-left:162pt;margin-top:25.8pt;height:0pt;width:146.85pt;z-index:251662336;mso-width-relative:page;mso-height-relative:page;" filled="f" stroked="t" coordsize="21600,21600" o:allowincell="f" o:gfxdata="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8mb1&#10;O9cAAAAJAQAADwAAAAAAAAABACAAAAAiAAAAZHJzL2Rvd25yZXYueG1sUEsBAhQAFAAAAAgAh07i&#10;QET24TrqAQAAugMAAA4AAAAAAAAAAQAgAAAAJgEAAGRycy9lMm9Eb2MueG1sUEsFBgAAAAAGAAYA&#10;WQEAAIIFAAAAAA==&#10;">
                <v:fill on="f" focussize="0,0"/>
                <v:stroke color="#000000" joinstyle="round"/>
                <v:imagedata o:title=""/>
                <o:lock v:ext="edit" aspectratio="f"/>
              </v:line>
            </w:pict>
          </mc:Fallback>
        </mc:AlternateContent>
      </w:r>
      <w:r>
        <w:rPr>
          <w:rFonts w:hint="eastAsia" w:eastAsia="黑体"/>
          <w:b/>
          <w:sz w:val="36"/>
        </w:rPr>
        <w:t>完成日期</w:t>
      </w:r>
      <w:r>
        <w:rPr>
          <w:rFonts w:eastAsia="黑体"/>
          <w:b/>
          <w:sz w:val="36"/>
        </w:rPr>
        <w:t xml:space="preserve">  </w:t>
      </w:r>
      <w:r>
        <w:rPr>
          <w:b w:val="0"/>
          <w:bCs/>
          <w:sz w:val="36"/>
          <w:rPrChange w:id="12" w:author="windr" w:date="2021-05-05T09:44:52Z">
            <w:rPr>
              <w:b/>
              <w:sz w:val="36"/>
            </w:rPr>
          </w:rPrChange>
        </w:rPr>
        <w:t>2020年</w:t>
      </w:r>
      <w:r>
        <w:rPr>
          <w:rFonts w:hint="eastAsia"/>
          <w:b w:val="0"/>
          <w:bCs/>
          <w:sz w:val="36"/>
          <w:rPrChange w:id="13" w:author="windr" w:date="2021-05-05T09:44:52Z">
            <w:rPr>
              <w:rFonts w:hint="eastAsia"/>
              <w:b/>
              <w:sz w:val="36"/>
            </w:rPr>
          </w:rPrChange>
        </w:rPr>
        <w:t>11</w:t>
      </w:r>
      <w:r>
        <w:rPr>
          <w:b w:val="0"/>
          <w:bCs/>
          <w:sz w:val="36"/>
          <w:rPrChange w:id="14" w:author="windr" w:date="2021-05-05T09:44:52Z">
            <w:rPr>
              <w:b/>
              <w:sz w:val="36"/>
            </w:rPr>
          </w:rPrChange>
        </w:rPr>
        <w:t>月</w:t>
      </w:r>
    </w:p>
    <w:p>
      <w:pPr>
        <w:tabs>
          <w:tab w:val="left" w:pos="2700"/>
        </w:tabs>
        <w:spacing w:line="360" w:lineRule="auto"/>
        <w:ind w:firstLine="1800"/>
        <w:rPr>
          <w:rFonts w:eastAsia="黑体"/>
          <w:b/>
          <w:sz w:val="36"/>
        </w:rPr>
      </w:pPr>
    </w:p>
    <w:p>
      <w:pPr>
        <w:tabs>
          <w:tab w:val="left" w:pos="2700"/>
        </w:tabs>
        <w:spacing w:line="360" w:lineRule="auto"/>
        <w:ind w:firstLine="1800"/>
        <w:rPr>
          <w:rFonts w:eastAsia="黑体"/>
          <w:b/>
          <w:sz w:val="36"/>
        </w:rPr>
      </w:pPr>
    </w:p>
    <w:p>
      <w:pPr>
        <w:tabs>
          <w:tab w:val="left" w:pos="2700"/>
        </w:tabs>
        <w:spacing w:line="360" w:lineRule="auto"/>
        <w:ind w:firstLine="1800"/>
        <w:rPr>
          <w:b/>
          <w:sz w:val="36"/>
        </w:rPr>
        <w:sectPr>
          <w:footerReference r:id="rId3" w:type="default"/>
          <w:endnotePr>
            <w:numFmt w:val="decimal"/>
          </w:endnotePr>
          <w:pgSz w:w="11906" w:h="16838"/>
          <w:pgMar w:top="1701" w:right="1797" w:bottom="1701" w:left="1797" w:header="851" w:footer="992" w:gutter="0"/>
          <w:cols w:space="720" w:num="1"/>
          <w:docGrid w:type="lines" w:linePitch="312" w:charSpace="0"/>
        </w:sectPr>
      </w:pPr>
    </w:p>
    <w:p>
      <w:pPr>
        <w:spacing w:line="360" w:lineRule="auto"/>
        <w:rPr>
          <w:rFonts w:hint="default" w:ascii="宋体" w:hAnsi="宋体" w:eastAsia="宋体"/>
          <w:szCs w:val="21"/>
          <w:lang w:val="en-US" w:eastAsia="zh-CN"/>
        </w:rPr>
      </w:pPr>
      <w:r>
        <w:rPr>
          <w:rFonts w:hint="eastAsia" w:ascii="宋体" w:hAnsi="宋体"/>
          <w:szCs w:val="21"/>
        </w:rPr>
        <w:t>姓    名：</w:t>
      </w:r>
      <w:ins w:id="15" w:author="windr" w:date="2021-05-05T09:47:07Z">
        <w:r>
          <w:rPr>
            <w:rFonts w:hint="eastAsia" w:ascii="宋体" w:hAnsi="宋体"/>
            <w:szCs w:val="21"/>
            <w:lang w:val="en-US" w:eastAsia="zh-CN"/>
          </w:rPr>
          <w:t>姬李丹阳</w:t>
        </w:r>
      </w:ins>
      <w:r>
        <w:rPr>
          <w:rFonts w:hint="eastAsia" w:ascii="宋体" w:hAnsi="宋体"/>
          <w:szCs w:val="21"/>
        </w:rPr>
        <w:t xml:space="preserve">                                        </w:t>
      </w:r>
      <w:del w:id="16" w:author="windr" w:date="2021-05-05T09:47:11Z">
        <w:r>
          <w:rPr>
            <w:rFonts w:hint="eastAsia" w:ascii="宋体" w:hAnsi="宋体"/>
            <w:szCs w:val="21"/>
          </w:rPr>
          <w:delText xml:space="preserve">    </w:delText>
        </w:r>
      </w:del>
      <w:del w:id="17" w:author="windr" w:date="2021-05-05T09:47:10Z">
        <w:r>
          <w:rPr>
            <w:rFonts w:hint="eastAsia" w:ascii="宋体" w:hAnsi="宋体"/>
            <w:szCs w:val="21"/>
          </w:rPr>
          <w:delText xml:space="preserve"> </w:delText>
        </w:r>
      </w:del>
      <w:r>
        <w:rPr>
          <w:rFonts w:hint="eastAsia" w:ascii="宋体" w:hAnsi="宋体"/>
          <w:szCs w:val="21"/>
        </w:rPr>
        <w:t xml:space="preserve"> 学  </w:t>
      </w:r>
      <w:r>
        <w:rPr>
          <w:rFonts w:ascii="宋体" w:hAnsi="宋体"/>
          <w:szCs w:val="21"/>
        </w:rPr>
        <w:t xml:space="preserve">  </w:t>
      </w:r>
      <w:r>
        <w:rPr>
          <w:rFonts w:hint="eastAsia" w:ascii="宋体" w:hAnsi="宋体"/>
          <w:szCs w:val="21"/>
        </w:rPr>
        <w:t>号：</w:t>
      </w:r>
      <w:ins w:id="18" w:author="windr" w:date="2021-05-05T09:47:12Z">
        <w:r>
          <w:rPr>
            <w:rFonts w:hint="eastAsia" w:ascii="宋体" w:hAnsi="宋体"/>
            <w:szCs w:val="21"/>
            <w:lang w:val="en-US" w:eastAsia="zh-CN"/>
          </w:rPr>
          <w:t>1</w:t>
        </w:r>
      </w:ins>
      <w:ins w:id="19" w:author="windr" w:date="2021-05-05T09:47:13Z">
        <w:r>
          <w:rPr>
            <w:rFonts w:hint="eastAsia" w:ascii="宋体" w:hAnsi="宋体"/>
            <w:szCs w:val="21"/>
            <w:lang w:val="en-US" w:eastAsia="zh-CN"/>
          </w:rPr>
          <w:t>7722208</w:t>
        </w:r>
      </w:ins>
    </w:p>
    <w:p>
      <w:pPr>
        <w:spacing w:line="360" w:lineRule="auto"/>
        <w:rPr>
          <w:rFonts w:hint="eastAsia" w:ascii="宋体" w:hAnsi="宋体" w:eastAsia="宋体"/>
          <w:szCs w:val="21"/>
          <w:lang w:eastAsia="zh-CN"/>
        </w:rPr>
      </w:pPr>
      <w:r>
        <w:rPr>
          <w:rFonts w:hint="eastAsia" w:ascii="宋体" w:hAnsi="宋体"/>
          <w:szCs w:val="21"/>
        </w:rPr>
        <w:t>论文题目：磨料射流切缝形貌3D表征</w:t>
      </w:r>
      <w:r>
        <w:rPr>
          <w:rFonts w:hint="eastAsia" w:ascii="宋体" w:hAnsi="宋体"/>
          <w:szCs w:val="21"/>
          <w:lang w:val="en-US" w:eastAsia="zh-CN"/>
        </w:rPr>
        <w:t>方法</w:t>
      </w:r>
    </w:p>
    <w:p>
      <w:pPr>
        <w:jc w:val="center"/>
        <w:rPr>
          <w:rFonts w:ascii="宋体" w:hAnsi="宋体"/>
          <w:sz w:val="44"/>
          <w:szCs w:val="44"/>
        </w:rPr>
      </w:pPr>
    </w:p>
    <w:p>
      <w:pPr>
        <w:jc w:val="center"/>
        <w:rPr>
          <w:rFonts w:ascii="宋体" w:hAnsi="宋体"/>
          <w:sz w:val="44"/>
          <w:szCs w:val="44"/>
        </w:rPr>
      </w:pPr>
      <w:r>
        <w:rPr>
          <w:rFonts w:hint="eastAsia" w:ascii="宋体" w:hAnsi="宋体"/>
          <w:sz w:val="44"/>
          <w:szCs w:val="44"/>
        </w:rPr>
        <w:t>上海大学</w:t>
      </w:r>
    </w:p>
    <w:p>
      <w:pPr>
        <w:jc w:val="center"/>
        <w:rPr>
          <w:rFonts w:ascii="宋体" w:hAnsi="宋体"/>
          <w:sz w:val="44"/>
          <w:szCs w:val="44"/>
        </w:rPr>
      </w:pPr>
    </w:p>
    <w:p>
      <w:pPr>
        <w:ind w:firstLine="901" w:firstLineChars="205"/>
        <w:rPr>
          <w:rFonts w:ascii="宋体" w:hAnsi="宋体"/>
          <w:sz w:val="44"/>
          <w:szCs w:val="44"/>
        </w:rPr>
      </w:pPr>
      <w:r>
        <w:rPr>
          <w:rFonts w:hint="eastAsia" w:ascii="宋体" w:hAnsi="宋体"/>
          <w:sz w:val="44"/>
          <w:szCs w:val="44"/>
        </w:rPr>
        <w:t>本论文经答辩委员会全体委员审查</w:t>
      </w:r>
      <w:r>
        <w:rPr>
          <w:rFonts w:ascii="宋体" w:hAnsi="宋体"/>
          <w:sz w:val="44"/>
          <w:szCs w:val="44"/>
        </w:rPr>
        <w:t>,</w:t>
      </w:r>
      <w:r>
        <w:rPr>
          <w:rFonts w:hint="eastAsia" w:ascii="宋体" w:hAnsi="宋体"/>
          <w:sz w:val="44"/>
          <w:szCs w:val="44"/>
        </w:rPr>
        <w:t>确认符合上海大学硕士学位论文质量要求。</w:t>
      </w:r>
    </w:p>
    <w:p>
      <w:pPr>
        <w:ind w:firstLine="560"/>
        <w:rPr>
          <w:rFonts w:ascii="宋体" w:hAnsi="宋体"/>
          <w:sz w:val="28"/>
        </w:rPr>
      </w:pPr>
    </w:p>
    <w:p>
      <w:pPr>
        <w:ind w:firstLine="560"/>
        <w:rPr>
          <w:rFonts w:ascii="宋体" w:hAnsi="宋体"/>
          <w:sz w:val="28"/>
        </w:rPr>
      </w:pPr>
    </w:p>
    <w:p>
      <w:pPr>
        <w:ind w:firstLine="560"/>
        <w:rPr>
          <w:rFonts w:ascii="宋体" w:hAnsi="宋体"/>
          <w:sz w:val="28"/>
        </w:rPr>
      </w:pPr>
    </w:p>
    <w:p>
      <w:pPr>
        <w:spacing w:line="720" w:lineRule="auto"/>
        <w:ind w:firstLine="900" w:firstLineChars="250"/>
        <w:rPr>
          <w:rFonts w:ascii="宋体" w:hAnsi="宋体"/>
          <w:sz w:val="36"/>
          <w:szCs w:val="36"/>
        </w:rPr>
      </w:pPr>
      <w:r>
        <w:rPr>
          <w:rFonts w:hint="eastAsia" w:ascii="宋体" w:hAnsi="宋体"/>
          <w:sz w:val="36"/>
          <w:szCs w:val="36"/>
        </w:rPr>
        <w:t>答辩委员会签名：</w:t>
      </w:r>
    </w:p>
    <w:p>
      <w:pPr>
        <w:spacing w:line="720" w:lineRule="auto"/>
        <w:ind w:firstLine="900" w:firstLineChars="250"/>
        <w:rPr>
          <w:rFonts w:ascii="宋体" w:hAnsi="宋体"/>
          <w:sz w:val="36"/>
          <w:szCs w:val="36"/>
        </w:rPr>
      </w:pPr>
      <w:r>
        <w:rPr>
          <w:rFonts w:hint="eastAsia" w:ascii="宋体" w:hAnsi="宋体"/>
          <w:sz w:val="36"/>
          <w:szCs w:val="36"/>
        </w:rPr>
        <w:t>主任：</w:t>
      </w:r>
    </w:p>
    <w:p>
      <w:pPr>
        <w:spacing w:line="720" w:lineRule="auto"/>
        <w:ind w:firstLine="900" w:firstLineChars="250"/>
        <w:rPr>
          <w:rFonts w:ascii="宋体" w:hAnsi="宋体"/>
          <w:sz w:val="36"/>
          <w:szCs w:val="36"/>
        </w:rPr>
      </w:pPr>
      <w:r>
        <w:rPr>
          <w:rFonts w:hint="eastAsia" w:ascii="宋体" w:hAnsi="宋体"/>
          <w:sz w:val="36"/>
          <w:szCs w:val="36"/>
        </w:rPr>
        <w:t>委员：</w:t>
      </w:r>
    </w:p>
    <w:p>
      <w:pPr>
        <w:ind w:left="1080" w:firstLine="180"/>
        <w:rPr>
          <w:rFonts w:ascii="宋体" w:hAnsi="宋体"/>
          <w:sz w:val="28"/>
        </w:rPr>
      </w:pPr>
    </w:p>
    <w:p>
      <w:pPr>
        <w:ind w:left="1080" w:firstLine="180"/>
        <w:rPr>
          <w:rFonts w:ascii="宋体" w:hAnsi="宋体"/>
          <w:sz w:val="28"/>
        </w:rPr>
      </w:pPr>
    </w:p>
    <w:p>
      <w:pPr>
        <w:ind w:left="1080" w:firstLine="180"/>
        <w:rPr>
          <w:rFonts w:ascii="宋体" w:hAnsi="宋体"/>
          <w:sz w:val="28"/>
        </w:rPr>
      </w:pPr>
    </w:p>
    <w:p>
      <w:pPr>
        <w:spacing w:line="720" w:lineRule="auto"/>
        <w:ind w:firstLine="900" w:firstLineChars="250"/>
        <w:rPr>
          <w:rFonts w:ascii="宋体" w:hAnsi="宋体"/>
          <w:sz w:val="36"/>
          <w:szCs w:val="36"/>
        </w:rPr>
      </w:pPr>
      <w:r>
        <w:rPr>
          <w:rFonts w:hint="eastAsia" w:ascii="宋体" w:hAnsi="宋体"/>
          <w:sz w:val="36"/>
          <w:szCs w:val="36"/>
        </w:rPr>
        <w:t>导    师：</w:t>
      </w:r>
    </w:p>
    <w:p>
      <w:pPr>
        <w:spacing w:line="720" w:lineRule="auto"/>
        <w:ind w:firstLine="900" w:firstLineChars="250"/>
        <w:rPr>
          <w:rFonts w:ascii="宋体" w:hAnsi="宋体"/>
          <w:sz w:val="36"/>
          <w:szCs w:val="36"/>
        </w:rPr>
      </w:pPr>
      <w:r>
        <w:rPr>
          <w:rFonts w:hint="eastAsia" w:ascii="宋体" w:hAnsi="宋体"/>
          <w:sz w:val="36"/>
          <w:szCs w:val="36"/>
        </w:rPr>
        <w:t xml:space="preserve">答辩日期： </w:t>
      </w:r>
    </w:p>
    <w:p>
      <w:pPr>
        <w:spacing w:line="360" w:lineRule="auto"/>
        <w:rPr>
          <w:rFonts w:hint="default" w:ascii="宋体" w:hAnsi="宋体" w:eastAsia="宋体"/>
          <w:szCs w:val="21"/>
          <w:lang w:val="en-US" w:eastAsia="zh-CN"/>
        </w:rPr>
      </w:pPr>
      <w:r>
        <w:rPr>
          <w:rFonts w:ascii="隶书" w:eastAsia="隶书"/>
          <w:b/>
          <w:sz w:val="48"/>
        </w:rPr>
        <w:br w:type="page"/>
      </w:r>
      <w:r>
        <w:rPr>
          <w:rFonts w:hint="eastAsia" w:ascii="宋体" w:hAnsi="宋体"/>
          <w:szCs w:val="21"/>
        </w:rPr>
        <w:t>姓    名：</w:t>
      </w:r>
      <w:ins w:id="20" w:author="windr" w:date="2021-05-05T09:47:27Z">
        <w:r>
          <w:rPr>
            <w:rFonts w:hint="eastAsia" w:ascii="宋体" w:hAnsi="宋体"/>
            <w:szCs w:val="21"/>
            <w:lang w:val="en-US" w:eastAsia="zh-CN"/>
          </w:rPr>
          <w:t>姬李丹阳</w:t>
        </w:r>
      </w:ins>
      <w:r>
        <w:rPr>
          <w:rFonts w:hint="eastAsia" w:ascii="宋体" w:hAnsi="宋体"/>
          <w:szCs w:val="21"/>
        </w:rPr>
        <w:t xml:space="preserve">                                      </w:t>
      </w:r>
      <w:del w:id="21" w:author="windr" w:date="2021-05-05T09:47:30Z">
        <w:r>
          <w:rPr>
            <w:rFonts w:hint="eastAsia" w:ascii="宋体" w:hAnsi="宋体"/>
            <w:szCs w:val="21"/>
          </w:rPr>
          <w:delText xml:space="preserve">   </w:delText>
        </w:r>
      </w:del>
      <w:del w:id="22" w:author="windr" w:date="2021-05-05T09:47:29Z">
        <w:r>
          <w:rPr>
            <w:rFonts w:hint="eastAsia" w:ascii="宋体" w:hAnsi="宋体"/>
            <w:szCs w:val="21"/>
          </w:rPr>
          <w:delText xml:space="preserve">  </w:delText>
        </w:r>
      </w:del>
      <w:r>
        <w:rPr>
          <w:rFonts w:hint="eastAsia" w:ascii="宋体" w:hAnsi="宋体"/>
          <w:szCs w:val="21"/>
        </w:rPr>
        <w:t xml:space="preserve">    学 </w:t>
      </w:r>
      <w:r>
        <w:rPr>
          <w:rFonts w:ascii="宋体" w:hAnsi="宋体"/>
          <w:szCs w:val="21"/>
        </w:rPr>
        <w:t xml:space="preserve">   </w:t>
      </w:r>
      <w:r>
        <w:rPr>
          <w:rFonts w:hint="eastAsia" w:ascii="宋体" w:hAnsi="宋体"/>
          <w:szCs w:val="21"/>
        </w:rPr>
        <w:t>号：</w:t>
      </w:r>
      <w:ins w:id="23" w:author="windr" w:date="2021-05-05T09:47:31Z">
        <w:r>
          <w:rPr>
            <w:rFonts w:hint="eastAsia" w:ascii="宋体" w:hAnsi="宋体"/>
            <w:szCs w:val="21"/>
            <w:lang w:val="en-US" w:eastAsia="zh-CN"/>
          </w:rPr>
          <w:t>177</w:t>
        </w:r>
      </w:ins>
      <w:ins w:id="24" w:author="windr" w:date="2021-05-05T09:47:32Z">
        <w:r>
          <w:rPr>
            <w:rFonts w:hint="eastAsia" w:ascii="宋体" w:hAnsi="宋体"/>
            <w:szCs w:val="21"/>
            <w:lang w:val="en-US" w:eastAsia="zh-CN"/>
          </w:rPr>
          <w:t>22208</w:t>
        </w:r>
      </w:ins>
    </w:p>
    <w:p>
      <w:pPr>
        <w:spacing w:line="360" w:lineRule="auto"/>
        <w:rPr>
          <w:rFonts w:hint="eastAsia" w:ascii="宋体" w:hAnsi="宋体" w:eastAsia="宋体"/>
          <w:szCs w:val="21"/>
          <w:lang w:eastAsia="zh-CN"/>
        </w:rPr>
      </w:pPr>
      <w:r>
        <w:rPr>
          <w:rFonts w:hint="eastAsia" w:ascii="宋体" w:hAnsi="宋体"/>
          <w:szCs w:val="21"/>
        </w:rPr>
        <w:t>论文题目：磨料射流切缝形貌3D表征</w:t>
      </w:r>
      <w:r>
        <w:rPr>
          <w:rFonts w:hint="eastAsia" w:ascii="宋体" w:hAnsi="宋体"/>
          <w:szCs w:val="21"/>
          <w:lang w:val="en-US" w:eastAsia="zh-CN"/>
        </w:rPr>
        <w:t>方法</w:t>
      </w:r>
    </w:p>
    <w:p>
      <w:pPr>
        <w:jc w:val="center"/>
        <w:rPr>
          <w:rFonts w:ascii="宋体" w:hAnsi="宋体"/>
          <w:b/>
          <w:bCs/>
          <w:sz w:val="44"/>
        </w:rPr>
      </w:pPr>
      <w:r>
        <w:rPr>
          <w:rFonts w:hint="eastAsia" w:ascii="宋体" w:hAnsi="宋体"/>
          <w:b/>
          <w:bCs/>
          <w:sz w:val="44"/>
        </w:rPr>
        <w:t>原</w:t>
      </w:r>
      <w:r>
        <w:rPr>
          <w:rFonts w:ascii="宋体" w:hAnsi="宋体"/>
          <w:b/>
          <w:bCs/>
          <w:sz w:val="44"/>
        </w:rPr>
        <w:t xml:space="preserve"> </w:t>
      </w:r>
      <w:r>
        <w:rPr>
          <w:rFonts w:hint="eastAsia" w:ascii="宋体" w:hAnsi="宋体"/>
          <w:b/>
          <w:bCs/>
          <w:sz w:val="44"/>
        </w:rPr>
        <w:t>创</w:t>
      </w:r>
      <w:r>
        <w:rPr>
          <w:rFonts w:ascii="宋体" w:hAnsi="宋体"/>
          <w:b/>
          <w:bCs/>
          <w:sz w:val="44"/>
        </w:rPr>
        <w:t xml:space="preserve"> </w:t>
      </w:r>
      <w:r>
        <w:rPr>
          <w:rFonts w:hint="eastAsia" w:ascii="宋体" w:hAnsi="宋体"/>
          <w:b/>
          <w:bCs/>
          <w:sz w:val="44"/>
        </w:rPr>
        <w:t>性</w:t>
      </w:r>
      <w:r>
        <w:rPr>
          <w:rFonts w:ascii="宋体" w:hAnsi="宋体"/>
          <w:b/>
          <w:bCs/>
          <w:sz w:val="44"/>
        </w:rPr>
        <w:t xml:space="preserve"> </w:t>
      </w:r>
      <w:r>
        <w:rPr>
          <w:rFonts w:hint="eastAsia" w:ascii="宋体" w:hAnsi="宋体"/>
          <w:b/>
          <w:bCs/>
          <w:sz w:val="44"/>
        </w:rPr>
        <w:t>声</w:t>
      </w:r>
      <w:r>
        <w:rPr>
          <w:rFonts w:ascii="宋体" w:hAnsi="宋体"/>
          <w:b/>
          <w:bCs/>
          <w:sz w:val="44"/>
        </w:rPr>
        <w:t xml:space="preserve"> </w:t>
      </w:r>
      <w:r>
        <w:rPr>
          <w:rFonts w:hint="eastAsia" w:ascii="宋体" w:hAnsi="宋体"/>
          <w:b/>
          <w:bCs/>
          <w:sz w:val="44"/>
        </w:rPr>
        <w:t>明</w:t>
      </w:r>
    </w:p>
    <w:p>
      <w:pPr>
        <w:rPr>
          <w:rFonts w:ascii="宋体" w:hAnsi="宋体"/>
          <w:b/>
          <w:bCs/>
          <w:sz w:val="32"/>
        </w:rPr>
      </w:pPr>
    </w:p>
    <w:p>
      <w:pPr>
        <w:ind w:firstLine="560" w:firstLineChars="200"/>
        <w:rPr>
          <w:rFonts w:ascii="宋体" w:hAnsi="宋体"/>
          <w:sz w:val="28"/>
        </w:rPr>
      </w:pPr>
      <w:r>
        <w:rPr>
          <w:rFonts w:hint="eastAsia" w:ascii="宋体" w:hAnsi="宋体"/>
          <w:sz w:val="28"/>
        </w:rPr>
        <w:t>本人声明：所呈交的论文是本人在导师指导下进行的研究工作。除了文中特别加以标注和致谢的地方外，论文中不包含其他人已发表或撰写过的研究成果。参与同一工作的其他同志对本研究所做的任何贡献均已在论文中作了明确的说明并表示了谢意。</w:t>
      </w:r>
    </w:p>
    <w:p>
      <w:pPr>
        <w:rPr>
          <w:rFonts w:ascii="宋体" w:hAnsi="宋体"/>
          <w:sz w:val="28"/>
        </w:rPr>
      </w:pPr>
    </w:p>
    <w:p>
      <w:pPr>
        <w:rPr>
          <w:rFonts w:ascii="宋体" w:hAnsi="宋体"/>
          <w:sz w:val="28"/>
          <w:u w:val="single"/>
        </w:rPr>
      </w:pPr>
      <w:r>
        <w:rPr>
          <w:rFonts w:hint="eastAsia" w:ascii="宋体" w:hAnsi="宋体"/>
          <w:sz w:val="28"/>
        </w:rPr>
        <w:t xml:space="preserve">                        签  名：</w:t>
      </w:r>
      <w:r>
        <w:rPr>
          <w:rFonts w:hint="eastAsia" w:ascii="宋体" w:hAnsi="宋体"/>
          <w:sz w:val="28"/>
          <w:u w:val="single"/>
        </w:rPr>
        <w:t xml:space="preserve">           </w:t>
      </w:r>
      <w:r>
        <w:rPr>
          <w:rFonts w:hint="eastAsia" w:ascii="宋体" w:hAnsi="宋体"/>
          <w:sz w:val="28"/>
        </w:rPr>
        <w:t>日  期：</w:t>
      </w:r>
      <w:r>
        <w:rPr>
          <w:rFonts w:hint="eastAsia" w:ascii="宋体" w:hAnsi="宋体"/>
          <w:sz w:val="28"/>
          <w:u w:val="single"/>
        </w:rPr>
        <w:t xml:space="preserve">          </w:t>
      </w:r>
    </w:p>
    <w:p>
      <w:pPr>
        <w:rPr>
          <w:rFonts w:ascii="宋体" w:hAnsi="宋体"/>
          <w:sz w:val="28"/>
        </w:rPr>
      </w:pPr>
    </w:p>
    <w:p>
      <w:pPr>
        <w:rPr>
          <w:rFonts w:ascii="宋体" w:hAnsi="宋体"/>
          <w:sz w:val="28"/>
        </w:rPr>
      </w:pPr>
    </w:p>
    <w:p>
      <w:pPr>
        <w:jc w:val="center"/>
        <w:rPr>
          <w:rFonts w:ascii="宋体" w:hAnsi="宋体"/>
          <w:b/>
          <w:bCs/>
          <w:sz w:val="44"/>
        </w:rPr>
      </w:pPr>
      <w:r>
        <w:rPr>
          <w:rFonts w:hint="eastAsia" w:ascii="宋体" w:hAnsi="宋体"/>
          <w:b/>
          <w:bCs/>
          <w:sz w:val="44"/>
        </w:rPr>
        <w:t>本论文使用授权说明</w:t>
      </w:r>
    </w:p>
    <w:p>
      <w:pPr>
        <w:rPr>
          <w:rFonts w:ascii="宋体" w:hAnsi="宋体"/>
          <w:b/>
          <w:bCs/>
          <w:sz w:val="44"/>
        </w:rPr>
      </w:pPr>
    </w:p>
    <w:p>
      <w:pPr>
        <w:ind w:firstLine="560" w:firstLineChars="200"/>
        <w:rPr>
          <w:rFonts w:ascii="宋体" w:hAnsi="宋体"/>
          <w:sz w:val="28"/>
        </w:rPr>
      </w:pPr>
      <w:r>
        <w:rPr>
          <w:rFonts w:hint="eastAsia" w:ascii="宋体" w:hAnsi="宋体"/>
          <w:sz w:val="28"/>
        </w:rPr>
        <w:t>本人完全了解上海大学有关保留、使用学位论文的规定，即：学校有权保留论文及送交论文复印件，允许论文被查阅和借阅；学校可以公布论文的全部或部分内容。</w:t>
      </w:r>
    </w:p>
    <w:p>
      <w:pPr>
        <w:ind w:firstLine="570"/>
        <w:rPr>
          <w:rFonts w:ascii="宋体" w:hAnsi="宋体"/>
          <w:sz w:val="28"/>
        </w:rPr>
      </w:pPr>
      <w:r>
        <w:rPr>
          <w:rFonts w:hint="eastAsia" w:ascii="宋体" w:hAnsi="宋体"/>
          <w:sz w:val="28"/>
        </w:rPr>
        <w:t>（</w:t>
      </w:r>
      <w:r>
        <w:rPr>
          <w:rFonts w:hint="eastAsia" w:ascii="宋体" w:hAnsi="宋体"/>
          <w:b/>
          <w:bCs/>
          <w:sz w:val="28"/>
        </w:rPr>
        <w:t>保密的论文在解密后应遵守此规定</w:t>
      </w:r>
      <w:r>
        <w:rPr>
          <w:rFonts w:hint="eastAsia" w:ascii="宋体" w:hAnsi="宋体"/>
          <w:sz w:val="28"/>
        </w:rPr>
        <w:t>）</w:t>
      </w:r>
    </w:p>
    <w:p>
      <w:pPr>
        <w:ind w:firstLine="570"/>
        <w:rPr>
          <w:rFonts w:ascii="宋体" w:hAnsi="宋体"/>
          <w:sz w:val="28"/>
        </w:rPr>
      </w:pPr>
    </w:p>
    <w:p>
      <w:pPr>
        <w:ind w:firstLine="570"/>
        <w:rPr>
          <w:rFonts w:ascii="宋体" w:hAnsi="宋体"/>
          <w:sz w:val="28"/>
          <w:u w:val="single"/>
        </w:rPr>
      </w:pPr>
      <w:r>
        <w:rPr>
          <w:rFonts w:hint="eastAsia" w:ascii="宋体" w:hAnsi="宋体"/>
          <w:sz w:val="28"/>
        </w:rPr>
        <w:t xml:space="preserve">签 </w:t>
      </w:r>
      <w:r>
        <w:rPr>
          <w:rFonts w:ascii="宋体" w:hAnsi="宋体"/>
          <w:sz w:val="28"/>
        </w:rPr>
        <w:t xml:space="preserve"> </w:t>
      </w:r>
      <w:r>
        <w:rPr>
          <w:rFonts w:hint="eastAsia" w:ascii="宋体" w:hAnsi="宋体"/>
          <w:sz w:val="28"/>
        </w:rPr>
        <w:t>名：</w:t>
      </w:r>
      <w:r>
        <w:rPr>
          <w:rFonts w:hint="eastAsia" w:ascii="宋体" w:hAnsi="宋体"/>
          <w:sz w:val="28"/>
          <w:u w:val="single"/>
        </w:rPr>
        <w:t xml:space="preserve">          </w:t>
      </w:r>
      <w:r>
        <w:rPr>
          <w:rFonts w:hint="eastAsia" w:ascii="宋体" w:hAnsi="宋体"/>
          <w:sz w:val="28"/>
        </w:rPr>
        <w:t>导师签名：</w:t>
      </w:r>
      <w:r>
        <w:rPr>
          <w:rFonts w:hint="eastAsia" w:ascii="宋体" w:hAnsi="宋体"/>
          <w:sz w:val="28"/>
          <w:u w:val="single"/>
        </w:rPr>
        <w:t xml:space="preserve">          </w:t>
      </w:r>
      <w:r>
        <w:rPr>
          <w:rFonts w:hint="eastAsia" w:ascii="宋体" w:hAnsi="宋体"/>
          <w:sz w:val="28"/>
        </w:rPr>
        <w:t xml:space="preserve">日 </w:t>
      </w:r>
      <w:r>
        <w:rPr>
          <w:rFonts w:ascii="宋体" w:hAnsi="宋体"/>
          <w:sz w:val="28"/>
        </w:rPr>
        <w:t xml:space="preserve"> </w:t>
      </w:r>
      <w:r>
        <w:rPr>
          <w:rFonts w:hint="eastAsia" w:ascii="宋体" w:hAnsi="宋体"/>
          <w:sz w:val="28"/>
        </w:rPr>
        <w:t>期：</w:t>
      </w:r>
      <w:r>
        <w:rPr>
          <w:rFonts w:hint="eastAsia" w:ascii="宋体" w:hAnsi="宋体"/>
          <w:sz w:val="28"/>
          <w:u w:val="single"/>
        </w:rPr>
        <w:t xml:space="preserve">          </w:t>
      </w:r>
    </w:p>
    <w:p>
      <w:pPr>
        <w:ind w:firstLine="570"/>
        <w:rPr>
          <w:rFonts w:ascii="宋体" w:hAnsi="宋体"/>
          <w:sz w:val="28"/>
          <w:u w:val="single"/>
        </w:rPr>
      </w:pPr>
    </w:p>
    <w:p>
      <w:pPr>
        <w:rPr>
          <w:rFonts w:eastAsia="仿宋_GB2312"/>
          <w:sz w:val="36"/>
        </w:rPr>
      </w:pPr>
    </w:p>
    <w:p>
      <w:pPr>
        <w:rPr>
          <w:rFonts w:eastAsia="仿宋_GB2312"/>
          <w:sz w:val="36"/>
        </w:rPr>
      </w:pPr>
    </w:p>
    <w:p>
      <w:pPr>
        <w:jc w:val="center"/>
        <w:rPr>
          <w:sz w:val="44"/>
          <w:szCs w:val="44"/>
        </w:rPr>
      </w:pPr>
      <w:r>
        <w:rPr>
          <w:rFonts w:hint="eastAsia"/>
          <w:sz w:val="44"/>
          <w:szCs w:val="44"/>
        </w:rPr>
        <w:t>上海大学工学硕士学位论文</w:t>
      </w:r>
    </w:p>
    <w:p>
      <w:pPr>
        <w:jc w:val="center"/>
        <w:rPr>
          <w:rFonts w:eastAsia="仿宋_GB2312"/>
          <w:sz w:val="36"/>
        </w:rPr>
      </w:pPr>
    </w:p>
    <w:p>
      <w:pPr>
        <w:ind w:firstLine="964"/>
        <w:jc w:val="center"/>
        <w:rPr>
          <w:rFonts w:ascii="隶书" w:eastAsia="隶书"/>
          <w:b/>
          <w:sz w:val="48"/>
        </w:rPr>
      </w:pPr>
    </w:p>
    <w:p>
      <w:pPr>
        <w:ind w:firstLine="964"/>
        <w:jc w:val="center"/>
        <w:rPr>
          <w:rFonts w:ascii="隶书" w:eastAsia="隶书"/>
          <w:b/>
          <w:sz w:val="48"/>
        </w:rPr>
      </w:pPr>
    </w:p>
    <w:p>
      <w:pPr>
        <w:jc w:val="center"/>
        <w:rPr>
          <w:rStyle w:val="17"/>
          <w:rFonts w:hint="eastAsia" w:eastAsia="宋体"/>
          <w:sz w:val="52"/>
          <w:szCs w:val="52"/>
          <w:lang w:eastAsia="zh-CN"/>
        </w:rPr>
      </w:pPr>
      <w:r>
        <w:rPr>
          <w:rFonts w:hint="eastAsia"/>
          <w:b/>
          <w:sz w:val="52"/>
          <w:szCs w:val="52"/>
        </w:rPr>
        <w:t>磨料射流切缝形貌3D表征</w:t>
      </w:r>
      <w:r>
        <w:rPr>
          <w:rFonts w:hint="eastAsia"/>
          <w:b/>
          <w:sz w:val="52"/>
          <w:szCs w:val="52"/>
          <w:lang w:val="en-US" w:eastAsia="zh-CN"/>
        </w:rPr>
        <w:t>方法</w:t>
      </w:r>
    </w:p>
    <w:p>
      <w:pPr>
        <w:ind w:firstLine="640"/>
        <w:rPr>
          <w:sz w:val="32"/>
        </w:rPr>
      </w:pPr>
    </w:p>
    <w:p>
      <w:pPr>
        <w:ind w:firstLine="640"/>
        <w:rPr>
          <w:sz w:val="32"/>
        </w:rPr>
      </w:pPr>
    </w:p>
    <w:p>
      <w:pPr>
        <w:ind w:firstLine="640"/>
        <w:rPr>
          <w:sz w:val="32"/>
        </w:rPr>
      </w:pPr>
    </w:p>
    <w:p>
      <w:pPr>
        <w:ind w:firstLine="640"/>
        <w:rPr>
          <w:sz w:val="32"/>
        </w:rPr>
      </w:pPr>
    </w:p>
    <w:p>
      <w:pPr>
        <w:ind w:firstLine="1800" w:firstLineChars="500"/>
        <w:rPr>
          <w:rFonts w:hint="eastAsia" w:eastAsia="宋体"/>
          <w:sz w:val="36"/>
          <w:szCs w:val="36"/>
          <w:lang w:val="en-US" w:eastAsia="zh-CN"/>
        </w:rPr>
      </w:pPr>
      <w:r>
        <w:rPr>
          <w:rFonts w:hint="eastAsia"/>
          <w:sz w:val="36"/>
          <w:szCs w:val="36"/>
        </w:rPr>
        <w:t>姓</w:t>
      </w:r>
      <w:r>
        <w:rPr>
          <w:sz w:val="36"/>
          <w:szCs w:val="36"/>
        </w:rPr>
        <w:t xml:space="preserve">    </w:t>
      </w:r>
      <w:r>
        <w:rPr>
          <w:rFonts w:hint="eastAsia"/>
          <w:sz w:val="36"/>
          <w:szCs w:val="36"/>
        </w:rPr>
        <w:t>名：</w:t>
      </w:r>
      <w:ins w:id="25" w:author="windr" w:date="2021-05-05T09:47:44Z">
        <w:r>
          <w:rPr>
            <w:rFonts w:hint="eastAsia"/>
            <w:sz w:val="36"/>
            <w:szCs w:val="36"/>
            <w:lang w:val="en-US" w:eastAsia="zh-CN"/>
          </w:rPr>
          <w:t>姬李丹阳</w:t>
        </w:r>
      </w:ins>
    </w:p>
    <w:p>
      <w:pPr>
        <w:ind w:firstLine="1800" w:firstLineChars="500"/>
        <w:rPr>
          <w:rFonts w:hint="eastAsia" w:eastAsia="宋体"/>
          <w:sz w:val="36"/>
          <w:szCs w:val="36"/>
          <w:lang w:val="en-US" w:eastAsia="zh-CN"/>
        </w:rPr>
      </w:pPr>
      <w:r>
        <w:rPr>
          <w:rFonts w:hint="eastAsia"/>
          <w:sz w:val="36"/>
          <w:szCs w:val="36"/>
        </w:rPr>
        <w:t>导</w:t>
      </w:r>
      <w:r>
        <w:rPr>
          <w:sz w:val="36"/>
          <w:szCs w:val="36"/>
        </w:rPr>
        <w:t xml:space="preserve">    </w:t>
      </w:r>
      <w:r>
        <w:rPr>
          <w:rFonts w:hint="eastAsia"/>
          <w:sz w:val="36"/>
          <w:szCs w:val="36"/>
        </w:rPr>
        <w:t>师：</w:t>
      </w:r>
      <w:ins w:id="26" w:author="windr" w:date="2021-05-05T09:47:48Z">
        <w:r>
          <w:rPr>
            <w:rFonts w:hint="eastAsia"/>
            <w:sz w:val="36"/>
            <w:szCs w:val="36"/>
            <w:lang w:val="en-US" w:eastAsia="zh-CN"/>
          </w:rPr>
          <w:t>张仕进</w:t>
        </w:r>
      </w:ins>
    </w:p>
    <w:p>
      <w:pPr>
        <w:ind w:firstLine="1800" w:firstLineChars="500"/>
        <w:rPr>
          <w:rFonts w:hint="eastAsia" w:eastAsia="宋体"/>
          <w:sz w:val="36"/>
          <w:szCs w:val="36"/>
          <w:lang w:val="en-US" w:eastAsia="zh-CN"/>
        </w:rPr>
      </w:pPr>
      <w:r>
        <w:rPr>
          <w:rFonts w:hint="eastAsia"/>
          <w:sz w:val="36"/>
          <w:szCs w:val="36"/>
        </w:rPr>
        <w:t>学科专业：</w:t>
      </w:r>
      <w:ins w:id="27" w:author="windr" w:date="2021-05-05T09:47:54Z">
        <w:bookmarkStart w:id="6" w:name="_Toc33373797"/>
        <w:r>
          <w:rPr>
            <w:rFonts w:hint="eastAsia"/>
            <w:sz w:val="36"/>
            <w:szCs w:val="36"/>
            <w:lang w:val="en-US" w:eastAsia="zh-CN"/>
          </w:rPr>
          <w:t>机械制造及其自动化</w:t>
        </w:r>
      </w:ins>
    </w:p>
    <w:p>
      <w:pPr>
        <w:spacing w:before="240" w:line="360" w:lineRule="auto"/>
        <w:ind w:firstLine="3240" w:firstLineChars="900"/>
        <w:jc w:val="center"/>
        <w:rPr>
          <w:rFonts w:ascii="宋体" w:hAnsi="宋体"/>
          <w:sz w:val="36"/>
        </w:rPr>
      </w:pPr>
    </w:p>
    <w:p>
      <w:pPr>
        <w:ind w:firstLine="2520" w:firstLineChars="900"/>
        <w:rPr>
          <w:sz w:val="28"/>
        </w:rPr>
      </w:pPr>
    </w:p>
    <w:p>
      <w:pPr>
        <w:jc w:val="center"/>
        <w:rPr>
          <w:sz w:val="32"/>
          <w:szCs w:val="32"/>
        </w:rPr>
      </w:pPr>
      <w:r>
        <w:rPr>
          <w:rFonts w:hint="eastAsia"/>
          <w:sz w:val="32"/>
          <w:szCs w:val="32"/>
        </w:rPr>
        <w:t>上海大学机电工程与自动化学院</w:t>
      </w:r>
    </w:p>
    <w:p>
      <w:pPr>
        <w:jc w:val="center"/>
        <w:rPr>
          <w:rFonts w:eastAsia="华文楷体"/>
          <w:sz w:val="32"/>
          <w:szCs w:val="32"/>
        </w:rPr>
      </w:pPr>
      <w:r>
        <w:rPr>
          <w:rFonts w:hint="eastAsia"/>
          <w:sz w:val="32"/>
          <w:szCs w:val="32"/>
        </w:rPr>
        <w:t>2</w:t>
      </w:r>
      <w:r>
        <w:rPr>
          <w:sz w:val="32"/>
          <w:szCs w:val="32"/>
        </w:rPr>
        <w:t>020</w:t>
      </w:r>
      <w:r>
        <w:rPr>
          <w:rFonts w:hint="eastAsia"/>
          <w:sz w:val="32"/>
          <w:szCs w:val="32"/>
        </w:rPr>
        <w:t>年11月</w:t>
      </w:r>
    </w:p>
    <w:p>
      <w:pPr>
        <w:rPr>
          <w:sz w:val="30"/>
        </w:rPr>
      </w:pPr>
      <w:r>
        <w:br w:type="page"/>
      </w:r>
      <w:bookmarkEnd w:id="6"/>
    </w:p>
    <w:p>
      <w:pPr>
        <w:spacing w:line="360" w:lineRule="auto"/>
        <w:jc w:val="center"/>
        <w:rPr>
          <w:sz w:val="32"/>
          <w:szCs w:val="32"/>
        </w:rPr>
      </w:pPr>
      <w:r>
        <w:rPr>
          <w:rFonts w:hint="eastAsia"/>
          <w:sz w:val="32"/>
          <w:szCs w:val="32"/>
        </w:rPr>
        <w:t xml:space="preserve">A Dissertation Submitted to Shanghai University for the Degree of Master of </w:t>
      </w:r>
      <w:r>
        <w:rPr>
          <w:sz w:val="32"/>
          <w:szCs w:val="32"/>
        </w:rPr>
        <w:t>Engineering</w:t>
      </w:r>
    </w:p>
    <w:p>
      <w:pPr>
        <w:spacing w:line="360" w:lineRule="auto"/>
        <w:jc w:val="center"/>
        <w:rPr>
          <w:sz w:val="32"/>
          <w:szCs w:val="32"/>
        </w:rPr>
      </w:pPr>
      <w:r>
        <w:rPr>
          <w:rFonts w:hint="eastAsia"/>
          <w:sz w:val="32"/>
          <w:szCs w:val="32"/>
        </w:rPr>
        <w:t xml:space="preserve">in </w:t>
      </w:r>
      <w:r>
        <w:rPr>
          <w:sz w:val="32"/>
          <w:szCs w:val="32"/>
        </w:rPr>
        <w:t>Mechanical Manufacture and Automation</w:t>
      </w:r>
    </w:p>
    <w:p>
      <w:pPr>
        <w:ind w:firstLine="480"/>
      </w:pPr>
    </w:p>
    <w:p>
      <w:pPr>
        <w:ind w:firstLine="480"/>
      </w:pPr>
    </w:p>
    <w:p>
      <w:pPr>
        <w:ind w:firstLine="480"/>
      </w:pPr>
    </w:p>
    <w:p>
      <w:pPr>
        <w:ind w:firstLine="480"/>
      </w:pPr>
    </w:p>
    <w:p>
      <w:pPr>
        <w:ind w:firstLine="480"/>
      </w:pPr>
    </w:p>
    <w:p>
      <w:pPr>
        <w:spacing w:line="360" w:lineRule="auto"/>
        <w:jc w:val="center"/>
        <w:rPr>
          <w:b/>
          <w:bCs/>
          <w:sz w:val="52"/>
          <w:szCs w:val="52"/>
        </w:rPr>
      </w:pPr>
      <w:r>
        <w:rPr>
          <w:rFonts w:hint="eastAsia"/>
          <w:b/>
          <w:bCs/>
          <w:sz w:val="52"/>
          <w:szCs w:val="52"/>
        </w:rPr>
        <w:t>Research on 3D</w:t>
      </w:r>
      <w:r>
        <w:rPr>
          <w:b/>
          <w:bCs/>
          <w:sz w:val="52"/>
          <w:szCs w:val="52"/>
        </w:rPr>
        <w:t xml:space="preserve"> Characterization of Abrasive Waterjet Kerf </w:t>
      </w:r>
      <w:r>
        <w:rPr>
          <w:rFonts w:hint="eastAsia"/>
          <w:b/>
          <w:bCs/>
          <w:sz w:val="52"/>
          <w:szCs w:val="52"/>
        </w:rPr>
        <w:t xml:space="preserve">Profile </w:t>
      </w:r>
    </w:p>
    <w:p>
      <w:pPr>
        <w:ind w:firstLine="480"/>
      </w:pPr>
    </w:p>
    <w:p>
      <w:pPr>
        <w:ind w:firstLine="480"/>
      </w:pPr>
    </w:p>
    <w:p>
      <w:pPr>
        <w:ind w:firstLine="480"/>
      </w:pPr>
    </w:p>
    <w:p>
      <w:pPr>
        <w:ind w:firstLine="480"/>
      </w:pPr>
    </w:p>
    <w:p>
      <w:pPr>
        <w:ind w:firstLine="480"/>
      </w:pPr>
    </w:p>
    <w:p>
      <w:pPr>
        <w:ind w:firstLine="480"/>
      </w:pPr>
    </w:p>
    <w:p>
      <w:pPr>
        <w:ind w:firstLine="480"/>
      </w:pPr>
    </w:p>
    <w:tbl>
      <w:tblPr>
        <w:tblStyle w:val="14"/>
        <w:tblW w:w="7371" w:type="dxa"/>
        <w:tblInd w:w="84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118"/>
        <w:gridCol w:w="42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18" w:type="dxa"/>
          </w:tcPr>
          <w:p>
            <w:pPr>
              <w:jc w:val="right"/>
              <w:rPr>
                <w:rFonts w:ascii="Calibri" w:hAnsi="Calibri"/>
              </w:rPr>
            </w:pPr>
            <w:r>
              <w:rPr>
                <w:rFonts w:ascii="Calibri" w:hAnsi="Calibri"/>
                <w:sz w:val="32"/>
                <w:szCs w:val="32"/>
              </w:rPr>
              <w:t>MA  Candidate：</w:t>
            </w:r>
          </w:p>
        </w:tc>
        <w:tc>
          <w:tcPr>
            <w:tcW w:w="4253" w:type="dxa"/>
          </w:tcPr>
          <w:p>
            <w:pPr>
              <w:jc w:val="left"/>
              <w:rPr>
                <w:rFonts w:ascii="Calibri" w:hAnsi="Calibri"/>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18" w:type="dxa"/>
          </w:tcPr>
          <w:p>
            <w:pPr>
              <w:jc w:val="right"/>
              <w:rPr>
                <w:rFonts w:ascii="Calibri" w:hAnsi="Calibri"/>
              </w:rPr>
            </w:pPr>
            <w:r>
              <w:rPr>
                <w:rFonts w:ascii="Calibri" w:hAnsi="Calibri"/>
                <w:sz w:val="32"/>
                <w:szCs w:val="32"/>
              </w:rPr>
              <w:t>Supervisor：</w:t>
            </w:r>
          </w:p>
        </w:tc>
        <w:tc>
          <w:tcPr>
            <w:tcW w:w="4253" w:type="dxa"/>
          </w:tcPr>
          <w:p>
            <w:pPr>
              <w:jc w:val="left"/>
              <w:rPr>
                <w:rFonts w:ascii="Calibri" w:hAnsi="Calibri"/>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118" w:type="dxa"/>
          </w:tcPr>
          <w:p>
            <w:pPr>
              <w:jc w:val="right"/>
              <w:rPr>
                <w:rFonts w:ascii="Calibri" w:hAnsi="Calibri"/>
              </w:rPr>
            </w:pPr>
            <w:r>
              <w:rPr>
                <w:rFonts w:ascii="Calibri" w:hAnsi="Calibri"/>
                <w:sz w:val="32"/>
                <w:szCs w:val="32"/>
              </w:rPr>
              <w:t>Major：</w:t>
            </w:r>
          </w:p>
        </w:tc>
        <w:tc>
          <w:tcPr>
            <w:tcW w:w="4253" w:type="dxa"/>
          </w:tcPr>
          <w:p>
            <w:pPr>
              <w:jc w:val="left"/>
              <w:rPr>
                <w:rFonts w:ascii="Calibri" w:hAnsi="Calibri"/>
              </w:rPr>
            </w:pPr>
          </w:p>
        </w:tc>
      </w:tr>
    </w:tbl>
    <w:p>
      <w:pPr>
        <w:ind w:firstLine="480"/>
      </w:pPr>
    </w:p>
    <w:p>
      <w:pPr>
        <w:ind w:firstLine="480"/>
      </w:pPr>
    </w:p>
    <w:p>
      <w:pPr>
        <w:ind w:firstLine="480"/>
      </w:pPr>
    </w:p>
    <w:p>
      <w:pPr>
        <w:jc w:val="center"/>
        <w:rPr>
          <w:b/>
          <w:sz w:val="32"/>
          <w:szCs w:val="32"/>
        </w:rPr>
      </w:pPr>
      <w:r>
        <w:rPr>
          <w:rFonts w:hint="eastAsia"/>
          <w:b/>
          <w:sz w:val="32"/>
          <w:szCs w:val="32"/>
        </w:rPr>
        <w:t>S</w:t>
      </w:r>
      <w:r>
        <w:rPr>
          <w:b/>
          <w:sz w:val="32"/>
          <w:szCs w:val="32"/>
        </w:rPr>
        <w:t>chool of Mechatronic Engineering and Automation</w:t>
      </w:r>
      <w:r>
        <w:rPr>
          <w:rFonts w:hint="eastAsia"/>
          <w:b/>
          <w:sz w:val="32"/>
          <w:szCs w:val="32"/>
        </w:rPr>
        <w:t>, Shanghai University</w:t>
      </w:r>
    </w:p>
    <w:p>
      <w:pPr>
        <w:jc w:val="center"/>
        <w:rPr>
          <w:b/>
          <w:sz w:val="32"/>
          <w:szCs w:val="32"/>
        </w:rPr>
      </w:pPr>
      <w:r>
        <w:rPr>
          <w:rFonts w:hint="eastAsia"/>
          <w:b/>
          <w:sz w:val="32"/>
          <w:szCs w:val="32"/>
        </w:rPr>
        <w:t xml:space="preserve">November, </w:t>
      </w:r>
      <w:r>
        <w:rPr>
          <w:b/>
          <w:sz w:val="32"/>
          <w:szCs w:val="32"/>
        </w:rPr>
        <w:t>2020</w:t>
      </w:r>
    </w:p>
    <w:p>
      <w:pPr>
        <w:jc w:val="center"/>
        <w:rPr>
          <w:b/>
          <w:sz w:val="32"/>
          <w:szCs w:val="32"/>
        </w:rPr>
      </w:pPr>
    </w:p>
    <w:p>
      <w:pPr>
        <w:jc w:val="center"/>
        <w:rPr>
          <w:b/>
          <w:sz w:val="32"/>
          <w:szCs w:val="32"/>
        </w:rPr>
        <w:sectPr>
          <w:headerReference r:id="rId4" w:type="default"/>
          <w:footerReference r:id="rId5" w:type="default"/>
          <w:endnotePr>
            <w:numFmt w:val="decimal"/>
          </w:endnotePr>
          <w:type w:val="continuous"/>
          <w:pgSz w:w="11906" w:h="16838"/>
          <w:pgMar w:top="1701" w:right="1797" w:bottom="1701" w:left="1797" w:header="851" w:footer="992" w:gutter="0"/>
          <w:pgNumType w:start="1"/>
          <w:cols w:space="720" w:num="1"/>
          <w:docGrid w:type="linesAndChars" w:linePitch="312" w:charSpace="0"/>
        </w:sectPr>
      </w:pPr>
    </w:p>
    <w:p/>
    <w:p>
      <w:pPr>
        <w:tabs>
          <w:tab w:val="left" w:pos="4620"/>
        </w:tabs>
        <w:sectPr>
          <w:footerReference r:id="rId6" w:type="default"/>
          <w:endnotePr>
            <w:numFmt w:val="decimal"/>
          </w:endnotePr>
          <w:type w:val="continuous"/>
          <w:pgSz w:w="11906" w:h="16838"/>
          <w:pgMar w:top="1701" w:right="1797" w:bottom="1701" w:left="1797" w:header="851" w:footer="992" w:gutter="0"/>
          <w:pgNumType w:start="1"/>
          <w:cols w:space="720" w:num="1"/>
          <w:docGrid w:type="linesAndChars" w:linePitch="312" w:charSpace="0"/>
        </w:sectPr>
      </w:pPr>
    </w:p>
    <w:p>
      <w:pPr>
        <w:tabs>
          <w:tab w:val="left" w:pos="4620"/>
        </w:tabs>
        <w:sectPr>
          <w:endnotePr>
            <w:numFmt w:val="decimal"/>
          </w:endnotePr>
          <w:type w:val="continuous"/>
          <w:pgSz w:w="11906" w:h="16838"/>
          <w:pgMar w:top="1701" w:right="1797" w:bottom="1701" w:left="1797" w:header="851" w:footer="992" w:gutter="0"/>
          <w:pgNumType w:start="1"/>
          <w:cols w:space="720" w:num="1"/>
          <w:docGrid w:type="linesAndChars" w:linePitch="312" w:charSpace="0"/>
        </w:sectPr>
      </w:pPr>
    </w:p>
    <w:p>
      <w:pPr>
        <w:pStyle w:val="18"/>
        <w:spacing w:line="576" w:lineRule="auto"/>
      </w:pPr>
      <w:bookmarkStart w:id="7" w:name="_Toc795014"/>
      <w:bookmarkStart w:id="8" w:name="_Toc55940808"/>
      <w:bookmarkStart w:id="9" w:name="_Toc40440080"/>
      <w:bookmarkStart w:id="10" w:name="_Toc61939038"/>
      <w:bookmarkStart w:id="11" w:name="_Toc2460074"/>
      <w:bookmarkStart w:id="12" w:name="_Toc40430807"/>
      <w:bookmarkStart w:id="13" w:name="_Toc2564561"/>
      <w:bookmarkStart w:id="14" w:name="_Toc2165525"/>
      <w:bookmarkStart w:id="15" w:name="_Toc23650"/>
      <w:bookmarkStart w:id="16" w:name="_Toc33373795"/>
      <w:bookmarkStart w:id="17" w:name="_Toc29851"/>
      <w:bookmarkStart w:id="18" w:name="_Toc2164995"/>
      <w:bookmarkStart w:id="19" w:name="_Toc3048528"/>
      <w:bookmarkStart w:id="20" w:name="_Toc60499530"/>
      <w:r>
        <w:rPr>
          <w:rFonts w:hint="eastAsia"/>
        </w:rPr>
        <w:t>摘   要</w:t>
      </w:r>
      <w:bookmarkEnd w:id="7"/>
      <w:bookmarkEnd w:id="8"/>
      <w:bookmarkEnd w:id="9"/>
      <w:bookmarkEnd w:id="10"/>
      <w:bookmarkEnd w:id="11"/>
      <w:bookmarkEnd w:id="12"/>
      <w:bookmarkEnd w:id="13"/>
      <w:bookmarkEnd w:id="14"/>
      <w:bookmarkEnd w:id="15"/>
      <w:bookmarkEnd w:id="16"/>
      <w:bookmarkEnd w:id="17"/>
      <w:bookmarkEnd w:id="18"/>
      <w:bookmarkEnd w:id="19"/>
      <w:bookmarkEnd w:id="20"/>
    </w:p>
    <w:p>
      <w:pPr>
        <w:pStyle w:val="7"/>
        <w:spacing w:after="0" w:line="400" w:lineRule="exact"/>
        <w:ind w:left="0" w:leftChars="0" w:firstLine="480" w:firstLineChars="200"/>
        <w:rPr>
          <w:rFonts w:ascii="宋体" w:hAnsi="宋体"/>
          <w:sz w:val="24"/>
        </w:rPr>
      </w:pPr>
      <w:r>
        <w:rPr>
          <w:rFonts w:hint="eastAsia" w:ascii="宋体" w:hAnsi="宋体"/>
          <w:sz w:val="24"/>
        </w:rPr>
        <w:t>磨料水射流作为当前唯一一种冷态高能束加工技术，具备加工范围广、不产生热影响区、无加工变形、绿色环保、切割效率高等优势，因此被广泛地应用于工业制造领域。但是与传统刚性刀具不同，磨料水射流是一把名副其实的“软刀子”。这把“软刀子”在加工中存在着锥度、拖尾、切割表面波纹等加工缺陷。这些缺陷的存在严重阻碍了磨料水射流技术的</w:t>
      </w:r>
      <w:r>
        <w:rPr>
          <w:rFonts w:hint="eastAsia" w:ascii="宋体" w:hAnsi="宋体"/>
          <w:sz w:val="24"/>
          <w:lang w:val="en-US" w:eastAsia="zh-CN"/>
        </w:rPr>
        <w:t>高层次</w:t>
      </w:r>
      <w:r>
        <w:rPr>
          <w:rFonts w:hint="eastAsia" w:ascii="宋体" w:hAnsi="宋体"/>
          <w:sz w:val="24"/>
        </w:rPr>
        <w:t>应用。为了消除上述缺陷，近年来国内外科研人员进行了大量研究，并基于对射流误差的</w:t>
      </w:r>
      <w:r>
        <w:rPr>
          <w:rFonts w:ascii="宋体" w:hAnsi="宋体"/>
          <w:sz w:val="24"/>
        </w:rPr>
        <w:t>研究</w:t>
      </w:r>
      <w:r>
        <w:rPr>
          <w:rFonts w:hint="eastAsia" w:ascii="宋体" w:hAnsi="宋体"/>
          <w:sz w:val="24"/>
        </w:rPr>
        <w:t>提出了动态摆动切割头一个小角度来补偿切割缺陷的有效方法。然而大量实验结果表明，这种方法对薄材料效果较好，</w:t>
      </w:r>
      <w:r>
        <w:rPr>
          <w:rFonts w:hint="eastAsia" w:ascii="宋体" w:hAnsi="宋体"/>
          <w:sz w:val="24"/>
          <w:lang w:val="en-US" w:eastAsia="zh-CN"/>
        </w:rPr>
        <w:t>却</w:t>
      </w:r>
      <w:r>
        <w:rPr>
          <w:rFonts w:hint="eastAsia" w:ascii="宋体" w:hAnsi="宋体"/>
          <w:sz w:val="24"/>
        </w:rPr>
        <w:t>对厚材料不</w:t>
      </w:r>
      <w:r>
        <w:rPr>
          <w:rFonts w:hint="eastAsia" w:ascii="宋体" w:hAnsi="宋体"/>
          <w:sz w:val="24"/>
          <w:lang w:val="en-US" w:eastAsia="zh-CN"/>
        </w:rPr>
        <w:t>甚</w:t>
      </w:r>
      <w:r>
        <w:rPr>
          <w:rFonts w:hint="eastAsia" w:ascii="宋体" w:hAnsi="宋体"/>
          <w:sz w:val="24"/>
        </w:rPr>
        <w:t>理想。</w:t>
      </w:r>
      <w:r>
        <w:rPr>
          <w:rFonts w:hint="eastAsia" w:ascii="宋体" w:hAnsi="宋体"/>
          <w:sz w:val="24"/>
          <w:lang w:val="en-US" w:eastAsia="zh-CN"/>
        </w:rPr>
        <w:t>其原因在于</w:t>
      </w:r>
      <w:r>
        <w:rPr>
          <w:rFonts w:hint="eastAsia" w:ascii="宋体" w:hAnsi="宋体"/>
          <w:sz w:val="24"/>
        </w:rPr>
        <w:t>多年来科研人员对切缝形貌的表征基本停留于二维层面上</w:t>
      </w:r>
      <w:r>
        <w:rPr>
          <w:rFonts w:hint="eastAsia" w:ascii="宋体" w:hAnsi="宋体"/>
          <w:sz w:val="24"/>
          <w:lang w:eastAsia="zh-CN"/>
        </w:rPr>
        <w:t>，</w:t>
      </w:r>
      <w:r>
        <w:rPr>
          <w:rFonts w:hint="eastAsia" w:ascii="宋体" w:hAnsi="宋体"/>
          <w:sz w:val="24"/>
          <w:lang w:val="en-US" w:eastAsia="zh-CN"/>
        </w:rPr>
        <w:t>极少进行更细致的分析</w:t>
      </w:r>
      <w:r>
        <w:rPr>
          <w:rFonts w:hint="eastAsia" w:ascii="宋体" w:hAnsi="宋体"/>
          <w:sz w:val="24"/>
        </w:rPr>
        <w:t>。</w:t>
      </w:r>
    </w:p>
    <w:p>
      <w:pPr>
        <w:pStyle w:val="7"/>
        <w:spacing w:after="0" w:line="400" w:lineRule="exact"/>
        <w:ind w:left="0" w:leftChars="0" w:firstLine="480" w:firstLineChars="200"/>
        <w:rPr>
          <w:rFonts w:ascii="宋体" w:hAnsi="宋体"/>
          <w:sz w:val="24"/>
        </w:rPr>
      </w:pPr>
      <w:r>
        <w:rPr>
          <w:rFonts w:hint="eastAsia" w:ascii="宋体" w:hAnsi="宋体"/>
          <w:sz w:val="24"/>
        </w:rPr>
        <w:t>为满足工业界对水射流更大厚度、更高精度的切割需求，本论文采用理论分析和实验研究的方法对磨料</w:t>
      </w:r>
      <w:r>
        <w:rPr>
          <w:rFonts w:ascii="宋体" w:hAnsi="宋体"/>
          <w:sz w:val="24"/>
        </w:rPr>
        <w:t>射流切缝形貌</w:t>
      </w:r>
      <w:r>
        <w:rPr>
          <w:rFonts w:hint="eastAsia" w:ascii="宋体" w:hAnsi="宋体"/>
          <w:sz w:val="24"/>
        </w:rPr>
        <w:t>3D表征</w:t>
      </w:r>
      <w:r>
        <w:rPr>
          <w:rFonts w:hint="eastAsia" w:ascii="宋体" w:hAnsi="宋体"/>
          <w:sz w:val="24"/>
          <w:lang w:val="en-US" w:eastAsia="zh-CN"/>
        </w:rPr>
        <w:t>方法</w:t>
      </w:r>
      <w:r>
        <w:rPr>
          <w:rFonts w:hint="eastAsia" w:ascii="宋体" w:hAnsi="宋体"/>
          <w:sz w:val="24"/>
        </w:rPr>
        <w:t>进行了深入研究。</w:t>
      </w:r>
    </w:p>
    <w:p>
      <w:pPr>
        <w:pStyle w:val="7"/>
        <w:spacing w:after="0" w:line="400" w:lineRule="exact"/>
        <w:ind w:left="0" w:leftChars="0" w:firstLine="480" w:firstLineChars="200"/>
        <w:rPr>
          <w:rFonts w:ascii="宋体" w:hAnsi="宋体"/>
          <w:sz w:val="24"/>
        </w:rPr>
      </w:pPr>
      <w:r>
        <w:rPr>
          <w:rFonts w:hint="eastAsia" w:ascii="宋体" w:hAnsi="宋体"/>
          <w:sz w:val="24"/>
        </w:rPr>
        <w:t>基于射流切割材料过程中的切缝形成</w:t>
      </w:r>
      <w:r>
        <w:rPr>
          <w:rFonts w:ascii="宋体" w:hAnsi="宋体"/>
          <w:sz w:val="24"/>
        </w:rPr>
        <w:t>过程</w:t>
      </w:r>
      <w:r>
        <w:rPr>
          <w:rFonts w:hint="eastAsia" w:ascii="宋体" w:hAnsi="宋体"/>
          <w:sz w:val="24"/>
        </w:rPr>
        <w:t>机理</w:t>
      </w:r>
      <w:r>
        <w:rPr>
          <w:rFonts w:ascii="宋体" w:hAnsi="宋体"/>
          <w:sz w:val="24"/>
        </w:rPr>
        <w:t>分析</w:t>
      </w:r>
      <w:r>
        <w:rPr>
          <w:rFonts w:hint="eastAsia" w:ascii="宋体" w:hAnsi="宋体"/>
          <w:sz w:val="24"/>
        </w:rPr>
        <w:t>，发现基于切割表面质量的补偿方法在补偿切缝误差上具有局限性，提出基于能量和的切缝</w:t>
      </w:r>
      <w:r>
        <w:rPr>
          <w:rFonts w:ascii="宋体" w:hAnsi="宋体"/>
          <w:sz w:val="24"/>
        </w:rPr>
        <w:t>形成</w:t>
      </w:r>
      <w:r>
        <w:rPr>
          <w:rFonts w:hint="eastAsia" w:ascii="宋体" w:hAnsi="宋体"/>
          <w:sz w:val="24"/>
        </w:rPr>
        <w:t>机理分析，为后续</w:t>
      </w:r>
      <w:r>
        <w:rPr>
          <w:rFonts w:ascii="宋体" w:hAnsi="宋体"/>
          <w:sz w:val="24"/>
        </w:rPr>
        <w:t>射流补偿</w:t>
      </w:r>
      <w:r>
        <w:rPr>
          <w:rFonts w:hint="eastAsia" w:ascii="宋体" w:hAnsi="宋体"/>
          <w:sz w:val="24"/>
        </w:rPr>
        <w:t>机制提供</w:t>
      </w:r>
      <w:r>
        <w:rPr>
          <w:rFonts w:ascii="宋体" w:hAnsi="宋体"/>
          <w:sz w:val="24"/>
        </w:rPr>
        <w:t>理论基础</w:t>
      </w:r>
      <w:r>
        <w:rPr>
          <w:rFonts w:hint="eastAsia" w:ascii="宋体" w:hAnsi="宋体"/>
          <w:sz w:val="24"/>
        </w:rPr>
        <w:t>。</w:t>
      </w:r>
    </w:p>
    <w:p>
      <w:pPr>
        <w:pStyle w:val="7"/>
        <w:spacing w:after="0" w:line="400" w:lineRule="exact"/>
        <w:ind w:left="0" w:leftChars="0" w:firstLine="480" w:firstLineChars="200"/>
        <w:rPr>
          <w:rFonts w:ascii="宋体" w:hAnsi="宋体"/>
          <w:sz w:val="24"/>
        </w:rPr>
      </w:pPr>
      <w:r>
        <w:rPr>
          <w:rFonts w:hint="eastAsia" w:ascii="宋体" w:hAnsi="宋体"/>
          <w:sz w:val="24"/>
          <w:lang w:val="en-US" w:eastAsia="zh-CN"/>
        </w:rPr>
        <w:t>目前，科研人员常采用破坏样件的方法来获得切缝特征，针对这一方法的弊端</w:t>
      </w:r>
      <w:r>
        <w:rPr>
          <w:rFonts w:hint="eastAsia" w:ascii="宋体" w:hAnsi="宋体"/>
          <w:sz w:val="24"/>
        </w:rPr>
        <w:t>，本文探索了一种能够完整保留切缝形貌信息的拼块实验方法，该方法</w:t>
      </w:r>
      <w:r>
        <w:rPr>
          <w:rFonts w:hint="eastAsia" w:ascii="宋体" w:hAnsi="宋体"/>
          <w:sz w:val="24"/>
          <w:lang w:val="en-US" w:eastAsia="zh-CN"/>
        </w:rPr>
        <w:t>利用</w:t>
      </w:r>
      <w:r>
        <w:rPr>
          <w:rFonts w:hint="eastAsia" w:ascii="宋体" w:hAnsi="宋体"/>
          <w:sz w:val="24"/>
        </w:rPr>
        <w:t>两个拼合块进行紧固拼合</w:t>
      </w:r>
      <w:r>
        <w:rPr>
          <w:rFonts w:hint="eastAsia" w:ascii="宋体" w:hAnsi="宋体"/>
          <w:sz w:val="24"/>
          <w:lang w:val="en-US" w:eastAsia="zh-CN"/>
        </w:rPr>
        <w:t>来</w:t>
      </w:r>
      <w:r>
        <w:rPr>
          <w:rFonts w:hint="eastAsia" w:ascii="宋体" w:hAnsi="宋体"/>
          <w:sz w:val="24"/>
        </w:rPr>
        <w:t>代替整块材料进行切割实验，一方面在切割实验时保留带有切割前沿的即时切缝形貌，另一方面在切割完成后准备进行测量时保留切缝形貌完整不被破坏。</w:t>
      </w:r>
    </w:p>
    <w:p>
      <w:pPr>
        <w:pStyle w:val="7"/>
        <w:spacing w:after="0" w:line="400" w:lineRule="exact"/>
        <w:ind w:left="0" w:leftChars="0" w:firstLine="480" w:firstLineChars="200"/>
        <w:rPr>
          <w:rFonts w:ascii="宋体" w:hAnsi="宋体"/>
          <w:sz w:val="24"/>
        </w:rPr>
      </w:pPr>
      <w:r>
        <w:rPr>
          <w:rFonts w:hint="eastAsia" w:ascii="宋体" w:hAnsi="宋体"/>
          <w:sz w:val="24"/>
        </w:rPr>
        <w:t>在此基础上，提出一套</w:t>
      </w:r>
      <w:r>
        <w:rPr>
          <w:rFonts w:hint="eastAsia" w:ascii="宋体" w:hAnsi="宋体"/>
          <w:sz w:val="24"/>
          <w:lang w:val="en-US" w:eastAsia="zh-CN"/>
        </w:rPr>
        <w:t>采集</w:t>
      </w:r>
      <w:r>
        <w:rPr>
          <w:rFonts w:hint="eastAsia" w:ascii="宋体" w:hAnsi="宋体"/>
          <w:sz w:val="24"/>
        </w:rPr>
        <w:t>磨料水射流拼块切缝形貌信息的三维扫描方法，采用手持三维激光扫描仪扫描两块拆分开的拼块，分别获得各一半的切缝形貌点云数据，在点云处理软件中进行处理，合并</w:t>
      </w:r>
      <w:r>
        <w:rPr>
          <w:rFonts w:hint="eastAsia" w:ascii="宋体" w:hAnsi="宋体"/>
          <w:sz w:val="24"/>
          <w:lang w:val="en-US" w:eastAsia="zh-CN"/>
        </w:rPr>
        <w:t>两部分</w:t>
      </w:r>
      <w:r>
        <w:rPr>
          <w:rFonts w:hint="eastAsia" w:ascii="宋体" w:hAnsi="宋体"/>
          <w:sz w:val="24"/>
        </w:rPr>
        <w:t>点云并删除多余数据，最终提取出完整的切缝形貌三维点云数据。</w:t>
      </w:r>
    </w:p>
    <w:p>
      <w:pPr>
        <w:pStyle w:val="7"/>
        <w:spacing w:after="0" w:line="400" w:lineRule="exact"/>
        <w:ind w:left="0" w:leftChars="0" w:firstLine="480" w:firstLineChars="200"/>
        <w:rPr>
          <w:rFonts w:ascii="宋体" w:hAnsi="宋体"/>
          <w:sz w:val="24"/>
        </w:rPr>
      </w:pPr>
      <w:r>
        <w:rPr>
          <w:rFonts w:hint="eastAsia" w:ascii="宋体" w:hAnsi="宋体"/>
          <w:sz w:val="24"/>
        </w:rPr>
        <w:t>进一步提出一</w:t>
      </w:r>
      <w:r>
        <w:rPr>
          <w:rFonts w:hint="eastAsia" w:ascii="宋体" w:hAnsi="宋体"/>
          <w:sz w:val="24"/>
          <w:lang w:val="en-US" w:eastAsia="zh-CN"/>
        </w:rPr>
        <w:t>种</w:t>
      </w:r>
      <w:r>
        <w:rPr>
          <w:rFonts w:hint="eastAsia" w:ascii="宋体" w:hAnsi="宋体"/>
          <w:sz w:val="24"/>
        </w:rPr>
        <w:t>新的射流切缝</w:t>
      </w:r>
      <w:r>
        <w:rPr>
          <w:rFonts w:ascii="宋体" w:hAnsi="宋体"/>
          <w:sz w:val="24"/>
        </w:rPr>
        <w:t>形貌</w:t>
      </w:r>
      <w:r>
        <w:rPr>
          <w:rFonts w:hint="eastAsia" w:ascii="宋体" w:hAnsi="宋体"/>
          <w:sz w:val="24"/>
        </w:rPr>
        <w:t>三维表征方法：将前沿区域的点云数据按切割深度进行分层，对前沿范围内的数据点进行拟合，得到该切割深度下切缝</w:t>
      </w:r>
      <w:r>
        <w:rPr>
          <w:rFonts w:hint="eastAsia" w:ascii="宋体" w:hAnsi="宋体"/>
          <w:sz w:val="24"/>
          <w:lang w:val="en-US" w:eastAsia="zh-CN"/>
        </w:rPr>
        <w:t>水平剖面</w:t>
      </w:r>
      <w:r>
        <w:rPr>
          <w:rFonts w:hint="eastAsia" w:ascii="宋体" w:hAnsi="宋体"/>
          <w:sz w:val="24"/>
        </w:rPr>
        <w:t>的二维模型，</w:t>
      </w:r>
      <w:r>
        <w:rPr>
          <w:rFonts w:hint="eastAsia" w:ascii="宋体" w:hAnsi="宋体"/>
          <w:sz w:val="24"/>
          <w:lang w:val="en-US" w:eastAsia="zh-CN"/>
        </w:rPr>
        <w:t>将对各个切割深度上的水平剖面进行</w:t>
      </w:r>
      <w:r>
        <w:rPr>
          <w:rFonts w:hint="eastAsia" w:ascii="宋体" w:hAnsi="宋体"/>
          <w:sz w:val="24"/>
        </w:rPr>
        <w:t>放样</w:t>
      </w:r>
      <w:r>
        <w:rPr>
          <w:rFonts w:hint="eastAsia" w:ascii="宋体" w:hAnsi="宋体"/>
          <w:sz w:val="24"/>
          <w:lang w:val="en-US" w:eastAsia="zh-CN"/>
        </w:rPr>
        <w:t>可以</w:t>
      </w:r>
      <w:r>
        <w:rPr>
          <w:rFonts w:hint="eastAsia" w:ascii="宋体" w:hAnsi="宋体"/>
          <w:sz w:val="24"/>
        </w:rPr>
        <w:t>得到整个射流流形的三维模型。基于</w:t>
      </w:r>
      <w:r>
        <w:rPr>
          <w:rFonts w:ascii="宋体" w:hAnsi="宋体"/>
          <w:sz w:val="24"/>
        </w:rPr>
        <w:t>该表征</w:t>
      </w:r>
      <w:r>
        <w:rPr>
          <w:rFonts w:hint="eastAsia" w:ascii="宋体" w:hAnsi="宋体"/>
          <w:sz w:val="24"/>
        </w:rPr>
        <w:t>方法</w:t>
      </w:r>
      <w:r>
        <w:rPr>
          <w:rFonts w:ascii="宋体" w:hAnsi="宋体"/>
          <w:sz w:val="24"/>
        </w:rPr>
        <w:t>，本文提出</w:t>
      </w:r>
      <w:r>
        <w:rPr>
          <w:rFonts w:hint="eastAsia" w:ascii="宋体" w:hAnsi="宋体"/>
          <w:sz w:val="24"/>
        </w:rPr>
        <w:t>依据射流流形三维</w:t>
      </w:r>
      <w:r>
        <w:rPr>
          <w:rFonts w:ascii="宋体" w:hAnsi="宋体"/>
          <w:sz w:val="24"/>
        </w:rPr>
        <w:t>模型的</w:t>
      </w:r>
      <w:r>
        <w:rPr>
          <w:rFonts w:hint="eastAsia" w:ascii="宋体" w:hAnsi="宋体"/>
          <w:sz w:val="24"/>
        </w:rPr>
        <w:t>补偿方法，并</w:t>
      </w:r>
      <w:r>
        <w:rPr>
          <w:rFonts w:ascii="宋体" w:hAnsi="宋体"/>
          <w:sz w:val="24"/>
        </w:rPr>
        <w:t>通过仿真切割</w:t>
      </w:r>
      <w:r>
        <w:rPr>
          <w:rFonts w:hint="eastAsia" w:ascii="宋体" w:hAnsi="宋体"/>
          <w:sz w:val="24"/>
          <w:lang w:val="en-US" w:eastAsia="zh-CN"/>
        </w:rPr>
        <w:t>与</w:t>
      </w:r>
      <w:r>
        <w:rPr>
          <w:rFonts w:ascii="宋体" w:hAnsi="宋体"/>
          <w:sz w:val="24"/>
        </w:rPr>
        <w:t>实际切割验证其有效性。</w:t>
      </w:r>
    </w:p>
    <w:p>
      <w:pPr>
        <w:pStyle w:val="7"/>
        <w:spacing w:after="0" w:line="400" w:lineRule="exact"/>
        <w:ind w:left="0" w:leftChars="0" w:firstLine="480" w:firstLineChars="200"/>
        <w:rPr>
          <w:rFonts w:ascii="宋体" w:hAnsi="宋体"/>
          <w:sz w:val="24"/>
        </w:rPr>
      </w:pPr>
      <w:r>
        <w:rPr>
          <w:rFonts w:hint="eastAsia" w:ascii="宋体" w:hAnsi="宋体"/>
          <w:sz w:val="24"/>
        </w:rPr>
        <w:t>综上，本文提出的磨料射流切缝形貌3D表征</w:t>
      </w:r>
      <w:r>
        <w:rPr>
          <w:rFonts w:hint="eastAsia" w:ascii="宋体" w:hAnsi="宋体"/>
          <w:sz w:val="24"/>
          <w:lang w:val="en-US" w:eastAsia="zh-CN"/>
        </w:rPr>
        <w:t>方法</w:t>
      </w:r>
      <w:r>
        <w:rPr>
          <w:rFonts w:hint="eastAsia" w:ascii="宋体" w:hAnsi="宋体"/>
          <w:sz w:val="24"/>
        </w:rPr>
        <w:t>弥补了现有磨料射流切缝形貌三维层面研究的不足，为后续磨料水射流精密加工的补偿与空间轨迹控制提供了数据支撑和理论依据。</w:t>
      </w:r>
    </w:p>
    <w:p>
      <w:pPr>
        <w:pStyle w:val="7"/>
      </w:pPr>
    </w:p>
    <w:p>
      <w:pPr>
        <w:pStyle w:val="7"/>
        <w:spacing w:line="400" w:lineRule="exact"/>
        <w:ind w:left="0" w:leftChars="0"/>
        <w:rPr>
          <w:rFonts w:ascii="宋体" w:hAnsi="宋体"/>
          <w:sz w:val="28"/>
          <w:szCs w:val="28"/>
        </w:rPr>
      </w:pPr>
      <w:r>
        <w:rPr>
          <w:rFonts w:hint="eastAsia" w:ascii="宋体" w:hAnsi="宋体"/>
          <w:b/>
          <w:sz w:val="28"/>
          <w:szCs w:val="28"/>
        </w:rPr>
        <w:t>关键词：</w:t>
      </w:r>
      <w:r>
        <w:rPr>
          <w:rFonts w:hint="eastAsia" w:ascii="宋体" w:hAnsi="宋体"/>
          <w:sz w:val="28"/>
          <w:szCs w:val="28"/>
        </w:rPr>
        <w:t>磨料水射流；切缝</w:t>
      </w:r>
      <w:r>
        <w:rPr>
          <w:rFonts w:ascii="宋体" w:hAnsi="宋体"/>
          <w:sz w:val="28"/>
          <w:szCs w:val="28"/>
        </w:rPr>
        <w:t>形貌</w:t>
      </w:r>
      <w:r>
        <w:rPr>
          <w:rFonts w:hint="eastAsia" w:ascii="宋体" w:hAnsi="宋体"/>
          <w:sz w:val="28"/>
          <w:szCs w:val="28"/>
        </w:rPr>
        <w:t>；拼块实验；三维</w:t>
      </w:r>
      <w:r>
        <w:rPr>
          <w:rFonts w:ascii="宋体" w:hAnsi="宋体"/>
          <w:sz w:val="28"/>
          <w:szCs w:val="28"/>
        </w:rPr>
        <w:t>扫描</w:t>
      </w:r>
      <w:r>
        <w:rPr>
          <w:rFonts w:hint="eastAsia" w:ascii="宋体" w:hAnsi="宋体"/>
          <w:sz w:val="28"/>
          <w:szCs w:val="28"/>
        </w:rPr>
        <w:t>；3D</w:t>
      </w:r>
      <w:r>
        <w:rPr>
          <w:rFonts w:ascii="宋体" w:hAnsi="宋体"/>
          <w:sz w:val="28"/>
          <w:szCs w:val="28"/>
        </w:rPr>
        <w:t>表征</w:t>
      </w:r>
    </w:p>
    <w:p>
      <w:pPr>
        <w:pStyle w:val="7"/>
        <w:spacing w:line="400" w:lineRule="exact"/>
        <w:ind w:left="0" w:leftChars="0"/>
        <w:rPr>
          <w:rFonts w:ascii="宋体" w:hAnsi="宋体"/>
          <w:b/>
          <w:sz w:val="28"/>
          <w:szCs w:val="28"/>
        </w:rPr>
        <w:sectPr>
          <w:headerReference r:id="rId7" w:type="default"/>
          <w:footerReference r:id="rId8" w:type="default"/>
          <w:endnotePr>
            <w:numFmt w:val="decimal"/>
          </w:endnotePr>
          <w:type w:val="continuous"/>
          <w:pgSz w:w="11906" w:h="16838"/>
          <w:pgMar w:top="1701" w:right="1797" w:bottom="1701" w:left="1797" w:header="851" w:footer="992" w:gutter="0"/>
          <w:pgNumType w:fmt="upperRoman" w:start="1"/>
          <w:cols w:space="720" w:num="1"/>
          <w:docGrid w:type="linesAndChars" w:linePitch="312" w:charSpace="0"/>
        </w:sectPr>
      </w:pPr>
    </w:p>
    <w:p>
      <w:pPr>
        <w:pStyle w:val="7"/>
        <w:spacing w:line="400" w:lineRule="exact"/>
        <w:ind w:left="0" w:leftChars="0"/>
        <w:rPr>
          <w:rFonts w:ascii="宋体" w:hAnsi="宋体"/>
          <w:b/>
          <w:sz w:val="28"/>
          <w:szCs w:val="28"/>
        </w:rPr>
        <w:sectPr>
          <w:headerReference r:id="rId9" w:type="default"/>
          <w:endnotePr>
            <w:numFmt w:val="decimal"/>
          </w:endnotePr>
          <w:type w:val="continuous"/>
          <w:pgSz w:w="11906" w:h="16838"/>
          <w:pgMar w:top="1701" w:right="1797" w:bottom="1701" w:left="1797" w:header="851" w:footer="992" w:gutter="0"/>
          <w:pgNumType w:fmt="upperRoman" w:start="2"/>
          <w:cols w:space="720" w:num="1"/>
          <w:docGrid w:type="linesAndChars" w:linePitch="312" w:charSpace="0"/>
        </w:sectPr>
      </w:pPr>
    </w:p>
    <w:p>
      <w:pPr>
        <w:pStyle w:val="7"/>
        <w:spacing w:line="400" w:lineRule="exact"/>
        <w:ind w:left="0" w:leftChars="0"/>
        <w:rPr>
          <w:rFonts w:ascii="宋体" w:hAnsi="宋体"/>
          <w:b/>
          <w:sz w:val="28"/>
          <w:szCs w:val="28"/>
        </w:rPr>
      </w:pPr>
    </w:p>
    <w:p>
      <w:pPr>
        <w:pStyle w:val="18"/>
        <w:spacing w:before="120" w:after="120" w:line="576" w:lineRule="auto"/>
        <w:rPr>
          <w:rFonts w:ascii="Times New Roman" w:hAnsi="Times New Roman"/>
        </w:rPr>
      </w:pPr>
      <w:r>
        <w:br w:type="page"/>
      </w:r>
      <w:bookmarkStart w:id="21" w:name="_Toc60499531"/>
      <w:bookmarkStart w:id="22" w:name="_Toc61939039"/>
      <w:bookmarkStart w:id="23" w:name="_Toc3048529"/>
      <w:bookmarkStart w:id="24" w:name="_Toc40430808"/>
      <w:bookmarkStart w:id="25" w:name="_Toc33373796"/>
      <w:bookmarkStart w:id="26" w:name="_Toc55940809"/>
      <w:bookmarkStart w:id="27" w:name="_Toc17166"/>
      <w:bookmarkStart w:id="28" w:name="_Toc23779"/>
      <w:bookmarkStart w:id="29" w:name="_Toc40440081"/>
      <w:r>
        <w:rPr>
          <w:rFonts w:hint="eastAsia" w:ascii="Times New Roman" w:hAnsi="Times New Roman"/>
        </w:rPr>
        <w:t>A</w:t>
      </w:r>
      <w:r>
        <w:rPr>
          <w:rFonts w:ascii="Times New Roman" w:hAnsi="Times New Roman"/>
        </w:rPr>
        <w:t>BSTRACT</w:t>
      </w:r>
      <w:bookmarkEnd w:id="21"/>
      <w:bookmarkEnd w:id="22"/>
      <w:bookmarkEnd w:id="23"/>
      <w:bookmarkEnd w:id="24"/>
      <w:bookmarkEnd w:id="25"/>
      <w:bookmarkEnd w:id="26"/>
      <w:bookmarkEnd w:id="27"/>
      <w:bookmarkEnd w:id="28"/>
      <w:bookmarkEnd w:id="29"/>
    </w:p>
    <w:p>
      <w:pPr>
        <w:pStyle w:val="7"/>
        <w:spacing w:after="0" w:line="400" w:lineRule="exact"/>
        <w:ind w:left="0" w:leftChars="0" w:firstLine="480" w:firstLineChars="200"/>
        <w:rPr>
          <w:sz w:val="24"/>
        </w:rPr>
      </w:pPr>
      <w:r>
        <w:rPr>
          <w:color w:val="000000" w:themeColor="text1"/>
          <w:sz w:val="24"/>
          <w14:textFill>
            <w14:solidFill>
              <w14:schemeClr w14:val="tx1"/>
            </w14:solidFill>
          </w14:textFill>
        </w:rPr>
        <w:t>As the only cold high energy beam machining technology in the world, abrasive waterjet has many advantages such as wide machining range, no heat affected zone, no machining deformation, environmental protection and high cutting efficiency. So it is widely used in the field of industrial manufacturing. But different from the traditional rigid tool, abrasive water jet is a "soft knife". This "soft knife" will cause defects in the processing, such as taper, jetlag, cutting surface wav</w:t>
      </w:r>
      <w:r>
        <w:rPr>
          <w:rFonts w:hint="eastAsia"/>
          <w:color w:val="000000" w:themeColor="text1"/>
          <w:sz w:val="24"/>
          <w14:textFill>
            <w14:solidFill>
              <w14:schemeClr w14:val="tx1"/>
            </w14:solidFill>
          </w14:textFill>
        </w:rPr>
        <w:t>i</w:t>
      </w:r>
      <w:r>
        <w:rPr>
          <w:color w:val="000000" w:themeColor="text1"/>
          <w:sz w:val="24"/>
          <w14:textFill>
            <w14:solidFill>
              <w14:schemeClr w14:val="tx1"/>
            </w14:solidFill>
          </w14:textFill>
        </w:rPr>
        <w:t xml:space="preserve">ness and so on. The </w:t>
      </w:r>
      <w:r>
        <w:rPr>
          <w:sz w:val="24"/>
        </w:rPr>
        <w:t xml:space="preserve">existence of these defects has hindered the </w:t>
      </w:r>
      <w:r>
        <w:rPr>
          <w:rFonts w:hint="eastAsia"/>
          <w:sz w:val="24"/>
          <w:lang w:val="en-US" w:eastAsia="zh-CN"/>
        </w:rPr>
        <w:t xml:space="preserve">advanced </w:t>
      </w:r>
      <w:r>
        <w:rPr>
          <w:sz w:val="24"/>
        </w:rPr>
        <w:t xml:space="preserve">application of </w:t>
      </w:r>
      <w:r>
        <w:rPr>
          <w:rFonts w:hint="eastAsia"/>
          <w:sz w:val="24"/>
        </w:rPr>
        <w:t>abra</w:t>
      </w:r>
      <w:r>
        <w:rPr>
          <w:sz w:val="24"/>
        </w:rPr>
        <w:t>sive water jet seriously.</w:t>
      </w:r>
      <w:r>
        <w:t xml:space="preserve"> </w:t>
      </w:r>
      <w:r>
        <w:rPr>
          <w:sz w:val="24"/>
        </w:rPr>
        <w:t xml:space="preserve">In order to eliminate the above defects, many researchers around the world have carried out a lot of research in recent years, and based on the characterization of the kerf morphology, an effective method for compensating the natural defects of cutting with </w:t>
      </w:r>
      <w:r>
        <w:rPr>
          <w:rFonts w:hint="eastAsia"/>
          <w:sz w:val="24"/>
        </w:rPr>
        <w:t>swing</w:t>
      </w:r>
      <w:r>
        <w:rPr>
          <w:sz w:val="24"/>
        </w:rPr>
        <w:t xml:space="preserve"> cutting head dynamically at a small angle has been proposed. However, a large number of experimental results show that this method is good for thinner materials, but not for thicker materials. Because the characterization of the kerf morphology has been confined to the two-dimensional level for many years</w:t>
      </w:r>
      <w:r>
        <w:rPr>
          <w:rFonts w:hint="eastAsia"/>
          <w:sz w:val="24"/>
          <w:lang w:val="en-US" w:eastAsia="zh-CN"/>
        </w:rPr>
        <w:t>. More detailed analysis was rarely carried out</w:t>
      </w:r>
      <w:r>
        <w:rPr>
          <w:sz w:val="24"/>
        </w:rPr>
        <w:t>.</w:t>
      </w:r>
    </w:p>
    <w:p>
      <w:pPr>
        <w:pStyle w:val="7"/>
        <w:spacing w:after="0" w:line="400" w:lineRule="exact"/>
        <w:ind w:left="0" w:leftChars="0" w:firstLine="480" w:firstLineChars="200"/>
        <w:rPr>
          <w:sz w:val="24"/>
        </w:rPr>
      </w:pPr>
      <w:r>
        <w:rPr>
          <w:sz w:val="24"/>
        </w:rPr>
        <w:t>In order to meet the cutting requirements for larger thickness and higher precision of abrasive waterjet, this paper conducts an in-depth study on the 3D characterization method of kerf morphology by means of theoretical analysis and experimental research.</w:t>
      </w:r>
    </w:p>
    <w:p>
      <w:pPr>
        <w:pStyle w:val="7"/>
        <w:spacing w:after="0" w:line="400" w:lineRule="exact"/>
        <w:ind w:left="0" w:leftChars="0" w:firstLine="480" w:firstLineChars="200"/>
        <w:rPr>
          <w:rFonts w:hint="eastAsia"/>
          <w:sz w:val="24"/>
        </w:rPr>
      </w:pPr>
      <w:r>
        <w:rPr>
          <w:rFonts w:hint="eastAsia"/>
          <w:sz w:val="24"/>
        </w:rPr>
        <w:t xml:space="preserve">Based on the analysis of the mechanism of </w:t>
      </w:r>
      <w:r>
        <w:rPr>
          <w:rFonts w:hint="eastAsia"/>
          <w:sz w:val="24"/>
          <w:lang w:val="en-US" w:eastAsia="zh-CN"/>
        </w:rPr>
        <w:t>kerf</w:t>
      </w:r>
      <w:r>
        <w:rPr>
          <w:rFonts w:hint="eastAsia"/>
          <w:sz w:val="24"/>
        </w:rPr>
        <w:t xml:space="preserve"> formation in the process of material cutting by jet, it is found that the compensation method based on cutting surface quality has limitation in compensating the cutting error. The mechanism analysis of </w:t>
      </w:r>
      <w:r>
        <w:rPr>
          <w:rFonts w:hint="eastAsia"/>
          <w:sz w:val="24"/>
          <w:lang w:val="en-US" w:eastAsia="zh-CN"/>
        </w:rPr>
        <w:t>kerf</w:t>
      </w:r>
      <w:r>
        <w:rPr>
          <w:rFonts w:hint="eastAsia"/>
          <w:sz w:val="24"/>
        </w:rPr>
        <w:t xml:space="preserve"> formation based on energy sum is proposed to provide a theoretical basis for the follow-up jet compensation mechanism.</w:t>
      </w:r>
    </w:p>
    <w:p>
      <w:pPr>
        <w:pStyle w:val="7"/>
        <w:spacing w:after="0" w:line="400" w:lineRule="exact"/>
        <w:ind w:left="0" w:leftChars="0" w:firstLine="480" w:firstLineChars="200"/>
        <w:rPr>
          <w:sz w:val="24"/>
        </w:rPr>
      </w:pPr>
      <w:r>
        <w:rPr>
          <w:sz w:val="24"/>
        </w:rPr>
        <w:t xml:space="preserve">Aiming at the disadvantages of the method of obtaining the characteristics of the kerf by destroying the sample, which is often used by researchers at present. In this paper, an experimental method of matching-block is proposed, which can retain the complete information of the kerf morphology. In this method, two blocks are assembled to replace the whole material for cutting experiment. On the one hand, the </w:t>
      </w:r>
      <w:r>
        <w:rPr>
          <w:rFonts w:hint="eastAsia"/>
          <w:sz w:val="24"/>
        </w:rPr>
        <w:t>instan</w:t>
      </w:r>
      <w:r>
        <w:rPr>
          <w:sz w:val="24"/>
        </w:rPr>
        <w:t>taneous kerf morphology with cutting front is retained during the cutting experiment; on the other hand, the kerf morphology is retained completely when ready for measurement after the cutting is completed.</w:t>
      </w:r>
    </w:p>
    <w:p>
      <w:pPr>
        <w:pStyle w:val="7"/>
        <w:spacing w:after="0" w:line="400" w:lineRule="exact"/>
        <w:ind w:left="0" w:leftChars="0" w:firstLine="480" w:firstLineChars="200"/>
        <w:rPr>
          <w:sz w:val="24"/>
        </w:rPr>
      </w:pPr>
      <w:r>
        <w:rPr>
          <w:sz w:val="24"/>
        </w:rPr>
        <w:t xml:space="preserve">A set of three-dimensional scanning method </w:t>
      </w:r>
      <w:r>
        <w:rPr>
          <w:rFonts w:hint="eastAsia"/>
          <w:sz w:val="24"/>
        </w:rPr>
        <w:t>aim</w:t>
      </w:r>
      <w:r>
        <w:rPr>
          <w:sz w:val="24"/>
        </w:rPr>
        <w:t xml:space="preserve">ing at kerf morphology information </w:t>
      </w:r>
      <w:r>
        <w:rPr>
          <w:rFonts w:hint="eastAsia"/>
          <w:sz w:val="24"/>
        </w:rPr>
        <w:t>from</w:t>
      </w:r>
      <w:r>
        <w:rPr>
          <w:sz w:val="24"/>
        </w:rPr>
        <w:t xml:space="preserve"> matching-block experimental is proposed. A handheld 3D laser scanner was used to scan two disassembled blocks and obtain point cloud data of kerf morphology of each half. The point cloud data was processed in the point cloud processing software, and the two point clouds were merged and the redundant data were deleted. Finally, the complete three-dimensional point cloud data of kerf morphology was extracted.</w:t>
      </w:r>
    </w:p>
    <w:p>
      <w:pPr>
        <w:pStyle w:val="7"/>
        <w:spacing w:after="0" w:line="400" w:lineRule="exact"/>
        <w:ind w:left="0" w:leftChars="0" w:firstLine="480" w:firstLineChars="200"/>
        <w:rPr>
          <w:sz w:val="24"/>
        </w:rPr>
      </w:pPr>
      <w:r>
        <w:rPr>
          <w:sz w:val="24"/>
        </w:rPr>
        <w:t>A new three-dimensional characterization mechanism of kerf morphology is proposed: the point cloud data in the cutting front area were layered according to the cutting depth, and the data points in the cutting front area were fitted to obtain the two-dimensional model of jet beam section at this cutting depth. The three-dimensional model of the entire jet flow profile was further obtained by lofting. Based on the above, a compensation method according to the 3D model of jet beam is proposed. And the effectiveness of this method is confirmed by simulation cutting and actual cutting. The above results make up for the lack of research on jet flow profile 3D characterization. The paper provide data support and theoretical basis for trajectory control optimization of abrasive water jet precision machining and compensation.</w:t>
      </w:r>
    </w:p>
    <w:p>
      <w:pPr>
        <w:pStyle w:val="7"/>
      </w:pPr>
    </w:p>
    <w:p>
      <w:pPr>
        <w:pStyle w:val="7"/>
      </w:pPr>
    </w:p>
    <w:p>
      <w:pPr>
        <w:pStyle w:val="7"/>
        <w:spacing w:after="0" w:line="400" w:lineRule="exact"/>
        <w:ind w:left="0" w:leftChars="0"/>
        <w:rPr>
          <w:b/>
          <w:sz w:val="28"/>
          <w:szCs w:val="28"/>
        </w:rPr>
      </w:pPr>
      <w:r>
        <w:rPr>
          <w:rFonts w:hint="eastAsia"/>
          <w:b/>
          <w:sz w:val="28"/>
          <w:szCs w:val="28"/>
        </w:rPr>
        <w:t>Keywords:</w:t>
      </w:r>
      <w:r>
        <w:rPr>
          <w:b/>
          <w:sz w:val="28"/>
          <w:szCs w:val="28"/>
        </w:rPr>
        <w:t xml:space="preserve"> </w:t>
      </w:r>
      <w:r>
        <w:rPr>
          <w:sz w:val="28"/>
          <w:szCs w:val="28"/>
        </w:rPr>
        <w:t>Abrasive waterjet; Kerf morphology; Matching-block experiment; 3D scanning; 3D representation</w:t>
      </w:r>
    </w:p>
    <w:p>
      <w:pPr>
        <w:pStyle w:val="7"/>
        <w:spacing w:after="0" w:line="400" w:lineRule="exact"/>
        <w:ind w:left="0" w:leftChars="0"/>
        <w:rPr>
          <w:b/>
          <w:sz w:val="28"/>
          <w:szCs w:val="28"/>
        </w:rPr>
        <w:sectPr>
          <w:endnotePr>
            <w:numFmt w:val="decimal"/>
          </w:endnotePr>
          <w:type w:val="continuous"/>
          <w:pgSz w:w="11906" w:h="16838"/>
          <w:pgMar w:top="1701" w:right="1797" w:bottom="1701" w:left="1797" w:header="851" w:footer="992" w:gutter="0"/>
          <w:pgNumType w:fmt="upperRoman" w:start="2"/>
          <w:cols w:space="720" w:num="1"/>
          <w:docGrid w:type="linesAndChars" w:linePitch="312" w:charSpace="0"/>
        </w:sectPr>
      </w:pPr>
    </w:p>
    <w:p>
      <w:pPr>
        <w:pStyle w:val="7"/>
        <w:rPr>
          <w:b/>
          <w:sz w:val="28"/>
          <w:szCs w:val="28"/>
        </w:rPr>
        <w:sectPr>
          <w:headerReference r:id="rId10" w:type="default"/>
          <w:footerReference r:id="rId11" w:type="default"/>
          <w:endnotePr>
            <w:numFmt w:val="decimal"/>
          </w:endnotePr>
          <w:type w:val="continuous"/>
          <w:pgSz w:w="11906" w:h="16838"/>
          <w:pgMar w:top="1701" w:right="1797" w:bottom="1701" w:left="1797" w:header="851" w:footer="992" w:gutter="0"/>
          <w:pgNumType w:fmt="upperRoman" w:start="4"/>
          <w:cols w:space="720" w:num="1"/>
          <w:docGrid w:type="linesAndChars" w:linePitch="312" w:charSpace="0"/>
        </w:sectPr>
      </w:pPr>
    </w:p>
    <w:p>
      <w:pPr>
        <w:pStyle w:val="7"/>
        <w:rPr>
          <w:b/>
          <w:sz w:val="28"/>
          <w:szCs w:val="28"/>
        </w:rPr>
      </w:pPr>
    </w:p>
    <w:p>
      <w:pPr>
        <w:pStyle w:val="11"/>
        <w:tabs>
          <w:tab w:val="right" w:leader="dot" w:pos="8302"/>
        </w:tabs>
        <w:rPr>
          <w:rFonts w:ascii="黑体" w:hAnsi="黑体"/>
          <w:sz w:val="32"/>
          <w:szCs w:val="32"/>
        </w:rPr>
      </w:pPr>
      <w:r>
        <w:br w:type="page"/>
      </w:r>
      <w:bookmarkStart w:id="30" w:name="_Toc60499532"/>
      <w:bookmarkStart w:id="31" w:name="_Toc40430809"/>
      <w:bookmarkStart w:id="32" w:name="_Toc61939040"/>
      <w:bookmarkStart w:id="33" w:name="_Toc40440082"/>
      <w:r>
        <w:rPr>
          <w:rFonts w:hint="eastAsia"/>
        </w:rPr>
        <w:t xml:space="preserve">                              </w:t>
      </w:r>
      <w:r>
        <w:rPr>
          <w:rFonts w:hint="eastAsia" w:ascii="黑体" w:hAnsi="黑体"/>
          <w:sz w:val="32"/>
          <w:szCs w:val="32"/>
        </w:rPr>
        <w:t>目    录</w:t>
      </w:r>
      <w:bookmarkEnd w:id="30"/>
      <w:bookmarkEnd w:id="31"/>
      <w:bookmarkEnd w:id="32"/>
      <w:bookmarkEnd w:id="33"/>
    </w:p>
    <w:p>
      <w:pPr>
        <w:rPr>
          <w:rFonts w:ascii="黑体" w:hAnsi="黑体"/>
          <w:sz w:val="32"/>
          <w:szCs w:val="32"/>
        </w:rPr>
      </w:pPr>
    </w:p>
    <w:p>
      <w:pPr>
        <w:pStyle w:val="11"/>
        <w:tabs>
          <w:tab w:val="right" w:leader="dot" w:pos="8312"/>
        </w:tabs>
        <w:rPr>
          <w:rFonts w:hint="default"/>
        </w:rPr>
      </w:pPr>
      <w:r>
        <w:rPr>
          <w:rStyle w:val="16"/>
          <w:rFonts w:hint="default" w:ascii="Times New Roman" w:hAnsi="Times New Roman" w:eastAsia="宋体"/>
          <w:b/>
          <w:bCs/>
          <w:kern w:val="44"/>
          <w:sz w:val="24"/>
          <w:szCs w:val="24"/>
        </w:rPr>
        <w:fldChar w:fldCharType="begin"/>
      </w:r>
      <w:r>
        <w:rPr>
          <w:rStyle w:val="16"/>
          <w:rFonts w:hint="default" w:ascii="Times New Roman" w:hAnsi="Times New Roman" w:eastAsia="宋体"/>
          <w:sz w:val="24"/>
          <w:szCs w:val="24"/>
        </w:rPr>
        <w:instrText xml:space="preserve"> TOC \o "1-3" \h \z \u </w:instrText>
      </w:r>
      <w:r>
        <w:rPr>
          <w:rStyle w:val="16"/>
          <w:rFonts w:hint="default" w:ascii="Times New Roman" w:hAnsi="Times New Roman" w:eastAsia="宋体"/>
          <w:b/>
          <w:bCs/>
          <w:kern w:val="44"/>
          <w:sz w:val="24"/>
          <w:szCs w:val="24"/>
        </w:rPr>
        <w:fldChar w:fldCharType="separate"/>
      </w:r>
      <w:r>
        <w:rPr>
          <w:rFonts w:hint="default"/>
        </w:rPr>
        <w:fldChar w:fldCharType="begin"/>
      </w:r>
      <w:r>
        <w:rPr>
          <w:rFonts w:hint="default"/>
        </w:rPr>
        <w:instrText xml:space="preserve"> HYPERLINK \l _Toc29851 </w:instrText>
      </w:r>
      <w:r>
        <w:rPr>
          <w:rFonts w:hint="default"/>
        </w:rPr>
        <w:fldChar w:fldCharType="separate"/>
      </w:r>
      <w:r>
        <w:rPr>
          <w:rFonts w:hint="default"/>
        </w:rPr>
        <w:t>摘   要</w:t>
      </w:r>
      <w:r>
        <w:rPr>
          <w:rFonts w:hint="default"/>
        </w:rPr>
        <w:tab/>
      </w:r>
      <w:r>
        <w:rPr>
          <w:rFonts w:hint="default"/>
        </w:rPr>
        <w:fldChar w:fldCharType="begin"/>
      </w:r>
      <w:r>
        <w:rPr>
          <w:rFonts w:hint="default"/>
        </w:rPr>
        <w:instrText xml:space="preserve"> PAGEREF _Toc29851 </w:instrText>
      </w:r>
      <w:r>
        <w:rPr>
          <w:rFonts w:hint="default"/>
        </w:rPr>
        <w:fldChar w:fldCharType="separate"/>
      </w:r>
      <w:r>
        <w:rPr>
          <w:rFonts w:hint="default"/>
        </w:rPr>
        <w:t>I</w:t>
      </w:r>
      <w:r>
        <w:rPr>
          <w:rFonts w:hint="default"/>
        </w:rPr>
        <w:fldChar w:fldCharType="end"/>
      </w:r>
      <w:r>
        <w:rPr>
          <w:rFonts w:hint="default"/>
        </w:rPr>
        <w:fldChar w:fldCharType="end"/>
      </w:r>
    </w:p>
    <w:p>
      <w:pPr>
        <w:pStyle w:val="11"/>
        <w:tabs>
          <w:tab w:val="right" w:leader="dot" w:pos="8312"/>
        </w:tabs>
        <w:rPr>
          <w:rFonts w:hint="default"/>
        </w:rPr>
      </w:pPr>
      <w:r>
        <w:rPr>
          <w:rFonts w:hint="default"/>
        </w:rPr>
        <w:fldChar w:fldCharType="begin"/>
      </w:r>
      <w:r>
        <w:rPr>
          <w:rFonts w:hint="default"/>
        </w:rPr>
        <w:instrText xml:space="preserve"> HYPERLINK \l _Toc23779 </w:instrText>
      </w:r>
      <w:r>
        <w:rPr>
          <w:rFonts w:hint="default"/>
        </w:rPr>
        <w:fldChar w:fldCharType="separate"/>
      </w:r>
      <w:r>
        <w:rPr>
          <w:rFonts w:hint="default" w:ascii="Times New Roman" w:hAnsi="Times New Roman"/>
        </w:rPr>
        <w:t>ABSTRACT</w:t>
      </w:r>
      <w:r>
        <w:rPr>
          <w:rFonts w:hint="default"/>
        </w:rPr>
        <w:tab/>
      </w:r>
      <w:r>
        <w:rPr>
          <w:rFonts w:hint="default"/>
        </w:rPr>
        <w:fldChar w:fldCharType="begin"/>
      </w:r>
      <w:r>
        <w:rPr>
          <w:rFonts w:hint="default"/>
        </w:rPr>
        <w:instrText xml:space="preserve"> PAGEREF _Toc23779 </w:instrText>
      </w:r>
      <w:r>
        <w:rPr>
          <w:rFonts w:hint="default"/>
        </w:rPr>
        <w:fldChar w:fldCharType="separate"/>
      </w:r>
      <w:r>
        <w:rPr>
          <w:rFonts w:hint="default"/>
        </w:rPr>
        <w:t>III</w:t>
      </w:r>
      <w:r>
        <w:rPr>
          <w:rFonts w:hint="default"/>
        </w:rPr>
        <w:fldChar w:fldCharType="end"/>
      </w:r>
      <w:r>
        <w:rPr>
          <w:rFonts w:hint="default"/>
        </w:rPr>
        <w:fldChar w:fldCharType="end"/>
      </w:r>
    </w:p>
    <w:p>
      <w:pPr>
        <w:pStyle w:val="11"/>
        <w:tabs>
          <w:tab w:val="right" w:leader="dot" w:pos="8312"/>
        </w:tabs>
        <w:rPr>
          <w:rFonts w:hint="default"/>
        </w:rPr>
      </w:pPr>
      <w:r>
        <w:rPr>
          <w:rFonts w:hint="default"/>
        </w:rPr>
        <w:fldChar w:fldCharType="begin"/>
      </w:r>
      <w:r>
        <w:rPr>
          <w:rFonts w:hint="default"/>
        </w:rPr>
        <w:instrText xml:space="preserve"> HYPERLINK \l _Toc28931 </w:instrText>
      </w:r>
      <w:r>
        <w:rPr>
          <w:rFonts w:hint="default"/>
        </w:rPr>
        <w:fldChar w:fldCharType="separate"/>
      </w:r>
      <w:r>
        <w:rPr>
          <w:rFonts w:hint="default"/>
          <w:bCs w:val="0"/>
          <w:kern w:val="0"/>
        </w:rPr>
        <w:t>第一章  绪论</w:t>
      </w:r>
      <w:r>
        <w:rPr>
          <w:rFonts w:hint="default"/>
        </w:rPr>
        <w:tab/>
      </w:r>
      <w:r>
        <w:rPr>
          <w:rFonts w:hint="default"/>
        </w:rPr>
        <w:fldChar w:fldCharType="begin"/>
      </w:r>
      <w:r>
        <w:rPr>
          <w:rFonts w:hint="default"/>
        </w:rPr>
        <w:instrText xml:space="preserve"> PAGEREF _Toc28931 </w:instrText>
      </w:r>
      <w:r>
        <w:rPr>
          <w:rFonts w:hint="default"/>
        </w:rPr>
        <w:fldChar w:fldCharType="separate"/>
      </w:r>
      <w:r>
        <w:rPr>
          <w:rFonts w:hint="default"/>
        </w:rPr>
        <w:t>1</w:t>
      </w:r>
      <w:r>
        <w:rPr>
          <w:rFonts w:hint="default"/>
        </w:rPr>
        <w:fldChar w:fldCharType="end"/>
      </w:r>
      <w:r>
        <w:rPr>
          <w:rFonts w:hint="default"/>
        </w:rPr>
        <w:fldChar w:fldCharType="end"/>
      </w:r>
    </w:p>
    <w:p>
      <w:pPr>
        <w:pStyle w:val="8"/>
        <w:tabs>
          <w:tab w:val="right" w:leader="dot" w:pos="8312"/>
        </w:tabs>
        <w:ind w:left="420" w:leftChars="200"/>
        <w:rPr>
          <w:rFonts w:hint="default"/>
          <w:sz w:val="24"/>
        </w:rPr>
      </w:pPr>
      <w:r>
        <w:rPr>
          <w:rFonts w:hint="default"/>
          <w:sz w:val="24"/>
        </w:rPr>
        <w:fldChar w:fldCharType="begin"/>
      </w:r>
      <w:r>
        <w:rPr>
          <w:rFonts w:hint="default"/>
          <w:sz w:val="24"/>
        </w:rPr>
        <w:instrText xml:space="preserve"> HYPERLINK \l _Toc21738 </w:instrText>
      </w:r>
      <w:r>
        <w:rPr>
          <w:rFonts w:hint="default"/>
          <w:sz w:val="24"/>
        </w:rPr>
        <w:fldChar w:fldCharType="separate"/>
      </w:r>
      <w:r>
        <w:rPr>
          <w:rFonts w:hint="default"/>
          <w:sz w:val="24"/>
        </w:rPr>
        <w:t>1.1</w:t>
      </w:r>
      <w:r>
        <w:rPr>
          <w:rFonts w:hint="eastAsia"/>
          <w:sz w:val="24"/>
          <w:lang w:val="en-US" w:eastAsia="zh-CN"/>
        </w:rPr>
        <w:t xml:space="preserve"> </w:t>
      </w:r>
      <w:r>
        <w:rPr>
          <w:rFonts w:hint="default"/>
          <w:sz w:val="24"/>
        </w:rPr>
        <w:t>课题来源</w:t>
      </w:r>
      <w:r>
        <w:rPr>
          <w:rFonts w:hint="default"/>
          <w:sz w:val="24"/>
        </w:rPr>
        <w:tab/>
      </w:r>
      <w:r>
        <w:rPr>
          <w:rFonts w:hint="default"/>
          <w:sz w:val="24"/>
        </w:rPr>
        <w:fldChar w:fldCharType="begin"/>
      </w:r>
      <w:r>
        <w:rPr>
          <w:rFonts w:hint="default"/>
          <w:sz w:val="24"/>
        </w:rPr>
        <w:instrText xml:space="preserve"> PAGEREF _Toc21738 </w:instrText>
      </w:r>
      <w:r>
        <w:rPr>
          <w:rFonts w:hint="default"/>
          <w:sz w:val="24"/>
        </w:rPr>
        <w:fldChar w:fldCharType="separate"/>
      </w:r>
      <w:r>
        <w:rPr>
          <w:rFonts w:hint="default"/>
          <w:sz w:val="24"/>
        </w:rPr>
        <w:t>1</w:t>
      </w:r>
      <w:r>
        <w:rPr>
          <w:rFonts w:hint="default"/>
          <w:sz w:val="24"/>
        </w:rPr>
        <w:fldChar w:fldCharType="end"/>
      </w:r>
      <w:r>
        <w:rPr>
          <w:rFonts w:hint="default"/>
          <w:sz w:val="24"/>
        </w:rPr>
        <w:fldChar w:fldCharType="end"/>
      </w:r>
    </w:p>
    <w:p>
      <w:pPr>
        <w:pStyle w:val="8"/>
        <w:tabs>
          <w:tab w:val="right" w:leader="dot" w:pos="8312"/>
        </w:tabs>
        <w:ind w:left="420" w:leftChars="200"/>
        <w:rPr>
          <w:rFonts w:hint="default"/>
          <w:sz w:val="24"/>
        </w:rPr>
      </w:pPr>
      <w:r>
        <w:rPr>
          <w:rFonts w:hint="default"/>
          <w:sz w:val="24"/>
        </w:rPr>
        <w:fldChar w:fldCharType="begin"/>
      </w:r>
      <w:r>
        <w:rPr>
          <w:rFonts w:hint="default"/>
          <w:sz w:val="24"/>
        </w:rPr>
        <w:instrText xml:space="preserve"> HYPERLINK \l _Toc29390 </w:instrText>
      </w:r>
      <w:r>
        <w:rPr>
          <w:rFonts w:hint="default"/>
          <w:sz w:val="24"/>
        </w:rPr>
        <w:fldChar w:fldCharType="separate"/>
      </w:r>
      <w:r>
        <w:rPr>
          <w:rFonts w:hint="default"/>
          <w:sz w:val="24"/>
        </w:rPr>
        <w:t>1.2</w:t>
      </w:r>
      <w:r>
        <w:rPr>
          <w:rFonts w:hint="eastAsia"/>
          <w:sz w:val="24"/>
          <w:lang w:val="en-US" w:eastAsia="zh-CN"/>
        </w:rPr>
        <w:t xml:space="preserve"> </w:t>
      </w:r>
      <w:r>
        <w:rPr>
          <w:rFonts w:hint="default"/>
          <w:sz w:val="24"/>
        </w:rPr>
        <w:t>课题研究的背景及意义</w:t>
      </w:r>
      <w:r>
        <w:rPr>
          <w:rFonts w:hint="default"/>
          <w:sz w:val="24"/>
        </w:rPr>
        <w:tab/>
      </w:r>
      <w:r>
        <w:rPr>
          <w:rFonts w:hint="default"/>
          <w:sz w:val="24"/>
        </w:rPr>
        <w:fldChar w:fldCharType="begin"/>
      </w:r>
      <w:r>
        <w:rPr>
          <w:rFonts w:hint="default"/>
          <w:sz w:val="24"/>
        </w:rPr>
        <w:instrText xml:space="preserve"> PAGEREF _Toc29390 </w:instrText>
      </w:r>
      <w:r>
        <w:rPr>
          <w:rFonts w:hint="default"/>
          <w:sz w:val="24"/>
        </w:rPr>
        <w:fldChar w:fldCharType="separate"/>
      </w:r>
      <w:r>
        <w:rPr>
          <w:rFonts w:hint="default"/>
          <w:sz w:val="24"/>
        </w:rPr>
        <w:t>1</w:t>
      </w:r>
      <w:r>
        <w:rPr>
          <w:rFonts w:hint="default"/>
          <w:sz w:val="24"/>
        </w:rPr>
        <w:fldChar w:fldCharType="end"/>
      </w:r>
      <w:r>
        <w:rPr>
          <w:rFonts w:hint="default"/>
          <w:sz w:val="24"/>
        </w:rPr>
        <w:fldChar w:fldCharType="end"/>
      </w:r>
    </w:p>
    <w:p>
      <w:pPr>
        <w:pStyle w:val="12"/>
        <w:tabs>
          <w:tab w:val="right" w:leader="dot" w:pos="8312"/>
        </w:tabs>
        <w:rPr>
          <w:rFonts w:hint="default"/>
          <w:sz w:val="24"/>
        </w:rPr>
      </w:pPr>
      <w:r>
        <w:rPr>
          <w:rFonts w:hint="default"/>
          <w:sz w:val="24"/>
        </w:rPr>
        <w:fldChar w:fldCharType="begin"/>
      </w:r>
      <w:r>
        <w:rPr>
          <w:rFonts w:hint="default"/>
          <w:sz w:val="24"/>
        </w:rPr>
        <w:instrText xml:space="preserve"> HYPERLINK \l _Toc32009 </w:instrText>
      </w:r>
      <w:r>
        <w:rPr>
          <w:rFonts w:hint="default"/>
          <w:sz w:val="24"/>
        </w:rPr>
        <w:fldChar w:fldCharType="separate"/>
      </w:r>
      <w:r>
        <w:rPr>
          <w:rFonts w:hint="default"/>
          <w:kern w:val="0"/>
          <w:sz w:val="24"/>
          <w:szCs w:val="24"/>
        </w:rPr>
        <w:t>1.3 国内外研究现状</w:t>
      </w:r>
      <w:r>
        <w:rPr>
          <w:rFonts w:hint="default"/>
          <w:sz w:val="24"/>
        </w:rPr>
        <w:tab/>
      </w:r>
      <w:r>
        <w:rPr>
          <w:rFonts w:hint="default"/>
          <w:sz w:val="24"/>
        </w:rPr>
        <w:fldChar w:fldCharType="begin"/>
      </w:r>
      <w:r>
        <w:rPr>
          <w:rFonts w:hint="default"/>
          <w:sz w:val="24"/>
        </w:rPr>
        <w:instrText xml:space="preserve"> PAGEREF _Toc32009 </w:instrText>
      </w:r>
      <w:r>
        <w:rPr>
          <w:rFonts w:hint="default"/>
          <w:sz w:val="24"/>
        </w:rPr>
        <w:fldChar w:fldCharType="separate"/>
      </w:r>
      <w:r>
        <w:rPr>
          <w:rFonts w:hint="default"/>
          <w:sz w:val="24"/>
        </w:rPr>
        <w:t>6</w:t>
      </w:r>
      <w:r>
        <w:rPr>
          <w:rFonts w:hint="default"/>
          <w:sz w:val="24"/>
        </w:rPr>
        <w:fldChar w:fldCharType="end"/>
      </w:r>
      <w:r>
        <w:rPr>
          <w:rFonts w:hint="default"/>
          <w:sz w:val="24"/>
        </w:rPr>
        <w:fldChar w:fldCharType="end"/>
      </w:r>
    </w:p>
    <w:p>
      <w:pPr>
        <w:pStyle w:val="8"/>
        <w:tabs>
          <w:tab w:val="right" w:leader="dot" w:pos="8312"/>
        </w:tabs>
        <w:rPr>
          <w:rFonts w:hint="default"/>
          <w:sz w:val="24"/>
        </w:rPr>
      </w:pPr>
      <w:r>
        <w:rPr>
          <w:rFonts w:hint="default"/>
          <w:sz w:val="24"/>
        </w:rPr>
        <w:fldChar w:fldCharType="begin"/>
      </w:r>
      <w:r>
        <w:rPr>
          <w:rFonts w:hint="default"/>
          <w:sz w:val="24"/>
        </w:rPr>
        <w:instrText xml:space="preserve"> HYPERLINK \l _Toc12436 </w:instrText>
      </w:r>
      <w:r>
        <w:rPr>
          <w:rFonts w:hint="default"/>
          <w:sz w:val="24"/>
        </w:rPr>
        <w:fldChar w:fldCharType="separate"/>
      </w:r>
      <w:r>
        <w:rPr>
          <w:rFonts w:hint="default" w:ascii="Times New Roman" w:hAnsi="Times New Roman" w:eastAsia="宋体"/>
          <w:bCs w:val="0"/>
          <w:sz w:val="24"/>
        </w:rPr>
        <w:t>1.3.1 对射流“拖尾”现象的研究</w:t>
      </w:r>
      <w:r>
        <w:rPr>
          <w:rFonts w:hint="default"/>
          <w:sz w:val="24"/>
        </w:rPr>
        <w:tab/>
      </w:r>
      <w:r>
        <w:rPr>
          <w:rFonts w:hint="default"/>
          <w:sz w:val="24"/>
        </w:rPr>
        <w:fldChar w:fldCharType="begin"/>
      </w:r>
      <w:r>
        <w:rPr>
          <w:rFonts w:hint="default"/>
          <w:sz w:val="24"/>
        </w:rPr>
        <w:instrText xml:space="preserve"> PAGEREF _Toc12436 </w:instrText>
      </w:r>
      <w:r>
        <w:rPr>
          <w:rFonts w:hint="default"/>
          <w:sz w:val="24"/>
        </w:rPr>
        <w:fldChar w:fldCharType="separate"/>
      </w:r>
      <w:r>
        <w:rPr>
          <w:rFonts w:hint="default"/>
          <w:sz w:val="24"/>
        </w:rPr>
        <w:t>8</w:t>
      </w:r>
      <w:r>
        <w:rPr>
          <w:rFonts w:hint="default"/>
          <w:sz w:val="24"/>
        </w:rPr>
        <w:fldChar w:fldCharType="end"/>
      </w:r>
      <w:r>
        <w:rPr>
          <w:rFonts w:hint="default"/>
          <w:sz w:val="24"/>
        </w:rPr>
        <w:fldChar w:fldCharType="end"/>
      </w:r>
    </w:p>
    <w:p>
      <w:pPr>
        <w:pStyle w:val="8"/>
        <w:tabs>
          <w:tab w:val="right" w:leader="dot" w:pos="8312"/>
        </w:tabs>
        <w:rPr>
          <w:rFonts w:hint="default"/>
          <w:sz w:val="24"/>
        </w:rPr>
      </w:pPr>
      <w:r>
        <w:rPr>
          <w:rFonts w:hint="default"/>
          <w:sz w:val="24"/>
        </w:rPr>
        <w:fldChar w:fldCharType="begin"/>
      </w:r>
      <w:r>
        <w:rPr>
          <w:rFonts w:hint="default"/>
          <w:sz w:val="24"/>
        </w:rPr>
        <w:instrText xml:space="preserve"> HYPERLINK \l _Toc25967 </w:instrText>
      </w:r>
      <w:r>
        <w:rPr>
          <w:rFonts w:hint="default"/>
          <w:sz w:val="24"/>
        </w:rPr>
        <w:fldChar w:fldCharType="separate"/>
      </w:r>
      <w:r>
        <w:rPr>
          <w:rFonts w:hint="default" w:ascii="Times New Roman" w:eastAsia="宋体"/>
          <w:bCs w:val="0"/>
          <w:sz w:val="24"/>
        </w:rPr>
        <w:t>1.3.2 对射流切缝锥度现象的研究</w:t>
      </w:r>
      <w:r>
        <w:rPr>
          <w:rFonts w:hint="default"/>
          <w:sz w:val="24"/>
        </w:rPr>
        <w:tab/>
      </w:r>
      <w:r>
        <w:rPr>
          <w:rFonts w:hint="default"/>
          <w:sz w:val="24"/>
        </w:rPr>
        <w:fldChar w:fldCharType="begin"/>
      </w:r>
      <w:r>
        <w:rPr>
          <w:rFonts w:hint="default"/>
          <w:sz w:val="24"/>
        </w:rPr>
        <w:instrText xml:space="preserve"> PAGEREF _Toc25967 </w:instrText>
      </w:r>
      <w:r>
        <w:rPr>
          <w:rFonts w:hint="default"/>
          <w:sz w:val="24"/>
        </w:rPr>
        <w:fldChar w:fldCharType="separate"/>
      </w:r>
      <w:r>
        <w:rPr>
          <w:rFonts w:hint="default"/>
          <w:sz w:val="24"/>
        </w:rPr>
        <w:t>10</w:t>
      </w:r>
      <w:r>
        <w:rPr>
          <w:rFonts w:hint="default"/>
          <w:sz w:val="24"/>
        </w:rPr>
        <w:fldChar w:fldCharType="end"/>
      </w:r>
      <w:r>
        <w:rPr>
          <w:rFonts w:hint="default"/>
          <w:sz w:val="24"/>
        </w:rPr>
        <w:fldChar w:fldCharType="end"/>
      </w:r>
    </w:p>
    <w:p>
      <w:pPr>
        <w:pStyle w:val="12"/>
        <w:tabs>
          <w:tab w:val="right" w:leader="dot" w:pos="8312"/>
        </w:tabs>
        <w:rPr>
          <w:rFonts w:hint="default"/>
          <w:sz w:val="24"/>
        </w:rPr>
      </w:pPr>
      <w:r>
        <w:rPr>
          <w:rFonts w:hint="default"/>
          <w:sz w:val="24"/>
        </w:rPr>
        <w:fldChar w:fldCharType="begin"/>
      </w:r>
      <w:r>
        <w:rPr>
          <w:rFonts w:hint="default"/>
          <w:sz w:val="24"/>
        </w:rPr>
        <w:instrText xml:space="preserve"> HYPERLINK \l _Toc17880 </w:instrText>
      </w:r>
      <w:r>
        <w:rPr>
          <w:rFonts w:hint="default"/>
          <w:sz w:val="24"/>
        </w:rPr>
        <w:fldChar w:fldCharType="separate"/>
      </w:r>
      <w:r>
        <w:rPr>
          <w:rFonts w:hint="default"/>
          <w:kern w:val="0"/>
          <w:sz w:val="24"/>
          <w:szCs w:val="24"/>
        </w:rPr>
        <w:t>1.4</w:t>
      </w:r>
      <w:r>
        <w:rPr>
          <w:rFonts w:hint="eastAsia"/>
          <w:kern w:val="0"/>
          <w:sz w:val="24"/>
          <w:szCs w:val="24"/>
          <w:lang w:val="en-US" w:eastAsia="zh-CN"/>
        </w:rPr>
        <w:t xml:space="preserve"> </w:t>
      </w:r>
      <w:r>
        <w:rPr>
          <w:rFonts w:hint="default"/>
          <w:kern w:val="0"/>
          <w:sz w:val="24"/>
          <w:szCs w:val="24"/>
        </w:rPr>
        <w:t>论文主要内容</w:t>
      </w:r>
      <w:r>
        <w:rPr>
          <w:rFonts w:hint="default"/>
          <w:sz w:val="24"/>
        </w:rPr>
        <w:tab/>
      </w:r>
      <w:r>
        <w:rPr>
          <w:rFonts w:hint="default"/>
          <w:sz w:val="24"/>
        </w:rPr>
        <w:fldChar w:fldCharType="begin"/>
      </w:r>
      <w:r>
        <w:rPr>
          <w:rFonts w:hint="default"/>
          <w:sz w:val="24"/>
        </w:rPr>
        <w:instrText xml:space="preserve"> PAGEREF _Toc17880 </w:instrText>
      </w:r>
      <w:r>
        <w:rPr>
          <w:rFonts w:hint="default"/>
          <w:sz w:val="24"/>
        </w:rPr>
        <w:fldChar w:fldCharType="separate"/>
      </w:r>
      <w:r>
        <w:rPr>
          <w:rFonts w:hint="default"/>
          <w:sz w:val="24"/>
        </w:rPr>
        <w:t>15</w:t>
      </w:r>
      <w:r>
        <w:rPr>
          <w:rFonts w:hint="default"/>
          <w:sz w:val="24"/>
        </w:rPr>
        <w:fldChar w:fldCharType="end"/>
      </w:r>
      <w:r>
        <w:rPr>
          <w:rFonts w:hint="default"/>
          <w:sz w:val="24"/>
        </w:rPr>
        <w:fldChar w:fldCharType="end"/>
      </w:r>
    </w:p>
    <w:p>
      <w:pPr>
        <w:pStyle w:val="11"/>
        <w:tabs>
          <w:tab w:val="right" w:leader="dot" w:pos="8312"/>
        </w:tabs>
        <w:rPr>
          <w:rFonts w:hint="default"/>
        </w:rPr>
      </w:pPr>
      <w:r>
        <w:rPr>
          <w:rFonts w:hint="default"/>
        </w:rPr>
        <w:fldChar w:fldCharType="begin"/>
      </w:r>
      <w:r>
        <w:rPr>
          <w:rFonts w:hint="default"/>
        </w:rPr>
        <w:instrText xml:space="preserve"> HYPERLINK \l _Toc8032 </w:instrText>
      </w:r>
      <w:r>
        <w:rPr>
          <w:rFonts w:hint="default"/>
        </w:rPr>
        <w:fldChar w:fldCharType="separate"/>
      </w:r>
      <w:r>
        <w:rPr>
          <w:rFonts w:hint="default"/>
          <w:bCs w:val="0"/>
          <w:kern w:val="0"/>
        </w:rPr>
        <w:t>第二章  切缝形成机理分析</w:t>
      </w:r>
      <w:r>
        <w:rPr>
          <w:rFonts w:hint="default"/>
        </w:rPr>
        <w:tab/>
      </w:r>
      <w:r>
        <w:rPr>
          <w:rFonts w:hint="default"/>
        </w:rPr>
        <w:fldChar w:fldCharType="begin"/>
      </w:r>
      <w:r>
        <w:rPr>
          <w:rFonts w:hint="default"/>
        </w:rPr>
        <w:instrText xml:space="preserve"> PAGEREF _Toc8032 </w:instrText>
      </w:r>
      <w:r>
        <w:rPr>
          <w:rFonts w:hint="default"/>
        </w:rPr>
        <w:fldChar w:fldCharType="separate"/>
      </w:r>
      <w:r>
        <w:rPr>
          <w:rFonts w:hint="default"/>
        </w:rPr>
        <w:t>17</w:t>
      </w:r>
      <w:r>
        <w:rPr>
          <w:rFonts w:hint="default"/>
        </w:rPr>
        <w:fldChar w:fldCharType="end"/>
      </w:r>
      <w:r>
        <w:rPr>
          <w:rFonts w:hint="default"/>
        </w:rPr>
        <w:fldChar w:fldCharType="end"/>
      </w:r>
    </w:p>
    <w:p>
      <w:pPr>
        <w:pStyle w:val="12"/>
        <w:tabs>
          <w:tab w:val="right" w:leader="dot" w:pos="8312"/>
        </w:tabs>
        <w:rPr>
          <w:rFonts w:hint="default"/>
          <w:sz w:val="24"/>
        </w:rPr>
      </w:pPr>
      <w:r>
        <w:rPr>
          <w:rFonts w:hint="default"/>
          <w:sz w:val="24"/>
        </w:rPr>
        <w:fldChar w:fldCharType="begin"/>
      </w:r>
      <w:r>
        <w:rPr>
          <w:rFonts w:hint="default"/>
          <w:sz w:val="24"/>
        </w:rPr>
        <w:instrText xml:space="preserve"> HYPERLINK \l _Toc31603 </w:instrText>
      </w:r>
      <w:r>
        <w:rPr>
          <w:rFonts w:hint="default"/>
          <w:sz w:val="24"/>
        </w:rPr>
        <w:fldChar w:fldCharType="separate"/>
      </w:r>
      <w:r>
        <w:rPr>
          <w:rFonts w:hint="default"/>
          <w:kern w:val="0"/>
          <w:sz w:val="24"/>
          <w:szCs w:val="24"/>
        </w:rPr>
        <w:t>2.1 纯水射流结构特征</w:t>
      </w:r>
      <w:r>
        <w:rPr>
          <w:rFonts w:hint="default"/>
          <w:sz w:val="24"/>
        </w:rPr>
        <w:tab/>
      </w:r>
      <w:r>
        <w:rPr>
          <w:rFonts w:hint="default"/>
          <w:sz w:val="24"/>
        </w:rPr>
        <w:fldChar w:fldCharType="begin"/>
      </w:r>
      <w:r>
        <w:rPr>
          <w:rFonts w:hint="default"/>
          <w:sz w:val="24"/>
        </w:rPr>
        <w:instrText xml:space="preserve"> PAGEREF _Toc31603 </w:instrText>
      </w:r>
      <w:r>
        <w:rPr>
          <w:rFonts w:hint="default"/>
          <w:sz w:val="24"/>
        </w:rPr>
        <w:fldChar w:fldCharType="separate"/>
      </w:r>
      <w:r>
        <w:rPr>
          <w:rFonts w:hint="default"/>
          <w:sz w:val="24"/>
        </w:rPr>
        <w:t>17</w:t>
      </w:r>
      <w:r>
        <w:rPr>
          <w:rFonts w:hint="default"/>
          <w:sz w:val="24"/>
        </w:rPr>
        <w:fldChar w:fldCharType="end"/>
      </w:r>
      <w:r>
        <w:rPr>
          <w:rFonts w:hint="default"/>
          <w:sz w:val="24"/>
        </w:rPr>
        <w:fldChar w:fldCharType="end"/>
      </w:r>
    </w:p>
    <w:p>
      <w:pPr>
        <w:pStyle w:val="12"/>
        <w:tabs>
          <w:tab w:val="right" w:leader="dot" w:pos="8312"/>
        </w:tabs>
        <w:rPr>
          <w:rFonts w:hint="default"/>
          <w:sz w:val="24"/>
        </w:rPr>
      </w:pPr>
      <w:r>
        <w:rPr>
          <w:rFonts w:hint="default"/>
          <w:sz w:val="24"/>
        </w:rPr>
        <w:fldChar w:fldCharType="begin"/>
      </w:r>
      <w:r>
        <w:rPr>
          <w:rFonts w:hint="default"/>
          <w:sz w:val="24"/>
        </w:rPr>
        <w:instrText xml:space="preserve"> HYPERLINK \l _Toc25192 </w:instrText>
      </w:r>
      <w:r>
        <w:rPr>
          <w:rFonts w:hint="default"/>
          <w:sz w:val="24"/>
        </w:rPr>
        <w:fldChar w:fldCharType="separate"/>
      </w:r>
      <w:r>
        <w:rPr>
          <w:rFonts w:hint="default"/>
          <w:kern w:val="0"/>
          <w:sz w:val="24"/>
          <w:szCs w:val="24"/>
        </w:rPr>
        <w:t>2.2 磨料射流结构特征</w:t>
      </w:r>
      <w:r>
        <w:rPr>
          <w:rFonts w:hint="default"/>
          <w:sz w:val="24"/>
        </w:rPr>
        <w:tab/>
      </w:r>
      <w:r>
        <w:rPr>
          <w:rFonts w:hint="default"/>
          <w:sz w:val="24"/>
        </w:rPr>
        <w:fldChar w:fldCharType="begin"/>
      </w:r>
      <w:r>
        <w:rPr>
          <w:rFonts w:hint="default"/>
          <w:sz w:val="24"/>
        </w:rPr>
        <w:instrText xml:space="preserve"> PAGEREF _Toc25192 </w:instrText>
      </w:r>
      <w:r>
        <w:rPr>
          <w:rFonts w:hint="default"/>
          <w:sz w:val="24"/>
        </w:rPr>
        <w:fldChar w:fldCharType="separate"/>
      </w:r>
      <w:r>
        <w:rPr>
          <w:rFonts w:hint="default"/>
          <w:sz w:val="24"/>
        </w:rPr>
        <w:t>18</w:t>
      </w:r>
      <w:r>
        <w:rPr>
          <w:rFonts w:hint="default"/>
          <w:sz w:val="24"/>
        </w:rPr>
        <w:fldChar w:fldCharType="end"/>
      </w:r>
      <w:r>
        <w:rPr>
          <w:rFonts w:hint="default"/>
          <w:sz w:val="24"/>
        </w:rPr>
        <w:fldChar w:fldCharType="end"/>
      </w:r>
    </w:p>
    <w:p>
      <w:pPr>
        <w:pStyle w:val="12"/>
        <w:tabs>
          <w:tab w:val="right" w:leader="dot" w:pos="8312"/>
        </w:tabs>
        <w:rPr>
          <w:rFonts w:hint="default"/>
          <w:sz w:val="24"/>
        </w:rPr>
      </w:pPr>
      <w:r>
        <w:rPr>
          <w:rFonts w:hint="default"/>
          <w:sz w:val="24"/>
        </w:rPr>
        <w:fldChar w:fldCharType="begin"/>
      </w:r>
      <w:r>
        <w:rPr>
          <w:rFonts w:hint="default"/>
          <w:sz w:val="24"/>
        </w:rPr>
        <w:instrText xml:space="preserve"> HYPERLINK \l _Toc23665 </w:instrText>
      </w:r>
      <w:r>
        <w:rPr>
          <w:rFonts w:hint="default"/>
          <w:sz w:val="24"/>
        </w:rPr>
        <w:fldChar w:fldCharType="separate"/>
      </w:r>
      <w:r>
        <w:rPr>
          <w:rFonts w:hint="default"/>
          <w:sz w:val="24"/>
        </w:rPr>
        <w:t>2.3 磨料射流切缝误差形成机理分析</w:t>
      </w:r>
      <w:r>
        <w:rPr>
          <w:rFonts w:hint="default"/>
          <w:sz w:val="24"/>
        </w:rPr>
        <w:tab/>
      </w:r>
      <w:r>
        <w:rPr>
          <w:rFonts w:hint="default"/>
          <w:sz w:val="24"/>
        </w:rPr>
        <w:fldChar w:fldCharType="begin"/>
      </w:r>
      <w:r>
        <w:rPr>
          <w:rFonts w:hint="default"/>
          <w:sz w:val="24"/>
        </w:rPr>
        <w:instrText xml:space="preserve"> PAGEREF _Toc23665 </w:instrText>
      </w:r>
      <w:r>
        <w:rPr>
          <w:rFonts w:hint="default"/>
          <w:sz w:val="24"/>
        </w:rPr>
        <w:fldChar w:fldCharType="separate"/>
      </w:r>
      <w:r>
        <w:rPr>
          <w:rFonts w:hint="default"/>
          <w:sz w:val="24"/>
        </w:rPr>
        <w:t>23</w:t>
      </w:r>
      <w:r>
        <w:rPr>
          <w:rFonts w:hint="default"/>
          <w:sz w:val="24"/>
        </w:rPr>
        <w:fldChar w:fldCharType="end"/>
      </w:r>
      <w:r>
        <w:rPr>
          <w:rFonts w:hint="default"/>
          <w:sz w:val="24"/>
        </w:rPr>
        <w:fldChar w:fldCharType="end"/>
      </w:r>
    </w:p>
    <w:p>
      <w:pPr>
        <w:pStyle w:val="8"/>
        <w:tabs>
          <w:tab w:val="right" w:leader="dot" w:pos="8312"/>
        </w:tabs>
        <w:ind w:left="420" w:leftChars="200"/>
        <w:rPr>
          <w:rFonts w:hint="default"/>
          <w:sz w:val="24"/>
        </w:rPr>
      </w:pPr>
      <w:r>
        <w:rPr>
          <w:rFonts w:hint="default"/>
          <w:sz w:val="24"/>
        </w:rPr>
        <w:fldChar w:fldCharType="begin"/>
      </w:r>
      <w:r>
        <w:rPr>
          <w:rFonts w:hint="default"/>
          <w:sz w:val="24"/>
        </w:rPr>
        <w:instrText xml:space="preserve"> HYPERLINK \l _Toc16461 </w:instrText>
      </w:r>
      <w:r>
        <w:rPr>
          <w:rFonts w:hint="default"/>
          <w:sz w:val="24"/>
        </w:rPr>
        <w:fldChar w:fldCharType="separate"/>
      </w:r>
      <w:r>
        <w:rPr>
          <w:rFonts w:hint="default"/>
          <w:kern w:val="2"/>
          <w:sz w:val="24"/>
          <w:szCs w:val="24"/>
        </w:rPr>
        <w:t>2.</w:t>
      </w:r>
      <w:r>
        <w:rPr>
          <w:rFonts w:hint="default"/>
          <w:sz w:val="24"/>
        </w:rPr>
        <w:t>4</w:t>
      </w:r>
      <w:r>
        <w:rPr>
          <w:rFonts w:hint="eastAsia"/>
          <w:sz w:val="24"/>
          <w:lang w:val="en-US" w:eastAsia="zh-CN"/>
        </w:rPr>
        <w:t xml:space="preserve"> </w:t>
      </w:r>
      <w:r>
        <w:rPr>
          <w:rFonts w:hint="default"/>
          <w:kern w:val="2"/>
          <w:sz w:val="24"/>
          <w:szCs w:val="24"/>
        </w:rPr>
        <w:t>本章小结</w:t>
      </w:r>
      <w:r>
        <w:rPr>
          <w:rFonts w:hint="default"/>
          <w:sz w:val="24"/>
        </w:rPr>
        <w:tab/>
      </w:r>
      <w:r>
        <w:rPr>
          <w:rFonts w:hint="default"/>
          <w:sz w:val="24"/>
        </w:rPr>
        <w:fldChar w:fldCharType="begin"/>
      </w:r>
      <w:r>
        <w:rPr>
          <w:rFonts w:hint="default"/>
          <w:sz w:val="24"/>
        </w:rPr>
        <w:instrText xml:space="preserve"> PAGEREF _Toc16461 </w:instrText>
      </w:r>
      <w:r>
        <w:rPr>
          <w:rFonts w:hint="default"/>
          <w:sz w:val="24"/>
        </w:rPr>
        <w:fldChar w:fldCharType="separate"/>
      </w:r>
      <w:r>
        <w:rPr>
          <w:rFonts w:hint="default"/>
          <w:sz w:val="24"/>
        </w:rPr>
        <w:t>32</w:t>
      </w:r>
      <w:r>
        <w:rPr>
          <w:rFonts w:hint="default"/>
          <w:sz w:val="24"/>
        </w:rPr>
        <w:fldChar w:fldCharType="end"/>
      </w:r>
      <w:r>
        <w:rPr>
          <w:rFonts w:hint="default"/>
          <w:sz w:val="24"/>
        </w:rPr>
        <w:fldChar w:fldCharType="end"/>
      </w:r>
    </w:p>
    <w:p>
      <w:pPr>
        <w:pStyle w:val="11"/>
        <w:tabs>
          <w:tab w:val="right" w:leader="dot" w:pos="8312"/>
        </w:tabs>
        <w:rPr>
          <w:rFonts w:hint="default"/>
        </w:rPr>
      </w:pPr>
      <w:r>
        <w:rPr>
          <w:rFonts w:hint="default"/>
        </w:rPr>
        <w:fldChar w:fldCharType="begin"/>
      </w:r>
      <w:r>
        <w:rPr>
          <w:rFonts w:hint="default"/>
        </w:rPr>
        <w:instrText xml:space="preserve"> HYPERLINK \l _Toc17087 </w:instrText>
      </w:r>
      <w:r>
        <w:rPr>
          <w:rFonts w:hint="default"/>
        </w:rPr>
        <w:fldChar w:fldCharType="separate"/>
      </w:r>
      <w:r>
        <w:rPr>
          <w:rFonts w:hint="default"/>
        </w:rPr>
        <w:t xml:space="preserve">第三章  </w:t>
      </w:r>
      <w:r>
        <w:rPr>
          <w:rFonts w:hint="eastAsia"/>
          <w:lang w:val="en-US" w:eastAsia="zh-CN"/>
        </w:rPr>
        <w:t>磨料水射流拼块切缝实验</w:t>
      </w:r>
      <w:r>
        <w:rPr>
          <w:rFonts w:hint="default"/>
        </w:rPr>
        <w:tab/>
      </w:r>
      <w:r>
        <w:rPr>
          <w:rFonts w:hint="default"/>
        </w:rPr>
        <w:fldChar w:fldCharType="begin"/>
      </w:r>
      <w:r>
        <w:rPr>
          <w:rFonts w:hint="default"/>
        </w:rPr>
        <w:instrText xml:space="preserve"> PAGEREF _Toc17087 </w:instrText>
      </w:r>
      <w:r>
        <w:rPr>
          <w:rFonts w:hint="default"/>
        </w:rPr>
        <w:fldChar w:fldCharType="separate"/>
      </w:r>
      <w:r>
        <w:rPr>
          <w:rFonts w:hint="default"/>
        </w:rPr>
        <w:t>33</w:t>
      </w:r>
      <w:r>
        <w:rPr>
          <w:rFonts w:hint="default"/>
        </w:rPr>
        <w:fldChar w:fldCharType="end"/>
      </w:r>
      <w:r>
        <w:rPr>
          <w:rFonts w:hint="default"/>
        </w:rPr>
        <w:fldChar w:fldCharType="end"/>
      </w:r>
    </w:p>
    <w:p>
      <w:pPr>
        <w:pStyle w:val="12"/>
        <w:tabs>
          <w:tab w:val="right" w:leader="dot" w:pos="8312"/>
        </w:tabs>
        <w:rPr>
          <w:rFonts w:hint="default"/>
          <w:sz w:val="24"/>
        </w:rPr>
      </w:pPr>
      <w:r>
        <w:rPr>
          <w:rFonts w:hint="default"/>
          <w:sz w:val="24"/>
        </w:rPr>
        <w:fldChar w:fldCharType="begin"/>
      </w:r>
      <w:r>
        <w:rPr>
          <w:rFonts w:hint="default"/>
          <w:sz w:val="24"/>
        </w:rPr>
        <w:instrText xml:space="preserve"> HYPERLINK \l _Toc1411 </w:instrText>
      </w:r>
      <w:r>
        <w:rPr>
          <w:rFonts w:hint="default"/>
          <w:sz w:val="24"/>
        </w:rPr>
        <w:fldChar w:fldCharType="separate"/>
      </w:r>
      <w:r>
        <w:rPr>
          <w:rFonts w:hint="default"/>
          <w:sz w:val="24"/>
          <w:szCs w:val="24"/>
        </w:rPr>
        <w:t>3.1 实验目的</w:t>
      </w:r>
      <w:r>
        <w:rPr>
          <w:rFonts w:hint="default"/>
          <w:sz w:val="24"/>
        </w:rPr>
        <w:tab/>
      </w:r>
      <w:r>
        <w:rPr>
          <w:rFonts w:hint="default"/>
          <w:sz w:val="24"/>
        </w:rPr>
        <w:fldChar w:fldCharType="begin"/>
      </w:r>
      <w:r>
        <w:rPr>
          <w:rFonts w:hint="default"/>
          <w:sz w:val="24"/>
        </w:rPr>
        <w:instrText xml:space="preserve"> PAGEREF _Toc1411 </w:instrText>
      </w:r>
      <w:r>
        <w:rPr>
          <w:rFonts w:hint="default"/>
          <w:sz w:val="24"/>
        </w:rPr>
        <w:fldChar w:fldCharType="separate"/>
      </w:r>
      <w:r>
        <w:rPr>
          <w:rFonts w:hint="default"/>
          <w:sz w:val="24"/>
        </w:rPr>
        <w:t>33</w:t>
      </w:r>
      <w:r>
        <w:rPr>
          <w:rFonts w:hint="default"/>
          <w:sz w:val="24"/>
        </w:rPr>
        <w:fldChar w:fldCharType="end"/>
      </w:r>
      <w:r>
        <w:rPr>
          <w:rFonts w:hint="default"/>
          <w:sz w:val="24"/>
        </w:rPr>
        <w:fldChar w:fldCharType="end"/>
      </w:r>
    </w:p>
    <w:p>
      <w:pPr>
        <w:pStyle w:val="12"/>
        <w:tabs>
          <w:tab w:val="right" w:leader="dot" w:pos="8312"/>
        </w:tabs>
        <w:rPr>
          <w:rFonts w:hint="default"/>
          <w:sz w:val="24"/>
        </w:rPr>
      </w:pPr>
      <w:r>
        <w:rPr>
          <w:rFonts w:hint="default"/>
          <w:sz w:val="24"/>
        </w:rPr>
        <w:fldChar w:fldCharType="begin"/>
      </w:r>
      <w:r>
        <w:rPr>
          <w:rFonts w:hint="default"/>
          <w:sz w:val="24"/>
        </w:rPr>
        <w:instrText xml:space="preserve"> HYPERLINK \l _Toc8794 </w:instrText>
      </w:r>
      <w:r>
        <w:rPr>
          <w:rFonts w:hint="default"/>
          <w:sz w:val="24"/>
        </w:rPr>
        <w:fldChar w:fldCharType="separate"/>
      </w:r>
      <w:r>
        <w:rPr>
          <w:rFonts w:hint="default"/>
          <w:sz w:val="24"/>
          <w:szCs w:val="24"/>
        </w:rPr>
        <w:t>3.2 实验方法</w:t>
      </w:r>
      <w:r>
        <w:rPr>
          <w:rFonts w:hint="default"/>
          <w:sz w:val="24"/>
        </w:rPr>
        <w:tab/>
      </w:r>
      <w:r>
        <w:rPr>
          <w:rFonts w:hint="default"/>
          <w:sz w:val="24"/>
        </w:rPr>
        <w:fldChar w:fldCharType="begin"/>
      </w:r>
      <w:r>
        <w:rPr>
          <w:rFonts w:hint="default"/>
          <w:sz w:val="24"/>
        </w:rPr>
        <w:instrText xml:space="preserve"> PAGEREF _Toc8794 </w:instrText>
      </w:r>
      <w:r>
        <w:rPr>
          <w:rFonts w:hint="default"/>
          <w:sz w:val="24"/>
        </w:rPr>
        <w:fldChar w:fldCharType="separate"/>
      </w:r>
      <w:r>
        <w:rPr>
          <w:rFonts w:hint="default"/>
          <w:sz w:val="24"/>
        </w:rPr>
        <w:t>34</w:t>
      </w:r>
      <w:r>
        <w:rPr>
          <w:rFonts w:hint="default"/>
          <w:sz w:val="24"/>
        </w:rPr>
        <w:fldChar w:fldCharType="end"/>
      </w:r>
      <w:r>
        <w:rPr>
          <w:rFonts w:hint="default"/>
          <w:sz w:val="24"/>
        </w:rPr>
        <w:fldChar w:fldCharType="end"/>
      </w:r>
    </w:p>
    <w:p>
      <w:pPr>
        <w:pStyle w:val="8"/>
        <w:tabs>
          <w:tab w:val="right" w:leader="dot" w:pos="8312"/>
        </w:tabs>
        <w:rPr>
          <w:rFonts w:hint="default"/>
          <w:sz w:val="24"/>
        </w:rPr>
      </w:pPr>
      <w:r>
        <w:rPr>
          <w:rFonts w:hint="default"/>
          <w:sz w:val="24"/>
        </w:rPr>
        <w:fldChar w:fldCharType="begin"/>
      </w:r>
      <w:r>
        <w:rPr>
          <w:rFonts w:hint="default"/>
          <w:sz w:val="24"/>
        </w:rPr>
        <w:instrText xml:space="preserve"> HYPERLINK \l _Toc4641 </w:instrText>
      </w:r>
      <w:r>
        <w:rPr>
          <w:rFonts w:hint="default"/>
          <w:sz w:val="24"/>
        </w:rPr>
        <w:fldChar w:fldCharType="separate"/>
      </w:r>
      <w:r>
        <w:rPr>
          <w:rFonts w:hint="default" w:ascii="Times New Roman" w:eastAsia="宋体"/>
          <w:sz w:val="24"/>
        </w:rPr>
        <w:t>3.2.1 概述</w:t>
      </w:r>
      <w:r>
        <w:rPr>
          <w:rFonts w:hint="default"/>
          <w:sz w:val="24"/>
        </w:rPr>
        <w:tab/>
      </w:r>
      <w:r>
        <w:rPr>
          <w:rFonts w:hint="default"/>
          <w:sz w:val="24"/>
        </w:rPr>
        <w:fldChar w:fldCharType="begin"/>
      </w:r>
      <w:r>
        <w:rPr>
          <w:rFonts w:hint="default"/>
          <w:sz w:val="24"/>
        </w:rPr>
        <w:instrText xml:space="preserve"> PAGEREF _Toc4641 </w:instrText>
      </w:r>
      <w:r>
        <w:rPr>
          <w:rFonts w:hint="default"/>
          <w:sz w:val="24"/>
        </w:rPr>
        <w:fldChar w:fldCharType="separate"/>
      </w:r>
      <w:r>
        <w:rPr>
          <w:rFonts w:hint="default"/>
          <w:sz w:val="24"/>
        </w:rPr>
        <w:t>34</w:t>
      </w:r>
      <w:r>
        <w:rPr>
          <w:rFonts w:hint="default"/>
          <w:sz w:val="24"/>
        </w:rPr>
        <w:fldChar w:fldCharType="end"/>
      </w:r>
      <w:r>
        <w:rPr>
          <w:rFonts w:hint="default"/>
          <w:sz w:val="24"/>
        </w:rPr>
        <w:fldChar w:fldCharType="end"/>
      </w:r>
    </w:p>
    <w:p>
      <w:pPr>
        <w:pStyle w:val="8"/>
        <w:tabs>
          <w:tab w:val="right" w:leader="dot" w:pos="8312"/>
        </w:tabs>
        <w:rPr>
          <w:rFonts w:hint="default"/>
          <w:sz w:val="24"/>
        </w:rPr>
      </w:pPr>
      <w:r>
        <w:rPr>
          <w:rFonts w:hint="default"/>
          <w:sz w:val="24"/>
        </w:rPr>
        <w:fldChar w:fldCharType="begin"/>
      </w:r>
      <w:r>
        <w:rPr>
          <w:rFonts w:hint="default"/>
          <w:sz w:val="24"/>
        </w:rPr>
        <w:instrText xml:space="preserve"> HYPERLINK \l _Toc20187 </w:instrText>
      </w:r>
      <w:r>
        <w:rPr>
          <w:rFonts w:hint="default"/>
          <w:sz w:val="24"/>
        </w:rPr>
        <w:fldChar w:fldCharType="separate"/>
      </w:r>
      <w:r>
        <w:rPr>
          <w:rFonts w:hint="default" w:ascii="Times New Roman" w:eastAsia="宋体"/>
          <w:sz w:val="24"/>
        </w:rPr>
        <w:t>3.2.2 拼块加工要求</w:t>
      </w:r>
      <w:r>
        <w:rPr>
          <w:rFonts w:hint="default"/>
          <w:sz w:val="24"/>
        </w:rPr>
        <w:tab/>
      </w:r>
      <w:r>
        <w:rPr>
          <w:rFonts w:hint="default"/>
          <w:sz w:val="24"/>
        </w:rPr>
        <w:fldChar w:fldCharType="begin"/>
      </w:r>
      <w:r>
        <w:rPr>
          <w:rFonts w:hint="default"/>
          <w:sz w:val="24"/>
        </w:rPr>
        <w:instrText xml:space="preserve"> PAGEREF _Toc20187 </w:instrText>
      </w:r>
      <w:r>
        <w:rPr>
          <w:rFonts w:hint="default"/>
          <w:sz w:val="24"/>
        </w:rPr>
        <w:fldChar w:fldCharType="separate"/>
      </w:r>
      <w:r>
        <w:rPr>
          <w:rFonts w:hint="default"/>
          <w:sz w:val="24"/>
        </w:rPr>
        <w:t>34</w:t>
      </w:r>
      <w:r>
        <w:rPr>
          <w:rFonts w:hint="default"/>
          <w:sz w:val="24"/>
        </w:rPr>
        <w:fldChar w:fldCharType="end"/>
      </w:r>
      <w:r>
        <w:rPr>
          <w:rFonts w:hint="default"/>
          <w:sz w:val="24"/>
        </w:rPr>
        <w:fldChar w:fldCharType="end"/>
      </w:r>
    </w:p>
    <w:p>
      <w:pPr>
        <w:pStyle w:val="8"/>
        <w:tabs>
          <w:tab w:val="right" w:leader="dot" w:pos="8312"/>
        </w:tabs>
        <w:rPr>
          <w:rFonts w:hint="default"/>
          <w:sz w:val="24"/>
        </w:rPr>
      </w:pPr>
      <w:r>
        <w:rPr>
          <w:rFonts w:hint="default"/>
          <w:sz w:val="24"/>
        </w:rPr>
        <w:fldChar w:fldCharType="begin"/>
      </w:r>
      <w:r>
        <w:rPr>
          <w:rFonts w:hint="default"/>
          <w:sz w:val="24"/>
        </w:rPr>
        <w:instrText xml:space="preserve"> HYPERLINK \l _Toc6062 </w:instrText>
      </w:r>
      <w:r>
        <w:rPr>
          <w:rFonts w:hint="default"/>
          <w:sz w:val="24"/>
        </w:rPr>
        <w:fldChar w:fldCharType="separate"/>
      </w:r>
      <w:r>
        <w:rPr>
          <w:rFonts w:hint="default" w:ascii="Times New Roman" w:eastAsia="宋体"/>
          <w:sz w:val="24"/>
        </w:rPr>
        <w:t>3.2.3 操作步骤</w:t>
      </w:r>
      <w:r>
        <w:rPr>
          <w:rFonts w:hint="default"/>
          <w:sz w:val="24"/>
        </w:rPr>
        <w:tab/>
      </w:r>
      <w:r>
        <w:rPr>
          <w:rFonts w:hint="default"/>
          <w:sz w:val="24"/>
        </w:rPr>
        <w:fldChar w:fldCharType="begin"/>
      </w:r>
      <w:r>
        <w:rPr>
          <w:rFonts w:hint="default"/>
          <w:sz w:val="24"/>
        </w:rPr>
        <w:instrText xml:space="preserve"> PAGEREF _Toc6062 </w:instrText>
      </w:r>
      <w:r>
        <w:rPr>
          <w:rFonts w:hint="default"/>
          <w:sz w:val="24"/>
        </w:rPr>
        <w:fldChar w:fldCharType="separate"/>
      </w:r>
      <w:r>
        <w:rPr>
          <w:rFonts w:hint="default"/>
          <w:sz w:val="24"/>
        </w:rPr>
        <w:t>36</w:t>
      </w:r>
      <w:r>
        <w:rPr>
          <w:rFonts w:hint="default"/>
          <w:sz w:val="24"/>
        </w:rPr>
        <w:fldChar w:fldCharType="end"/>
      </w:r>
      <w:r>
        <w:rPr>
          <w:rFonts w:hint="default"/>
          <w:sz w:val="24"/>
        </w:rPr>
        <w:fldChar w:fldCharType="end"/>
      </w:r>
    </w:p>
    <w:p>
      <w:pPr>
        <w:pStyle w:val="8"/>
        <w:tabs>
          <w:tab w:val="right" w:leader="dot" w:pos="8312"/>
        </w:tabs>
        <w:rPr>
          <w:rFonts w:hint="default"/>
          <w:sz w:val="24"/>
        </w:rPr>
      </w:pPr>
      <w:r>
        <w:rPr>
          <w:rFonts w:hint="default"/>
          <w:sz w:val="24"/>
        </w:rPr>
        <w:fldChar w:fldCharType="begin"/>
      </w:r>
      <w:r>
        <w:rPr>
          <w:rFonts w:hint="default"/>
          <w:sz w:val="24"/>
        </w:rPr>
        <w:instrText xml:space="preserve"> HYPERLINK \l _Toc5790 </w:instrText>
      </w:r>
      <w:r>
        <w:rPr>
          <w:rFonts w:hint="default"/>
          <w:sz w:val="24"/>
        </w:rPr>
        <w:fldChar w:fldCharType="separate"/>
      </w:r>
      <w:r>
        <w:rPr>
          <w:rFonts w:hint="default" w:ascii="Times New Roman" w:eastAsia="宋体"/>
          <w:sz w:val="24"/>
        </w:rPr>
        <w:t>3.2.4 整块实验验证</w:t>
      </w:r>
      <w:r>
        <w:rPr>
          <w:rFonts w:hint="default"/>
          <w:sz w:val="24"/>
        </w:rPr>
        <w:tab/>
      </w:r>
      <w:r>
        <w:rPr>
          <w:rFonts w:hint="default"/>
          <w:sz w:val="24"/>
        </w:rPr>
        <w:fldChar w:fldCharType="begin"/>
      </w:r>
      <w:r>
        <w:rPr>
          <w:rFonts w:hint="default"/>
          <w:sz w:val="24"/>
        </w:rPr>
        <w:instrText xml:space="preserve"> PAGEREF _Toc5790 </w:instrText>
      </w:r>
      <w:r>
        <w:rPr>
          <w:rFonts w:hint="default"/>
          <w:sz w:val="24"/>
        </w:rPr>
        <w:fldChar w:fldCharType="separate"/>
      </w:r>
      <w:r>
        <w:rPr>
          <w:rFonts w:hint="default"/>
          <w:sz w:val="24"/>
        </w:rPr>
        <w:t>37</w:t>
      </w:r>
      <w:r>
        <w:rPr>
          <w:rFonts w:hint="default"/>
          <w:sz w:val="24"/>
        </w:rPr>
        <w:fldChar w:fldCharType="end"/>
      </w:r>
      <w:r>
        <w:rPr>
          <w:rFonts w:hint="default"/>
          <w:sz w:val="24"/>
        </w:rPr>
        <w:fldChar w:fldCharType="end"/>
      </w:r>
    </w:p>
    <w:p>
      <w:pPr>
        <w:pStyle w:val="12"/>
        <w:tabs>
          <w:tab w:val="right" w:leader="dot" w:pos="8312"/>
        </w:tabs>
        <w:rPr>
          <w:rFonts w:hint="default"/>
          <w:sz w:val="24"/>
        </w:rPr>
      </w:pPr>
      <w:r>
        <w:rPr>
          <w:rFonts w:hint="default"/>
          <w:sz w:val="24"/>
        </w:rPr>
        <w:fldChar w:fldCharType="begin"/>
      </w:r>
      <w:r>
        <w:rPr>
          <w:rFonts w:hint="default"/>
          <w:sz w:val="24"/>
        </w:rPr>
        <w:instrText xml:space="preserve"> HYPERLINK \l _Toc19016 </w:instrText>
      </w:r>
      <w:r>
        <w:rPr>
          <w:rFonts w:hint="default"/>
          <w:sz w:val="24"/>
        </w:rPr>
        <w:fldChar w:fldCharType="separate"/>
      </w:r>
      <w:r>
        <w:rPr>
          <w:rFonts w:hint="default"/>
          <w:sz w:val="24"/>
          <w:szCs w:val="24"/>
        </w:rPr>
        <w:t>3.3 实验条件</w:t>
      </w:r>
      <w:r>
        <w:rPr>
          <w:rFonts w:hint="default"/>
          <w:sz w:val="24"/>
        </w:rPr>
        <w:tab/>
      </w:r>
      <w:r>
        <w:rPr>
          <w:rFonts w:hint="default"/>
          <w:sz w:val="24"/>
        </w:rPr>
        <w:fldChar w:fldCharType="begin"/>
      </w:r>
      <w:r>
        <w:rPr>
          <w:rFonts w:hint="default"/>
          <w:sz w:val="24"/>
        </w:rPr>
        <w:instrText xml:space="preserve"> PAGEREF _Toc19016 </w:instrText>
      </w:r>
      <w:r>
        <w:rPr>
          <w:rFonts w:hint="default"/>
          <w:sz w:val="24"/>
        </w:rPr>
        <w:fldChar w:fldCharType="separate"/>
      </w:r>
      <w:r>
        <w:rPr>
          <w:rFonts w:hint="default"/>
          <w:sz w:val="24"/>
        </w:rPr>
        <w:t>38</w:t>
      </w:r>
      <w:r>
        <w:rPr>
          <w:rFonts w:hint="default"/>
          <w:sz w:val="24"/>
        </w:rPr>
        <w:fldChar w:fldCharType="end"/>
      </w:r>
      <w:r>
        <w:rPr>
          <w:rFonts w:hint="default"/>
          <w:sz w:val="24"/>
        </w:rPr>
        <w:fldChar w:fldCharType="end"/>
      </w:r>
    </w:p>
    <w:p>
      <w:pPr>
        <w:pStyle w:val="8"/>
        <w:tabs>
          <w:tab w:val="right" w:leader="dot" w:pos="8312"/>
        </w:tabs>
        <w:rPr>
          <w:rFonts w:hint="default"/>
          <w:sz w:val="24"/>
        </w:rPr>
      </w:pPr>
      <w:r>
        <w:rPr>
          <w:rFonts w:hint="default"/>
          <w:sz w:val="24"/>
        </w:rPr>
        <w:fldChar w:fldCharType="begin"/>
      </w:r>
      <w:r>
        <w:rPr>
          <w:rFonts w:hint="default"/>
          <w:sz w:val="24"/>
        </w:rPr>
        <w:instrText xml:space="preserve"> HYPERLINK \l _Toc10189 </w:instrText>
      </w:r>
      <w:r>
        <w:rPr>
          <w:rFonts w:hint="default"/>
          <w:sz w:val="24"/>
        </w:rPr>
        <w:fldChar w:fldCharType="separate"/>
      </w:r>
      <w:r>
        <w:rPr>
          <w:rFonts w:hint="default" w:ascii="Times New Roman" w:eastAsia="宋体"/>
          <w:sz w:val="24"/>
        </w:rPr>
        <w:t>3.3.1 实验场地与实验设备</w:t>
      </w:r>
      <w:r>
        <w:rPr>
          <w:rFonts w:hint="default"/>
          <w:sz w:val="24"/>
        </w:rPr>
        <w:tab/>
      </w:r>
      <w:r>
        <w:rPr>
          <w:rFonts w:hint="default"/>
          <w:sz w:val="24"/>
        </w:rPr>
        <w:fldChar w:fldCharType="begin"/>
      </w:r>
      <w:r>
        <w:rPr>
          <w:rFonts w:hint="default"/>
          <w:sz w:val="24"/>
        </w:rPr>
        <w:instrText xml:space="preserve"> PAGEREF _Toc10189 </w:instrText>
      </w:r>
      <w:r>
        <w:rPr>
          <w:rFonts w:hint="default"/>
          <w:sz w:val="24"/>
        </w:rPr>
        <w:fldChar w:fldCharType="separate"/>
      </w:r>
      <w:r>
        <w:rPr>
          <w:rFonts w:hint="default"/>
          <w:sz w:val="24"/>
        </w:rPr>
        <w:t>38</w:t>
      </w:r>
      <w:r>
        <w:rPr>
          <w:rFonts w:hint="default"/>
          <w:sz w:val="24"/>
        </w:rPr>
        <w:fldChar w:fldCharType="end"/>
      </w:r>
      <w:r>
        <w:rPr>
          <w:rFonts w:hint="default"/>
          <w:sz w:val="24"/>
        </w:rPr>
        <w:fldChar w:fldCharType="end"/>
      </w:r>
    </w:p>
    <w:p>
      <w:pPr>
        <w:pStyle w:val="8"/>
        <w:tabs>
          <w:tab w:val="right" w:leader="dot" w:pos="8312"/>
        </w:tabs>
        <w:rPr>
          <w:rFonts w:hint="default"/>
          <w:sz w:val="24"/>
        </w:rPr>
      </w:pPr>
      <w:r>
        <w:rPr>
          <w:rFonts w:hint="default"/>
          <w:sz w:val="24"/>
        </w:rPr>
        <w:fldChar w:fldCharType="begin"/>
      </w:r>
      <w:r>
        <w:rPr>
          <w:rFonts w:hint="default"/>
          <w:sz w:val="24"/>
        </w:rPr>
        <w:instrText xml:space="preserve"> HYPERLINK \l _Toc18404 </w:instrText>
      </w:r>
      <w:r>
        <w:rPr>
          <w:rFonts w:hint="default"/>
          <w:sz w:val="24"/>
        </w:rPr>
        <w:fldChar w:fldCharType="separate"/>
      </w:r>
      <w:r>
        <w:rPr>
          <w:rFonts w:hint="default" w:ascii="Times New Roman" w:eastAsia="宋体"/>
          <w:sz w:val="24"/>
        </w:rPr>
        <w:t>3.3.2 实验参数</w:t>
      </w:r>
      <w:r>
        <w:rPr>
          <w:rFonts w:hint="default"/>
          <w:sz w:val="24"/>
        </w:rPr>
        <w:tab/>
      </w:r>
      <w:r>
        <w:rPr>
          <w:rFonts w:hint="default"/>
          <w:sz w:val="24"/>
        </w:rPr>
        <w:fldChar w:fldCharType="begin"/>
      </w:r>
      <w:r>
        <w:rPr>
          <w:rFonts w:hint="default"/>
          <w:sz w:val="24"/>
        </w:rPr>
        <w:instrText xml:space="preserve"> PAGEREF _Toc18404 </w:instrText>
      </w:r>
      <w:r>
        <w:rPr>
          <w:rFonts w:hint="default"/>
          <w:sz w:val="24"/>
        </w:rPr>
        <w:fldChar w:fldCharType="separate"/>
      </w:r>
      <w:r>
        <w:rPr>
          <w:rFonts w:hint="default"/>
          <w:sz w:val="24"/>
        </w:rPr>
        <w:t>39</w:t>
      </w:r>
      <w:r>
        <w:rPr>
          <w:rFonts w:hint="default"/>
          <w:sz w:val="24"/>
        </w:rPr>
        <w:fldChar w:fldCharType="end"/>
      </w:r>
      <w:r>
        <w:rPr>
          <w:rFonts w:hint="default"/>
          <w:sz w:val="24"/>
        </w:rPr>
        <w:fldChar w:fldCharType="end"/>
      </w:r>
    </w:p>
    <w:p>
      <w:pPr>
        <w:pStyle w:val="12"/>
        <w:tabs>
          <w:tab w:val="right" w:leader="dot" w:pos="8312"/>
        </w:tabs>
        <w:rPr>
          <w:rFonts w:hint="default"/>
          <w:sz w:val="24"/>
        </w:rPr>
      </w:pPr>
      <w:r>
        <w:rPr>
          <w:rFonts w:hint="default"/>
          <w:sz w:val="24"/>
        </w:rPr>
        <w:fldChar w:fldCharType="begin"/>
      </w:r>
      <w:r>
        <w:rPr>
          <w:rFonts w:hint="default"/>
          <w:sz w:val="24"/>
        </w:rPr>
        <w:instrText xml:space="preserve"> HYPERLINK \l _Toc5912 </w:instrText>
      </w:r>
      <w:r>
        <w:rPr>
          <w:rFonts w:hint="default"/>
          <w:sz w:val="24"/>
        </w:rPr>
        <w:fldChar w:fldCharType="separate"/>
      </w:r>
      <w:r>
        <w:rPr>
          <w:rFonts w:hint="default"/>
          <w:sz w:val="24"/>
          <w:szCs w:val="24"/>
        </w:rPr>
        <w:t>3.4 实验过程及结果</w:t>
      </w:r>
      <w:r>
        <w:rPr>
          <w:rFonts w:hint="default"/>
          <w:sz w:val="24"/>
        </w:rPr>
        <w:tab/>
      </w:r>
      <w:r>
        <w:rPr>
          <w:rFonts w:hint="default"/>
          <w:sz w:val="24"/>
        </w:rPr>
        <w:fldChar w:fldCharType="begin"/>
      </w:r>
      <w:r>
        <w:rPr>
          <w:rFonts w:hint="default"/>
          <w:sz w:val="24"/>
        </w:rPr>
        <w:instrText xml:space="preserve"> PAGEREF _Toc5912 </w:instrText>
      </w:r>
      <w:r>
        <w:rPr>
          <w:rFonts w:hint="default"/>
          <w:sz w:val="24"/>
        </w:rPr>
        <w:fldChar w:fldCharType="separate"/>
      </w:r>
      <w:r>
        <w:rPr>
          <w:rFonts w:hint="default"/>
          <w:sz w:val="24"/>
        </w:rPr>
        <w:t>41</w:t>
      </w:r>
      <w:r>
        <w:rPr>
          <w:rFonts w:hint="default"/>
          <w:sz w:val="24"/>
        </w:rPr>
        <w:fldChar w:fldCharType="end"/>
      </w:r>
      <w:r>
        <w:rPr>
          <w:rFonts w:hint="default"/>
          <w:sz w:val="24"/>
        </w:rPr>
        <w:fldChar w:fldCharType="end"/>
      </w:r>
    </w:p>
    <w:p>
      <w:pPr>
        <w:pStyle w:val="8"/>
        <w:tabs>
          <w:tab w:val="right" w:leader="dot" w:pos="8312"/>
        </w:tabs>
        <w:rPr>
          <w:rFonts w:hint="default"/>
          <w:sz w:val="24"/>
        </w:rPr>
      </w:pPr>
      <w:r>
        <w:rPr>
          <w:rFonts w:hint="default"/>
          <w:sz w:val="24"/>
        </w:rPr>
        <w:fldChar w:fldCharType="begin"/>
      </w:r>
      <w:r>
        <w:rPr>
          <w:rFonts w:hint="default"/>
          <w:sz w:val="24"/>
        </w:rPr>
        <w:instrText xml:space="preserve"> HYPERLINK \l _Toc20162 </w:instrText>
      </w:r>
      <w:r>
        <w:rPr>
          <w:rFonts w:hint="default"/>
          <w:sz w:val="24"/>
        </w:rPr>
        <w:fldChar w:fldCharType="separate"/>
      </w:r>
      <w:r>
        <w:rPr>
          <w:rFonts w:hint="default" w:ascii="Times New Roman" w:eastAsia="宋体"/>
          <w:sz w:val="24"/>
        </w:rPr>
        <w:t>3.4.1 单次实验过程</w:t>
      </w:r>
      <w:r>
        <w:rPr>
          <w:rFonts w:hint="default"/>
          <w:sz w:val="24"/>
        </w:rPr>
        <w:tab/>
      </w:r>
      <w:r>
        <w:rPr>
          <w:rFonts w:hint="default"/>
          <w:sz w:val="24"/>
        </w:rPr>
        <w:fldChar w:fldCharType="begin"/>
      </w:r>
      <w:r>
        <w:rPr>
          <w:rFonts w:hint="default"/>
          <w:sz w:val="24"/>
        </w:rPr>
        <w:instrText xml:space="preserve"> PAGEREF _Toc20162 </w:instrText>
      </w:r>
      <w:r>
        <w:rPr>
          <w:rFonts w:hint="default"/>
          <w:sz w:val="24"/>
        </w:rPr>
        <w:fldChar w:fldCharType="separate"/>
      </w:r>
      <w:r>
        <w:rPr>
          <w:rFonts w:hint="default"/>
          <w:sz w:val="24"/>
        </w:rPr>
        <w:t>41</w:t>
      </w:r>
      <w:r>
        <w:rPr>
          <w:rFonts w:hint="default"/>
          <w:sz w:val="24"/>
        </w:rPr>
        <w:fldChar w:fldCharType="end"/>
      </w:r>
      <w:r>
        <w:rPr>
          <w:rFonts w:hint="default"/>
          <w:sz w:val="24"/>
        </w:rPr>
        <w:fldChar w:fldCharType="end"/>
      </w:r>
    </w:p>
    <w:p>
      <w:pPr>
        <w:pStyle w:val="8"/>
        <w:tabs>
          <w:tab w:val="right" w:leader="dot" w:pos="8312"/>
        </w:tabs>
        <w:rPr>
          <w:rFonts w:hint="default"/>
          <w:sz w:val="24"/>
        </w:rPr>
      </w:pPr>
      <w:r>
        <w:rPr>
          <w:rFonts w:hint="default"/>
          <w:sz w:val="24"/>
        </w:rPr>
        <w:fldChar w:fldCharType="begin"/>
      </w:r>
      <w:r>
        <w:rPr>
          <w:rFonts w:hint="default"/>
          <w:sz w:val="24"/>
        </w:rPr>
        <w:instrText xml:space="preserve"> HYPERLINK \l _Toc23780 </w:instrText>
      </w:r>
      <w:r>
        <w:rPr>
          <w:rFonts w:hint="default"/>
          <w:sz w:val="24"/>
        </w:rPr>
        <w:fldChar w:fldCharType="separate"/>
      </w:r>
      <w:r>
        <w:rPr>
          <w:rFonts w:hint="default" w:ascii="Times New Roman" w:eastAsia="宋体"/>
          <w:sz w:val="24"/>
        </w:rPr>
        <w:t>3.4.2 拼块实验结果</w:t>
      </w:r>
      <w:r>
        <w:rPr>
          <w:rFonts w:hint="default"/>
          <w:sz w:val="24"/>
        </w:rPr>
        <w:tab/>
      </w:r>
      <w:r>
        <w:rPr>
          <w:rFonts w:hint="default"/>
          <w:sz w:val="24"/>
        </w:rPr>
        <w:fldChar w:fldCharType="begin"/>
      </w:r>
      <w:r>
        <w:rPr>
          <w:rFonts w:hint="default"/>
          <w:sz w:val="24"/>
        </w:rPr>
        <w:instrText xml:space="preserve"> PAGEREF _Toc23780 </w:instrText>
      </w:r>
      <w:r>
        <w:rPr>
          <w:rFonts w:hint="default"/>
          <w:sz w:val="24"/>
        </w:rPr>
        <w:fldChar w:fldCharType="separate"/>
      </w:r>
      <w:r>
        <w:rPr>
          <w:rFonts w:hint="default"/>
          <w:sz w:val="24"/>
        </w:rPr>
        <w:t>44</w:t>
      </w:r>
      <w:r>
        <w:rPr>
          <w:rFonts w:hint="default"/>
          <w:sz w:val="24"/>
        </w:rPr>
        <w:fldChar w:fldCharType="end"/>
      </w:r>
      <w:r>
        <w:rPr>
          <w:rFonts w:hint="default"/>
          <w:sz w:val="24"/>
        </w:rPr>
        <w:fldChar w:fldCharType="end"/>
      </w:r>
    </w:p>
    <w:p>
      <w:pPr>
        <w:pStyle w:val="8"/>
        <w:tabs>
          <w:tab w:val="right" w:leader="dot" w:pos="8312"/>
        </w:tabs>
        <w:ind w:left="420" w:leftChars="200"/>
        <w:rPr>
          <w:rFonts w:hint="default"/>
          <w:sz w:val="24"/>
        </w:rPr>
      </w:pPr>
      <w:r>
        <w:rPr>
          <w:rFonts w:hint="default"/>
          <w:sz w:val="24"/>
        </w:rPr>
        <w:fldChar w:fldCharType="begin"/>
      </w:r>
      <w:r>
        <w:rPr>
          <w:rFonts w:hint="default"/>
          <w:sz w:val="24"/>
        </w:rPr>
        <w:instrText xml:space="preserve"> HYPERLINK \l _Toc25671 </w:instrText>
      </w:r>
      <w:r>
        <w:rPr>
          <w:rFonts w:hint="default"/>
          <w:sz w:val="24"/>
        </w:rPr>
        <w:fldChar w:fldCharType="separate"/>
      </w:r>
      <w:r>
        <w:rPr>
          <w:rFonts w:hint="default"/>
          <w:sz w:val="24"/>
          <w:lang w:val="en-US" w:eastAsia="zh-CN"/>
        </w:rPr>
        <w:t>3.5 本章小结</w:t>
      </w:r>
      <w:r>
        <w:rPr>
          <w:rFonts w:hint="default"/>
          <w:sz w:val="24"/>
        </w:rPr>
        <w:tab/>
      </w:r>
      <w:r>
        <w:rPr>
          <w:rFonts w:hint="default"/>
          <w:sz w:val="24"/>
        </w:rPr>
        <w:fldChar w:fldCharType="begin"/>
      </w:r>
      <w:r>
        <w:rPr>
          <w:rFonts w:hint="default"/>
          <w:sz w:val="24"/>
        </w:rPr>
        <w:instrText xml:space="preserve"> PAGEREF _Toc25671 </w:instrText>
      </w:r>
      <w:r>
        <w:rPr>
          <w:rFonts w:hint="default"/>
          <w:sz w:val="24"/>
        </w:rPr>
        <w:fldChar w:fldCharType="separate"/>
      </w:r>
      <w:r>
        <w:rPr>
          <w:rFonts w:hint="default"/>
          <w:sz w:val="24"/>
        </w:rPr>
        <w:t>45</w:t>
      </w:r>
      <w:r>
        <w:rPr>
          <w:rFonts w:hint="default"/>
          <w:sz w:val="24"/>
        </w:rPr>
        <w:fldChar w:fldCharType="end"/>
      </w:r>
      <w:r>
        <w:rPr>
          <w:rFonts w:hint="default"/>
          <w:sz w:val="24"/>
        </w:rPr>
        <w:fldChar w:fldCharType="end"/>
      </w:r>
    </w:p>
    <w:p>
      <w:pPr>
        <w:pStyle w:val="11"/>
        <w:tabs>
          <w:tab w:val="right" w:leader="dot" w:pos="8312"/>
        </w:tabs>
        <w:rPr>
          <w:rFonts w:hint="default"/>
        </w:rPr>
      </w:pPr>
      <w:r>
        <w:rPr>
          <w:rFonts w:hint="default"/>
        </w:rPr>
        <w:fldChar w:fldCharType="begin"/>
      </w:r>
      <w:r>
        <w:rPr>
          <w:rFonts w:hint="default"/>
        </w:rPr>
        <w:instrText xml:space="preserve"> HYPERLINK \l _Toc1333 </w:instrText>
      </w:r>
      <w:r>
        <w:rPr>
          <w:rFonts w:hint="default"/>
        </w:rPr>
        <w:fldChar w:fldCharType="separate"/>
      </w:r>
      <w:r>
        <w:rPr>
          <w:rFonts w:hint="default"/>
        </w:rPr>
        <w:t>第四章  射流切缝形貌三维扫描</w:t>
      </w:r>
      <w:r>
        <w:rPr>
          <w:rFonts w:hint="default"/>
        </w:rPr>
        <w:tab/>
      </w:r>
      <w:r>
        <w:rPr>
          <w:rFonts w:hint="default"/>
        </w:rPr>
        <w:fldChar w:fldCharType="begin"/>
      </w:r>
      <w:r>
        <w:rPr>
          <w:rFonts w:hint="default"/>
        </w:rPr>
        <w:instrText xml:space="preserve"> PAGEREF _Toc1333 </w:instrText>
      </w:r>
      <w:r>
        <w:rPr>
          <w:rFonts w:hint="default"/>
        </w:rPr>
        <w:fldChar w:fldCharType="separate"/>
      </w:r>
      <w:r>
        <w:rPr>
          <w:rFonts w:hint="default"/>
        </w:rPr>
        <w:t>46</w:t>
      </w:r>
      <w:r>
        <w:rPr>
          <w:rFonts w:hint="default"/>
        </w:rPr>
        <w:fldChar w:fldCharType="end"/>
      </w:r>
      <w:r>
        <w:rPr>
          <w:rFonts w:hint="default"/>
        </w:rPr>
        <w:fldChar w:fldCharType="end"/>
      </w:r>
    </w:p>
    <w:p>
      <w:pPr>
        <w:pStyle w:val="12"/>
        <w:tabs>
          <w:tab w:val="right" w:leader="dot" w:pos="8312"/>
        </w:tabs>
        <w:rPr>
          <w:rFonts w:hint="default"/>
          <w:sz w:val="24"/>
        </w:rPr>
      </w:pPr>
      <w:r>
        <w:rPr>
          <w:rFonts w:hint="default"/>
          <w:sz w:val="24"/>
        </w:rPr>
        <w:fldChar w:fldCharType="begin"/>
      </w:r>
      <w:r>
        <w:rPr>
          <w:rFonts w:hint="default"/>
          <w:sz w:val="24"/>
        </w:rPr>
        <w:instrText xml:space="preserve"> HYPERLINK \l _Toc22488 </w:instrText>
      </w:r>
      <w:r>
        <w:rPr>
          <w:rFonts w:hint="default"/>
          <w:sz w:val="24"/>
        </w:rPr>
        <w:fldChar w:fldCharType="separate"/>
      </w:r>
      <w:r>
        <w:rPr>
          <w:rFonts w:hint="default"/>
          <w:sz w:val="24"/>
          <w:szCs w:val="24"/>
        </w:rPr>
        <w:t>4.1 概述</w:t>
      </w:r>
      <w:r>
        <w:rPr>
          <w:rFonts w:hint="default"/>
          <w:sz w:val="24"/>
        </w:rPr>
        <w:tab/>
      </w:r>
      <w:r>
        <w:rPr>
          <w:rFonts w:hint="default"/>
          <w:sz w:val="24"/>
        </w:rPr>
        <w:fldChar w:fldCharType="begin"/>
      </w:r>
      <w:r>
        <w:rPr>
          <w:rFonts w:hint="default"/>
          <w:sz w:val="24"/>
        </w:rPr>
        <w:instrText xml:space="preserve"> PAGEREF _Toc22488 </w:instrText>
      </w:r>
      <w:r>
        <w:rPr>
          <w:rFonts w:hint="default"/>
          <w:sz w:val="24"/>
        </w:rPr>
        <w:fldChar w:fldCharType="separate"/>
      </w:r>
      <w:r>
        <w:rPr>
          <w:rFonts w:hint="default"/>
          <w:sz w:val="24"/>
        </w:rPr>
        <w:t>46</w:t>
      </w:r>
      <w:r>
        <w:rPr>
          <w:rFonts w:hint="default"/>
          <w:sz w:val="24"/>
        </w:rPr>
        <w:fldChar w:fldCharType="end"/>
      </w:r>
      <w:r>
        <w:rPr>
          <w:rFonts w:hint="default"/>
          <w:sz w:val="24"/>
        </w:rPr>
        <w:fldChar w:fldCharType="end"/>
      </w:r>
    </w:p>
    <w:p>
      <w:pPr>
        <w:pStyle w:val="12"/>
        <w:tabs>
          <w:tab w:val="right" w:leader="dot" w:pos="8312"/>
        </w:tabs>
        <w:rPr>
          <w:rFonts w:hint="default"/>
          <w:sz w:val="24"/>
        </w:rPr>
      </w:pPr>
      <w:r>
        <w:rPr>
          <w:rFonts w:hint="default"/>
          <w:sz w:val="24"/>
        </w:rPr>
        <w:fldChar w:fldCharType="begin"/>
      </w:r>
      <w:r>
        <w:rPr>
          <w:rFonts w:hint="default"/>
          <w:sz w:val="24"/>
        </w:rPr>
        <w:instrText xml:space="preserve"> HYPERLINK \l _Toc28574 </w:instrText>
      </w:r>
      <w:r>
        <w:rPr>
          <w:rFonts w:hint="default"/>
          <w:sz w:val="24"/>
        </w:rPr>
        <w:fldChar w:fldCharType="separate"/>
      </w:r>
      <w:r>
        <w:rPr>
          <w:rFonts w:hint="default"/>
          <w:sz w:val="24"/>
          <w:szCs w:val="24"/>
        </w:rPr>
        <w:t>4.2 切缝三维形貌数据采集</w:t>
      </w:r>
      <w:r>
        <w:rPr>
          <w:rFonts w:hint="default"/>
          <w:sz w:val="24"/>
        </w:rPr>
        <w:tab/>
      </w:r>
      <w:r>
        <w:rPr>
          <w:rFonts w:hint="default"/>
          <w:sz w:val="24"/>
        </w:rPr>
        <w:fldChar w:fldCharType="begin"/>
      </w:r>
      <w:r>
        <w:rPr>
          <w:rFonts w:hint="default"/>
          <w:sz w:val="24"/>
        </w:rPr>
        <w:instrText xml:space="preserve"> PAGEREF _Toc28574 </w:instrText>
      </w:r>
      <w:r>
        <w:rPr>
          <w:rFonts w:hint="default"/>
          <w:sz w:val="24"/>
        </w:rPr>
        <w:fldChar w:fldCharType="separate"/>
      </w:r>
      <w:r>
        <w:rPr>
          <w:rFonts w:hint="default"/>
          <w:sz w:val="24"/>
        </w:rPr>
        <w:t>46</w:t>
      </w:r>
      <w:r>
        <w:rPr>
          <w:rFonts w:hint="default"/>
          <w:sz w:val="24"/>
        </w:rPr>
        <w:fldChar w:fldCharType="end"/>
      </w:r>
      <w:r>
        <w:rPr>
          <w:rFonts w:hint="default"/>
          <w:sz w:val="24"/>
        </w:rPr>
        <w:fldChar w:fldCharType="end"/>
      </w:r>
    </w:p>
    <w:p>
      <w:pPr>
        <w:pStyle w:val="8"/>
        <w:tabs>
          <w:tab w:val="right" w:leader="dot" w:pos="8312"/>
        </w:tabs>
        <w:rPr>
          <w:rFonts w:hint="default"/>
          <w:sz w:val="24"/>
        </w:rPr>
      </w:pPr>
      <w:r>
        <w:rPr>
          <w:rFonts w:hint="default"/>
          <w:sz w:val="24"/>
        </w:rPr>
        <w:fldChar w:fldCharType="begin"/>
      </w:r>
      <w:r>
        <w:rPr>
          <w:rFonts w:hint="default"/>
          <w:sz w:val="24"/>
        </w:rPr>
        <w:instrText xml:space="preserve"> HYPERLINK \l _Toc10608 </w:instrText>
      </w:r>
      <w:r>
        <w:rPr>
          <w:rFonts w:hint="default"/>
          <w:sz w:val="24"/>
        </w:rPr>
        <w:fldChar w:fldCharType="separate"/>
      </w:r>
      <w:r>
        <w:rPr>
          <w:rFonts w:hint="default" w:ascii="Times New Roman" w:hAnsi="Times New Roman" w:eastAsia="宋体"/>
          <w:sz w:val="24"/>
        </w:rPr>
        <w:t>4.2.1 采集设备</w:t>
      </w:r>
      <w:r>
        <w:rPr>
          <w:rFonts w:hint="default"/>
          <w:sz w:val="24"/>
        </w:rPr>
        <w:tab/>
      </w:r>
      <w:r>
        <w:rPr>
          <w:rFonts w:hint="default"/>
          <w:sz w:val="24"/>
        </w:rPr>
        <w:fldChar w:fldCharType="begin"/>
      </w:r>
      <w:r>
        <w:rPr>
          <w:rFonts w:hint="default"/>
          <w:sz w:val="24"/>
        </w:rPr>
        <w:instrText xml:space="preserve"> PAGEREF _Toc10608 </w:instrText>
      </w:r>
      <w:r>
        <w:rPr>
          <w:rFonts w:hint="default"/>
          <w:sz w:val="24"/>
        </w:rPr>
        <w:fldChar w:fldCharType="separate"/>
      </w:r>
      <w:r>
        <w:rPr>
          <w:rFonts w:hint="default"/>
          <w:sz w:val="24"/>
        </w:rPr>
        <w:t>46</w:t>
      </w:r>
      <w:r>
        <w:rPr>
          <w:rFonts w:hint="default"/>
          <w:sz w:val="24"/>
        </w:rPr>
        <w:fldChar w:fldCharType="end"/>
      </w:r>
      <w:r>
        <w:rPr>
          <w:rFonts w:hint="default"/>
          <w:sz w:val="24"/>
        </w:rPr>
        <w:fldChar w:fldCharType="end"/>
      </w:r>
    </w:p>
    <w:p>
      <w:pPr>
        <w:pStyle w:val="8"/>
        <w:tabs>
          <w:tab w:val="right" w:leader="dot" w:pos="8312"/>
        </w:tabs>
        <w:rPr>
          <w:rFonts w:hint="default"/>
          <w:sz w:val="24"/>
        </w:rPr>
      </w:pPr>
      <w:r>
        <w:rPr>
          <w:rFonts w:hint="default"/>
          <w:sz w:val="24"/>
        </w:rPr>
        <w:fldChar w:fldCharType="begin"/>
      </w:r>
      <w:r>
        <w:rPr>
          <w:rFonts w:hint="default"/>
          <w:sz w:val="24"/>
        </w:rPr>
        <w:instrText xml:space="preserve"> HYPERLINK \l _Toc10235 </w:instrText>
      </w:r>
      <w:r>
        <w:rPr>
          <w:rFonts w:hint="default"/>
          <w:sz w:val="24"/>
        </w:rPr>
        <w:fldChar w:fldCharType="separate"/>
      </w:r>
      <w:r>
        <w:rPr>
          <w:rFonts w:hint="default" w:ascii="Times New Roman" w:hAnsi="Times New Roman" w:eastAsia="宋体"/>
          <w:sz w:val="24"/>
        </w:rPr>
        <w:t>4.2.2 采集操作步骤</w:t>
      </w:r>
      <w:r>
        <w:rPr>
          <w:rFonts w:hint="default"/>
          <w:sz w:val="24"/>
        </w:rPr>
        <w:tab/>
      </w:r>
      <w:r>
        <w:rPr>
          <w:rFonts w:hint="default"/>
          <w:sz w:val="24"/>
        </w:rPr>
        <w:fldChar w:fldCharType="begin"/>
      </w:r>
      <w:r>
        <w:rPr>
          <w:rFonts w:hint="default"/>
          <w:sz w:val="24"/>
        </w:rPr>
        <w:instrText xml:space="preserve"> PAGEREF _Toc10235 </w:instrText>
      </w:r>
      <w:r>
        <w:rPr>
          <w:rFonts w:hint="default"/>
          <w:sz w:val="24"/>
        </w:rPr>
        <w:fldChar w:fldCharType="separate"/>
      </w:r>
      <w:r>
        <w:rPr>
          <w:rFonts w:hint="default"/>
          <w:sz w:val="24"/>
        </w:rPr>
        <w:t>48</w:t>
      </w:r>
      <w:r>
        <w:rPr>
          <w:rFonts w:hint="default"/>
          <w:sz w:val="24"/>
        </w:rPr>
        <w:fldChar w:fldCharType="end"/>
      </w:r>
      <w:r>
        <w:rPr>
          <w:rFonts w:hint="default"/>
          <w:sz w:val="24"/>
        </w:rPr>
        <w:fldChar w:fldCharType="end"/>
      </w:r>
    </w:p>
    <w:p>
      <w:pPr>
        <w:pStyle w:val="12"/>
        <w:tabs>
          <w:tab w:val="right" w:leader="dot" w:pos="8312"/>
        </w:tabs>
        <w:rPr>
          <w:rFonts w:hint="default"/>
          <w:sz w:val="24"/>
        </w:rPr>
      </w:pPr>
      <w:r>
        <w:rPr>
          <w:rFonts w:hint="default"/>
          <w:sz w:val="24"/>
        </w:rPr>
        <w:fldChar w:fldCharType="begin"/>
      </w:r>
      <w:r>
        <w:rPr>
          <w:rFonts w:hint="default"/>
          <w:sz w:val="24"/>
        </w:rPr>
        <w:instrText xml:space="preserve"> HYPERLINK \l _Toc23047 </w:instrText>
      </w:r>
      <w:r>
        <w:rPr>
          <w:rFonts w:hint="default"/>
          <w:sz w:val="24"/>
        </w:rPr>
        <w:fldChar w:fldCharType="separate"/>
      </w:r>
      <w:r>
        <w:rPr>
          <w:rFonts w:hint="default"/>
          <w:sz w:val="24"/>
          <w:szCs w:val="24"/>
        </w:rPr>
        <w:t>4.3 切缝三维形貌数据处理</w:t>
      </w:r>
      <w:r>
        <w:rPr>
          <w:rFonts w:hint="default"/>
          <w:sz w:val="24"/>
        </w:rPr>
        <w:tab/>
      </w:r>
      <w:r>
        <w:rPr>
          <w:rFonts w:hint="default"/>
          <w:sz w:val="24"/>
        </w:rPr>
        <w:fldChar w:fldCharType="begin"/>
      </w:r>
      <w:r>
        <w:rPr>
          <w:rFonts w:hint="default"/>
          <w:sz w:val="24"/>
        </w:rPr>
        <w:instrText xml:space="preserve"> PAGEREF _Toc23047 </w:instrText>
      </w:r>
      <w:r>
        <w:rPr>
          <w:rFonts w:hint="default"/>
          <w:sz w:val="24"/>
        </w:rPr>
        <w:fldChar w:fldCharType="separate"/>
      </w:r>
      <w:r>
        <w:rPr>
          <w:rFonts w:hint="default"/>
          <w:sz w:val="24"/>
        </w:rPr>
        <w:t>51</w:t>
      </w:r>
      <w:r>
        <w:rPr>
          <w:rFonts w:hint="default"/>
          <w:sz w:val="24"/>
        </w:rPr>
        <w:fldChar w:fldCharType="end"/>
      </w:r>
      <w:r>
        <w:rPr>
          <w:rFonts w:hint="default"/>
          <w:sz w:val="24"/>
        </w:rPr>
        <w:fldChar w:fldCharType="end"/>
      </w:r>
    </w:p>
    <w:p>
      <w:pPr>
        <w:pStyle w:val="12"/>
        <w:tabs>
          <w:tab w:val="right" w:leader="dot" w:pos="8312"/>
        </w:tabs>
        <w:rPr>
          <w:rFonts w:hint="default"/>
          <w:sz w:val="24"/>
        </w:rPr>
      </w:pPr>
      <w:r>
        <w:rPr>
          <w:rFonts w:hint="default"/>
          <w:sz w:val="24"/>
        </w:rPr>
        <w:fldChar w:fldCharType="begin"/>
      </w:r>
      <w:r>
        <w:rPr>
          <w:rFonts w:hint="default"/>
          <w:sz w:val="24"/>
        </w:rPr>
        <w:instrText xml:space="preserve"> HYPERLINK \l _Toc26056 </w:instrText>
      </w:r>
      <w:r>
        <w:rPr>
          <w:rFonts w:hint="default"/>
          <w:sz w:val="24"/>
        </w:rPr>
        <w:fldChar w:fldCharType="separate"/>
      </w:r>
      <w:r>
        <w:rPr>
          <w:rFonts w:hint="default"/>
          <w:sz w:val="24"/>
          <w:szCs w:val="24"/>
        </w:rPr>
        <w:t>4.4 切割前沿特征提取</w:t>
      </w:r>
      <w:r>
        <w:rPr>
          <w:rFonts w:hint="default"/>
          <w:sz w:val="24"/>
        </w:rPr>
        <w:tab/>
      </w:r>
      <w:r>
        <w:rPr>
          <w:rFonts w:hint="default"/>
          <w:sz w:val="24"/>
        </w:rPr>
        <w:fldChar w:fldCharType="begin"/>
      </w:r>
      <w:r>
        <w:rPr>
          <w:rFonts w:hint="default"/>
          <w:sz w:val="24"/>
        </w:rPr>
        <w:instrText xml:space="preserve"> PAGEREF _Toc26056 </w:instrText>
      </w:r>
      <w:r>
        <w:rPr>
          <w:rFonts w:hint="default"/>
          <w:sz w:val="24"/>
        </w:rPr>
        <w:fldChar w:fldCharType="separate"/>
      </w:r>
      <w:r>
        <w:rPr>
          <w:rFonts w:hint="default"/>
          <w:sz w:val="24"/>
        </w:rPr>
        <w:t>55</w:t>
      </w:r>
      <w:r>
        <w:rPr>
          <w:rFonts w:hint="default"/>
          <w:sz w:val="24"/>
        </w:rPr>
        <w:fldChar w:fldCharType="end"/>
      </w:r>
      <w:r>
        <w:rPr>
          <w:rFonts w:hint="default"/>
          <w:sz w:val="24"/>
        </w:rPr>
        <w:fldChar w:fldCharType="end"/>
      </w:r>
    </w:p>
    <w:p>
      <w:pPr>
        <w:pStyle w:val="8"/>
        <w:tabs>
          <w:tab w:val="right" w:pos="3600"/>
          <w:tab w:val="right" w:leader="dot" w:pos="8312"/>
        </w:tabs>
        <w:rPr>
          <w:rFonts w:hint="default"/>
          <w:sz w:val="24"/>
        </w:rPr>
      </w:pPr>
      <w:r>
        <w:rPr>
          <w:rFonts w:hint="default"/>
          <w:sz w:val="24"/>
        </w:rPr>
        <w:fldChar w:fldCharType="begin"/>
      </w:r>
      <w:r>
        <w:rPr>
          <w:rFonts w:hint="default"/>
          <w:sz w:val="24"/>
        </w:rPr>
        <w:instrText xml:space="preserve"> HYPERLINK \l _Toc7171 </w:instrText>
      </w:r>
      <w:r>
        <w:rPr>
          <w:rFonts w:hint="default"/>
          <w:sz w:val="24"/>
        </w:rPr>
        <w:fldChar w:fldCharType="separate"/>
      </w:r>
      <w:r>
        <w:rPr>
          <w:rFonts w:hint="default" w:ascii="Times New Roman" w:hAnsi="Times New Roman" w:eastAsia="宋体"/>
          <w:sz w:val="24"/>
        </w:rPr>
        <w:t>4.4.1</w:t>
      </w:r>
      <w:r>
        <w:rPr>
          <w:rFonts w:hint="default" w:ascii="Times New Roman" w:hAnsi="Times New Roman" w:eastAsia="宋体"/>
          <w:sz w:val="24"/>
        </w:rPr>
        <w:tab/>
      </w:r>
      <w:r>
        <w:rPr>
          <w:rFonts w:hint="default" w:ascii="Times New Roman" w:hAnsi="Times New Roman" w:eastAsia="宋体"/>
          <w:sz w:val="24"/>
        </w:rPr>
        <w:t>切割前沿的数据提取</w:t>
      </w:r>
      <w:r>
        <w:rPr>
          <w:rFonts w:hint="default"/>
          <w:sz w:val="24"/>
        </w:rPr>
        <w:tab/>
      </w:r>
      <w:r>
        <w:rPr>
          <w:rFonts w:hint="default"/>
          <w:sz w:val="24"/>
        </w:rPr>
        <w:fldChar w:fldCharType="begin"/>
      </w:r>
      <w:r>
        <w:rPr>
          <w:rFonts w:hint="default"/>
          <w:sz w:val="24"/>
        </w:rPr>
        <w:instrText xml:space="preserve"> PAGEREF _Toc7171 </w:instrText>
      </w:r>
      <w:r>
        <w:rPr>
          <w:rFonts w:hint="default"/>
          <w:sz w:val="24"/>
        </w:rPr>
        <w:fldChar w:fldCharType="separate"/>
      </w:r>
      <w:r>
        <w:rPr>
          <w:rFonts w:hint="default"/>
          <w:sz w:val="24"/>
        </w:rPr>
        <w:t>55</w:t>
      </w:r>
      <w:r>
        <w:rPr>
          <w:rFonts w:hint="default"/>
          <w:sz w:val="24"/>
        </w:rPr>
        <w:fldChar w:fldCharType="end"/>
      </w:r>
      <w:r>
        <w:rPr>
          <w:rFonts w:hint="default"/>
          <w:sz w:val="24"/>
        </w:rPr>
        <w:fldChar w:fldCharType="end"/>
      </w:r>
    </w:p>
    <w:p>
      <w:pPr>
        <w:pStyle w:val="8"/>
        <w:tabs>
          <w:tab w:val="right" w:leader="dot" w:pos="8312"/>
        </w:tabs>
        <w:rPr>
          <w:rFonts w:hint="default"/>
          <w:sz w:val="24"/>
        </w:rPr>
      </w:pPr>
      <w:r>
        <w:rPr>
          <w:rFonts w:hint="default"/>
          <w:sz w:val="24"/>
        </w:rPr>
        <w:fldChar w:fldCharType="begin"/>
      </w:r>
      <w:r>
        <w:rPr>
          <w:rFonts w:hint="default"/>
          <w:sz w:val="24"/>
        </w:rPr>
        <w:instrText xml:space="preserve"> HYPERLINK \l _Toc28490 </w:instrText>
      </w:r>
      <w:r>
        <w:rPr>
          <w:rFonts w:hint="default"/>
          <w:sz w:val="24"/>
        </w:rPr>
        <w:fldChar w:fldCharType="separate"/>
      </w:r>
      <w:r>
        <w:rPr>
          <w:rFonts w:hint="default" w:ascii="Times New Roman" w:eastAsia="宋体"/>
          <w:sz w:val="24"/>
        </w:rPr>
        <w:t>4.4.2</w:t>
      </w:r>
      <w:r>
        <w:rPr>
          <w:rFonts w:hint="eastAsia"/>
          <w:sz w:val="24"/>
          <w:lang w:val="en-US" w:eastAsia="zh-CN"/>
        </w:rPr>
        <w:t xml:space="preserve"> </w:t>
      </w:r>
      <w:r>
        <w:rPr>
          <w:rFonts w:hint="default" w:ascii="Times New Roman" w:eastAsia="宋体"/>
          <w:sz w:val="24"/>
        </w:rPr>
        <w:t>切割前沿的曲线拟合</w:t>
      </w:r>
      <w:r>
        <w:rPr>
          <w:rFonts w:hint="default"/>
          <w:sz w:val="24"/>
        </w:rPr>
        <w:tab/>
      </w:r>
      <w:r>
        <w:rPr>
          <w:rFonts w:hint="default"/>
          <w:sz w:val="24"/>
        </w:rPr>
        <w:fldChar w:fldCharType="begin"/>
      </w:r>
      <w:r>
        <w:rPr>
          <w:rFonts w:hint="default"/>
          <w:sz w:val="24"/>
        </w:rPr>
        <w:instrText xml:space="preserve"> PAGEREF _Toc28490 </w:instrText>
      </w:r>
      <w:r>
        <w:rPr>
          <w:rFonts w:hint="default"/>
          <w:sz w:val="24"/>
        </w:rPr>
        <w:fldChar w:fldCharType="separate"/>
      </w:r>
      <w:r>
        <w:rPr>
          <w:rFonts w:hint="default"/>
          <w:sz w:val="24"/>
        </w:rPr>
        <w:t>57</w:t>
      </w:r>
      <w:r>
        <w:rPr>
          <w:rFonts w:hint="default"/>
          <w:sz w:val="24"/>
        </w:rPr>
        <w:fldChar w:fldCharType="end"/>
      </w:r>
      <w:r>
        <w:rPr>
          <w:rFonts w:hint="default"/>
          <w:sz w:val="24"/>
        </w:rPr>
        <w:fldChar w:fldCharType="end"/>
      </w:r>
    </w:p>
    <w:p>
      <w:pPr>
        <w:pStyle w:val="12"/>
        <w:tabs>
          <w:tab w:val="right" w:leader="dot" w:pos="8312"/>
        </w:tabs>
        <w:rPr>
          <w:rFonts w:hint="default"/>
          <w:sz w:val="24"/>
        </w:rPr>
      </w:pPr>
      <w:r>
        <w:rPr>
          <w:rFonts w:hint="default"/>
          <w:sz w:val="24"/>
        </w:rPr>
        <w:fldChar w:fldCharType="begin"/>
      </w:r>
      <w:r>
        <w:rPr>
          <w:rFonts w:hint="default"/>
          <w:sz w:val="24"/>
        </w:rPr>
        <w:instrText xml:space="preserve"> HYPERLINK \l _Toc19521 </w:instrText>
      </w:r>
      <w:r>
        <w:rPr>
          <w:rFonts w:hint="default"/>
          <w:sz w:val="24"/>
        </w:rPr>
        <w:fldChar w:fldCharType="separate"/>
      </w:r>
      <w:r>
        <w:rPr>
          <w:rFonts w:hint="default"/>
          <w:sz w:val="24"/>
          <w:szCs w:val="24"/>
        </w:rPr>
        <w:t>4.5 侧边轮廓特征提取</w:t>
      </w:r>
      <w:r>
        <w:rPr>
          <w:rFonts w:hint="default"/>
          <w:sz w:val="24"/>
        </w:rPr>
        <w:tab/>
      </w:r>
      <w:r>
        <w:rPr>
          <w:rFonts w:hint="default"/>
          <w:sz w:val="24"/>
        </w:rPr>
        <w:fldChar w:fldCharType="begin"/>
      </w:r>
      <w:r>
        <w:rPr>
          <w:rFonts w:hint="default"/>
          <w:sz w:val="24"/>
        </w:rPr>
        <w:instrText xml:space="preserve"> PAGEREF _Toc19521 </w:instrText>
      </w:r>
      <w:r>
        <w:rPr>
          <w:rFonts w:hint="default"/>
          <w:sz w:val="24"/>
        </w:rPr>
        <w:fldChar w:fldCharType="separate"/>
      </w:r>
      <w:r>
        <w:rPr>
          <w:rFonts w:hint="default"/>
          <w:sz w:val="24"/>
        </w:rPr>
        <w:t>60</w:t>
      </w:r>
      <w:r>
        <w:rPr>
          <w:rFonts w:hint="default"/>
          <w:sz w:val="24"/>
        </w:rPr>
        <w:fldChar w:fldCharType="end"/>
      </w:r>
      <w:r>
        <w:rPr>
          <w:rFonts w:hint="default"/>
          <w:sz w:val="24"/>
        </w:rPr>
        <w:fldChar w:fldCharType="end"/>
      </w:r>
    </w:p>
    <w:p>
      <w:pPr>
        <w:pStyle w:val="8"/>
        <w:tabs>
          <w:tab w:val="right" w:leader="dot" w:pos="8312"/>
        </w:tabs>
        <w:rPr>
          <w:rFonts w:hint="default"/>
          <w:sz w:val="24"/>
        </w:rPr>
      </w:pPr>
      <w:r>
        <w:rPr>
          <w:rFonts w:hint="default"/>
          <w:sz w:val="24"/>
        </w:rPr>
        <w:fldChar w:fldCharType="begin"/>
      </w:r>
      <w:r>
        <w:rPr>
          <w:rFonts w:hint="default"/>
          <w:sz w:val="24"/>
        </w:rPr>
        <w:instrText xml:space="preserve"> HYPERLINK \l _Toc18151 </w:instrText>
      </w:r>
      <w:r>
        <w:rPr>
          <w:rFonts w:hint="default"/>
          <w:sz w:val="24"/>
        </w:rPr>
        <w:fldChar w:fldCharType="separate"/>
      </w:r>
      <w:r>
        <w:rPr>
          <w:rFonts w:hint="default" w:ascii="Times New Roman" w:eastAsia="宋体"/>
          <w:sz w:val="24"/>
        </w:rPr>
        <w:t>4.5.1 侧边轮廓的数据提取</w:t>
      </w:r>
      <w:r>
        <w:rPr>
          <w:rFonts w:hint="default"/>
          <w:sz w:val="24"/>
        </w:rPr>
        <w:tab/>
      </w:r>
      <w:r>
        <w:rPr>
          <w:rFonts w:hint="default"/>
          <w:sz w:val="24"/>
        </w:rPr>
        <w:fldChar w:fldCharType="begin"/>
      </w:r>
      <w:r>
        <w:rPr>
          <w:rFonts w:hint="default"/>
          <w:sz w:val="24"/>
        </w:rPr>
        <w:instrText xml:space="preserve"> PAGEREF _Toc18151 </w:instrText>
      </w:r>
      <w:r>
        <w:rPr>
          <w:rFonts w:hint="default"/>
          <w:sz w:val="24"/>
        </w:rPr>
        <w:fldChar w:fldCharType="separate"/>
      </w:r>
      <w:r>
        <w:rPr>
          <w:rFonts w:hint="default"/>
          <w:sz w:val="24"/>
        </w:rPr>
        <w:t>60</w:t>
      </w:r>
      <w:r>
        <w:rPr>
          <w:rFonts w:hint="default"/>
          <w:sz w:val="24"/>
        </w:rPr>
        <w:fldChar w:fldCharType="end"/>
      </w:r>
      <w:r>
        <w:rPr>
          <w:rFonts w:hint="default"/>
          <w:sz w:val="24"/>
        </w:rPr>
        <w:fldChar w:fldCharType="end"/>
      </w:r>
    </w:p>
    <w:p>
      <w:pPr>
        <w:pStyle w:val="8"/>
        <w:tabs>
          <w:tab w:val="right" w:leader="dot" w:pos="8312"/>
        </w:tabs>
        <w:rPr>
          <w:rFonts w:hint="default"/>
          <w:sz w:val="24"/>
        </w:rPr>
      </w:pPr>
      <w:r>
        <w:rPr>
          <w:rFonts w:hint="default"/>
          <w:sz w:val="24"/>
        </w:rPr>
        <w:fldChar w:fldCharType="begin"/>
      </w:r>
      <w:r>
        <w:rPr>
          <w:rFonts w:hint="default"/>
          <w:sz w:val="24"/>
        </w:rPr>
        <w:instrText xml:space="preserve"> HYPERLINK \l _Toc8326 </w:instrText>
      </w:r>
      <w:r>
        <w:rPr>
          <w:rFonts w:hint="default"/>
          <w:sz w:val="24"/>
        </w:rPr>
        <w:fldChar w:fldCharType="separate"/>
      </w:r>
      <w:r>
        <w:rPr>
          <w:rFonts w:hint="default" w:ascii="Times New Roman" w:eastAsia="宋体"/>
          <w:sz w:val="24"/>
        </w:rPr>
        <w:t>4.5.2 切缝侧边轮廓的曲线拟合</w:t>
      </w:r>
      <w:r>
        <w:rPr>
          <w:rFonts w:hint="default"/>
          <w:sz w:val="24"/>
        </w:rPr>
        <w:tab/>
      </w:r>
      <w:r>
        <w:rPr>
          <w:rFonts w:hint="default"/>
          <w:sz w:val="24"/>
        </w:rPr>
        <w:fldChar w:fldCharType="begin"/>
      </w:r>
      <w:r>
        <w:rPr>
          <w:rFonts w:hint="default"/>
          <w:sz w:val="24"/>
        </w:rPr>
        <w:instrText xml:space="preserve"> PAGEREF _Toc8326 </w:instrText>
      </w:r>
      <w:r>
        <w:rPr>
          <w:rFonts w:hint="default"/>
          <w:sz w:val="24"/>
        </w:rPr>
        <w:fldChar w:fldCharType="separate"/>
      </w:r>
      <w:r>
        <w:rPr>
          <w:rFonts w:hint="default"/>
          <w:sz w:val="24"/>
        </w:rPr>
        <w:t>62</w:t>
      </w:r>
      <w:r>
        <w:rPr>
          <w:rFonts w:hint="default"/>
          <w:sz w:val="24"/>
        </w:rPr>
        <w:fldChar w:fldCharType="end"/>
      </w:r>
      <w:r>
        <w:rPr>
          <w:rFonts w:hint="default"/>
          <w:sz w:val="24"/>
        </w:rPr>
        <w:fldChar w:fldCharType="end"/>
      </w:r>
    </w:p>
    <w:p>
      <w:pPr>
        <w:pStyle w:val="12"/>
        <w:tabs>
          <w:tab w:val="right" w:leader="dot" w:pos="8312"/>
        </w:tabs>
        <w:rPr>
          <w:rFonts w:hint="default"/>
          <w:sz w:val="24"/>
        </w:rPr>
      </w:pPr>
      <w:r>
        <w:rPr>
          <w:rFonts w:hint="default"/>
          <w:sz w:val="24"/>
        </w:rPr>
        <w:fldChar w:fldCharType="begin"/>
      </w:r>
      <w:r>
        <w:rPr>
          <w:rFonts w:hint="default"/>
          <w:sz w:val="24"/>
        </w:rPr>
        <w:instrText xml:space="preserve"> HYPERLINK \l _Toc31842 </w:instrText>
      </w:r>
      <w:r>
        <w:rPr>
          <w:rFonts w:hint="default"/>
          <w:sz w:val="24"/>
        </w:rPr>
        <w:fldChar w:fldCharType="separate"/>
      </w:r>
      <w:r>
        <w:rPr>
          <w:rFonts w:hint="default"/>
          <w:sz w:val="24"/>
          <w:szCs w:val="24"/>
        </w:rPr>
        <w:t>4.6 本章小结</w:t>
      </w:r>
      <w:r>
        <w:rPr>
          <w:rFonts w:hint="default"/>
          <w:sz w:val="24"/>
        </w:rPr>
        <w:tab/>
      </w:r>
      <w:r>
        <w:rPr>
          <w:rFonts w:hint="default"/>
          <w:sz w:val="24"/>
        </w:rPr>
        <w:fldChar w:fldCharType="begin"/>
      </w:r>
      <w:r>
        <w:rPr>
          <w:rFonts w:hint="default"/>
          <w:sz w:val="24"/>
        </w:rPr>
        <w:instrText xml:space="preserve"> PAGEREF _Toc31842 </w:instrText>
      </w:r>
      <w:r>
        <w:rPr>
          <w:rFonts w:hint="default"/>
          <w:sz w:val="24"/>
        </w:rPr>
        <w:fldChar w:fldCharType="separate"/>
      </w:r>
      <w:r>
        <w:rPr>
          <w:rFonts w:hint="default"/>
          <w:sz w:val="24"/>
        </w:rPr>
        <w:t>65</w:t>
      </w:r>
      <w:r>
        <w:rPr>
          <w:rFonts w:hint="default"/>
          <w:sz w:val="24"/>
        </w:rPr>
        <w:fldChar w:fldCharType="end"/>
      </w:r>
      <w:r>
        <w:rPr>
          <w:rFonts w:hint="default"/>
          <w:sz w:val="24"/>
        </w:rPr>
        <w:fldChar w:fldCharType="end"/>
      </w:r>
    </w:p>
    <w:p>
      <w:pPr>
        <w:pStyle w:val="11"/>
        <w:tabs>
          <w:tab w:val="right" w:leader="dot" w:pos="8312"/>
        </w:tabs>
        <w:rPr>
          <w:rFonts w:hint="default"/>
        </w:rPr>
      </w:pPr>
      <w:r>
        <w:rPr>
          <w:rFonts w:hint="default"/>
        </w:rPr>
        <w:fldChar w:fldCharType="begin"/>
      </w:r>
      <w:r>
        <w:rPr>
          <w:rFonts w:hint="default"/>
        </w:rPr>
        <w:instrText xml:space="preserve"> HYPERLINK \l _Toc7765 </w:instrText>
      </w:r>
      <w:r>
        <w:rPr>
          <w:rFonts w:hint="default"/>
        </w:rPr>
        <w:fldChar w:fldCharType="separate"/>
      </w:r>
      <w:r>
        <w:rPr>
          <w:rFonts w:hint="default"/>
        </w:rPr>
        <w:t>第五章  射流切缝形貌</w:t>
      </w:r>
      <w:r>
        <w:rPr>
          <w:rFonts w:hint="default" w:ascii="Times New Roman" w:hAnsi="Times New Roman" w:cs="Times New Roman"/>
        </w:rPr>
        <w:t>3D</w:t>
      </w:r>
      <w:r>
        <w:rPr>
          <w:rFonts w:hint="default"/>
        </w:rPr>
        <w:t>表征</w:t>
      </w:r>
      <w:r>
        <w:rPr>
          <w:rFonts w:hint="default"/>
          <w:lang w:val="en-US" w:eastAsia="zh-CN"/>
        </w:rPr>
        <w:t>方法</w:t>
      </w:r>
      <w:r>
        <w:rPr>
          <w:rFonts w:hint="default"/>
        </w:rPr>
        <w:t>及形貌误差补偿</w:t>
      </w:r>
      <w:r>
        <w:rPr>
          <w:rFonts w:hint="default"/>
        </w:rPr>
        <w:tab/>
      </w:r>
      <w:r>
        <w:rPr>
          <w:rFonts w:hint="default"/>
        </w:rPr>
        <w:fldChar w:fldCharType="begin"/>
      </w:r>
      <w:r>
        <w:rPr>
          <w:rFonts w:hint="default"/>
        </w:rPr>
        <w:instrText xml:space="preserve"> PAGEREF _Toc7765 </w:instrText>
      </w:r>
      <w:r>
        <w:rPr>
          <w:rFonts w:hint="default"/>
        </w:rPr>
        <w:fldChar w:fldCharType="separate"/>
      </w:r>
      <w:r>
        <w:rPr>
          <w:rFonts w:hint="default"/>
        </w:rPr>
        <w:t>66</w:t>
      </w:r>
      <w:r>
        <w:rPr>
          <w:rFonts w:hint="default"/>
        </w:rPr>
        <w:fldChar w:fldCharType="end"/>
      </w:r>
      <w:r>
        <w:rPr>
          <w:rFonts w:hint="default"/>
        </w:rPr>
        <w:fldChar w:fldCharType="end"/>
      </w:r>
    </w:p>
    <w:p>
      <w:pPr>
        <w:pStyle w:val="12"/>
        <w:tabs>
          <w:tab w:val="right" w:leader="dot" w:pos="8312"/>
        </w:tabs>
        <w:rPr>
          <w:rFonts w:hint="default"/>
          <w:sz w:val="24"/>
        </w:rPr>
      </w:pPr>
      <w:r>
        <w:rPr>
          <w:rFonts w:hint="default"/>
          <w:sz w:val="24"/>
        </w:rPr>
        <w:fldChar w:fldCharType="begin"/>
      </w:r>
      <w:r>
        <w:rPr>
          <w:rFonts w:hint="default"/>
          <w:sz w:val="24"/>
        </w:rPr>
        <w:instrText xml:space="preserve"> HYPERLINK \l _Toc2263 </w:instrText>
      </w:r>
      <w:r>
        <w:rPr>
          <w:rFonts w:hint="default"/>
          <w:sz w:val="24"/>
        </w:rPr>
        <w:fldChar w:fldCharType="separate"/>
      </w:r>
      <w:r>
        <w:rPr>
          <w:rFonts w:hint="default"/>
          <w:sz w:val="24"/>
        </w:rPr>
        <w:t>5.1</w:t>
      </w:r>
      <w:r>
        <w:rPr>
          <w:rFonts w:hint="eastAsia"/>
          <w:sz w:val="24"/>
          <w:lang w:val="en-US" w:eastAsia="zh-CN"/>
        </w:rPr>
        <w:t xml:space="preserve"> </w:t>
      </w:r>
      <w:r>
        <w:rPr>
          <w:rFonts w:hint="default"/>
          <w:sz w:val="24"/>
        </w:rPr>
        <w:t>概述</w:t>
      </w:r>
      <w:r>
        <w:rPr>
          <w:rFonts w:hint="default"/>
          <w:sz w:val="24"/>
        </w:rPr>
        <w:tab/>
      </w:r>
      <w:r>
        <w:rPr>
          <w:rFonts w:hint="default"/>
          <w:sz w:val="24"/>
        </w:rPr>
        <w:fldChar w:fldCharType="begin"/>
      </w:r>
      <w:r>
        <w:rPr>
          <w:rFonts w:hint="default"/>
          <w:sz w:val="24"/>
        </w:rPr>
        <w:instrText xml:space="preserve"> PAGEREF _Toc2263 </w:instrText>
      </w:r>
      <w:r>
        <w:rPr>
          <w:rFonts w:hint="default"/>
          <w:sz w:val="24"/>
        </w:rPr>
        <w:fldChar w:fldCharType="separate"/>
      </w:r>
      <w:r>
        <w:rPr>
          <w:rFonts w:hint="default"/>
          <w:sz w:val="24"/>
        </w:rPr>
        <w:t>66</w:t>
      </w:r>
      <w:r>
        <w:rPr>
          <w:rFonts w:hint="default"/>
          <w:sz w:val="24"/>
        </w:rPr>
        <w:fldChar w:fldCharType="end"/>
      </w:r>
      <w:r>
        <w:rPr>
          <w:rFonts w:hint="default"/>
          <w:sz w:val="24"/>
        </w:rPr>
        <w:fldChar w:fldCharType="end"/>
      </w:r>
    </w:p>
    <w:p>
      <w:pPr>
        <w:pStyle w:val="12"/>
        <w:tabs>
          <w:tab w:val="right" w:leader="dot" w:pos="8312"/>
        </w:tabs>
        <w:rPr>
          <w:rFonts w:hint="default"/>
          <w:sz w:val="24"/>
        </w:rPr>
      </w:pPr>
      <w:r>
        <w:rPr>
          <w:rFonts w:hint="default"/>
          <w:sz w:val="24"/>
        </w:rPr>
        <w:fldChar w:fldCharType="begin"/>
      </w:r>
      <w:r>
        <w:rPr>
          <w:rFonts w:hint="default"/>
          <w:sz w:val="24"/>
        </w:rPr>
        <w:instrText xml:space="preserve"> HYPERLINK \l _Toc17779 </w:instrText>
      </w:r>
      <w:r>
        <w:rPr>
          <w:rFonts w:hint="default"/>
          <w:sz w:val="24"/>
        </w:rPr>
        <w:fldChar w:fldCharType="separate"/>
      </w:r>
      <w:r>
        <w:rPr>
          <w:rFonts w:hint="default"/>
          <w:sz w:val="24"/>
        </w:rPr>
        <w:t>5.2 基于射流切缝形貌三维表征的射流流形几何建模</w:t>
      </w:r>
      <w:r>
        <w:rPr>
          <w:rFonts w:hint="default"/>
          <w:sz w:val="24"/>
        </w:rPr>
        <w:tab/>
      </w:r>
      <w:r>
        <w:rPr>
          <w:rFonts w:hint="default"/>
          <w:sz w:val="24"/>
        </w:rPr>
        <w:fldChar w:fldCharType="begin"/>
      </w:r>
      <w:r>
        <w:rPr>
          <w:rFonts w:hint="default"/>
          <w:sz w:val="24"/>
        </w:rPr>
        <w:instrText xml:space="preserve"> PAGEREF _Toc17779 </w:instrText>
      </w:r>
      <w:r>
        <w:rPr>
          <w:rFonts w:hint="default"/>
          <w:sz w:val="24"/>
        </w:rPr>
        <w:fldChar w:fldCharType="separate"/>
      </w:r>
      <w:r>
        <w:rPr>
          <w:rFonts w:hint="default"/>
          <w:sz w:val="24"/>
        </w:rPr>
        <w:t>67</w:t>
      </w:r>
      <w:r>
        <w:rPr>
          <w:rFonts w:hint="default"/>
          <w:sz w:val="24"/>
        </w:rPr>
        <w:fldChar w:fldCharType="end"/>
      </w:r>
      <w:r>
        <w:rPr>
          <w:rFonts w:hint="default"/>
          <w:sz w:val="24"/>
        </w:rPr>
        <w:fldChar w:fldCharType="end"/>
      </w:r>
    </w:p>
    <w:p>
      <w:pPr>
        <w:pStyle w:val="12"/>
        <w:tabs>
          <w:tab w:val="right" w:leader="dot" w:pos="8312"/>
        </w:tabs>
        <w:rPr>
          <w:rFonts w:hint="default"/>
          <w:sz w:val="24"/>
        </w:rPr>
      </w:pPr>
      <w:r>
        <w:rPr>
          <w:rFonts w:hint="default"/>
          <w:sz w:val="24"/>
        </w:rPr>
        <w:fldChar w:fldCharType="begin"/>
      </w:r>
      <w:r>
        <w:rPr>
          <w:rFonts w:hint="default"/>
          <w:sz w:val="24"/>
        </w:rPr>
        <w:instrText xml:space="preserve"> HYPERLINK \l _Toc5030 </w:instrText>
      </w:r>
      <w:r>
        <w:rPr>
          <w:rFonts w:hint="default"/>
          <w:sz w:val="24"/>
        </w:rPr>
        <w:fldChar w:fldCharType="separate"/>
      </w:r>
      <w:r>
        <w:rPr>
          <w:rFonts w:hint="default"/>
          <w:sz w:val="24"/>
        </w:rPr>
        <w:t>5.3 射流流形的三维模型分析</w:t>
      </w:r>
      <w:r>
        <w:rPr>
          <w:rFonts w:hint="default"/>
          <w:sz w:val="24"/>
        </w:rPr>
        <w:tab/>
      </w:r>
      <w:r>
        <w:rPr>
          <w:rFonts w:hint="default"/>
          <w:sz w:val="24"/>
        </w:rPr>
        <w:fldChar w:fldCharType="begin"/>
      </w:r>
      <w:r>
        <w:rPr>
          <w:rFonts w:hint="default"/>
          <w:sz w:val="24"/>
        </w:rPr>
        <w:instrText xml:space="preserve"> PAGEREF _Toc5030 </w:instrText>
      </w:r>
      <w:r>
        <w:rPr>
          <w:rFonts w:hint="default"/>
          <w:sz w:val="24"/>
        </w:rPr>
        <w:fldChar w:fldCharType="separate"/>
      </w:r>
      <w:r>
        <w:rPr>
          <w:rFonts w:hint="default"/>
          <w:sz w:val="24"/>
        </w:rPr>
        <w:t>70</w:t>
      </w:r>
      <w:r>
        <w:rPr>
          <w:rFonts w:hint="default"/>
          <w:sz w:val="24"/>
        </w:rPr>
        <w:fldChar w:fldCharType="end"/>
      </w:r>
      <w:r>
        <w:rPr>
          <w:rFonts w:hint="default"/>
          <w:sz w:val="24"/>
        </w:rPr>
        <w:fldChar w:fldCharType="end"/>
      </w:r>
    </w:p>
    <w:p>
      <w:pPr>
        <w:pStyle w:val="8"/>
        <w:tabs>
          <w:tab w:val="right" w:leader="dot" w:pos="8312"/>
        </w:tabs>
        <w:rPr>
          <w:rFonts w:hint="default"/>
          <w:sz w:val="24"/>
        </w:rPr>
      </w:pPr>
      <w:r>
        <w:rPr>
          <w:rFonts w:hint="default"/>
          <w:sz w:val="24"/>
        </w:rPr>
        <w:fldChar w:fldCharType="begin"/>
      </w:r>
      <w:r>
        <w:rPr>
          <w:rFonts w:hint="default"/>
          <w:sz w:val="24"/>
        </w:rPr>
        <w:instrText xml:space="preserve"> HYPERLINK \l _Toc29611 </w:instrText>
      </w:r>
      <w:r>
        <w:rPr>
          <w:rFonts w:hint="default"/>
          <w:sz w:val="24"/>
        </w:rPr>
        <w:fldChar w:fldCharType="separate"/>
      </w:r>
      <w:r>
        <w:rPr>
          <w:rFonts w:hint="default" w:ascii="Times New Roman" w:hAnsi="Times New Roman" w:eastAsia="宋体" w:cs="Times New Roman"/>
          <w:bCs w:val="0"/>
          <w:sz w:val="24"/>
        </w:rPr>
        <w:t>5.3.1 切割头进给速度对射流误差的影响</w:t>
      </w:r>
      <w:r>
        <w:rPr>
          <w:rFonts w:hint="default"/>
          <w:sz w:val="24"/>
        </w:rPr>
        <w:tab/>
      </w:r>
      <w:r>
        <w:rPr>
          <w:rFonts w:hint="default"/>
          <w:sz w:val="24"/>
        </w:rPr>
        <w:fldChar w:fldCharType="begin"/>
      </w:r>
      <w:r>
        <w:rPr>
          <w:rFonts w:hint="default"/>
          <w:sz w:val="24"/>
        </w:rPr>
        <w:instrText xml:space="preserve"> PAGEREF _Toc29611 </w:instrText>
      </w:r>
      <w:r>
        <w:rPr>
          <w:rFonts w:hint="default"/>
          <w:sz w:val="24"/>
        </w:rPr>
        <w:fldChar w:fldCharType="separate"/>
      </w:r>
      <w:r>
        <w:rPr>
          <w:rFonts w:hint="default"/>
          <w:sz w:val="24"/>
        </w:rPr>
        <w:t>70</w:t>
      </w:r>
      <w:r>
        <w:rPr>
          <w:rFonts w:hint="default"/>
          <w:sz w:val="24"/>
        </w:rPr>
        <w:fldChar w:fldCharType="end"/>
      </w:r>
      <w:r>
        <w:rPr>
          <w:rFonts w:hint="default"/>
          <w:sz w:val="24"/>
        </w:rPr>
        <w:fldChar w:fldCharType="end"/>
      </w:r>
    </w:p>
    <w:p>
      <w:pPr>
        <w:pStyle w:val="8"/>
        <w:tabs>
          <w:tab w:val="right" w:leader="dot" w:pos="8312"/>
        </w:tabs>
        <w:rPr>
          <w:rFonts w:hint="default"/>
          <w:sz w:val="24"/>
        </w:rPr>
      </w:pPr>
      <w:r>
        <w:rPr>
          <w:rFonts w:hint="default"/>
          <w:sz w:val="24"/>
        </w:rPr>
        <w:fldChar w:fldCharType="begin"/>
      </w:r>
      <w:r>
        <w:rPr>
          <w:rFonts w:hint="default"/>
          <w:sz w:val="24"/>
        </w:rPr>
        <w:instrText xml:space="preserve"> HYPERLINK \l _Toc12210 </w:instrText>
      </w:r>
      <w:r>
        <w:rPr>
          <w:rFonts w:hint="default"/>
          <w:sz w:val="24"/>
        </w:rPr>
        <w:fldChar w:fldCharType="separate"/>
      </w:r>
      <w:r>
        <w:rPr>
          <w:rFonts w:hint="default" w:ascii="Times New Roman" w:hAnsi="Times New Roman" w:eastAsia="宋体"/>
          <w:bCs w:val="0"/>
          <w:sz w:val="24"/>
        </w:rPr>
        <w:t>5.3.2 水</w:t>
      </w:r>
      <w:r>
        <w:rPr>
          <w:rFonts w:hint="default" w:ascii="Times New Roman" w:hAnsi="Times New Roman" w:eastAsia="宋体"/>
          <w:sz w:val="24"/>
        </w:rPr>
        <w:t>压力</w:t>
      </w:r>
      <w:r>
        <w:rPr>
          <w:rFonts w:hint="default" w:ascii="Times New Roman" w:hAnsi="Times New Roman" w:eastAsia="宋体"/>
          <w:bCs w:val="0"/>
          <w:sz w:val="24"/>
        </w:rPr>
        <w:t>对射流误差的影响</w:t>
      </w:r>
      <w:r>
        <w:rPr>
          <w:rFonts w:hint="default"/>
          <w:sz w:val="24"/>
        </w:rPr>
        <w:tab/>
      </w:r>
      <w:r>
        <w:rPr>
          <w:rFonts w:hint="default"/>
          <w:sz w:val="24"/>
        </w:rPr>
        <w:fldChar w:fldCharType="begin"/>
      </w:r>
      <w:r>
        <w:rPr>
          <w:rFonts w:hint="default"/>
          <w:sz w:val="24"/>
        </w:rPr>
        <w:instrText xml:space="preserve"> PAGEREF _Toc12210 </w:instrText>
      </w:r>
      <w:r>
        <w:rPr>
          <w:rFonts w:hint="default"/>
          <w:sz w:val="24"/>
        </w:rPr>
        <w:fldChar w:fldCharType="separate"/>
      </w:r>
      <w:r>
        <w:rPr>
          <w:rFonts w:hint="default"/>
          <w:sz w:val="24"/>
        </w:rPr>
        <w:t>71</w:t>
      </w:r>
      <w:r>
        <w:rPr>
          <w:rFonts w:hint="default"/>
          <w:sz w:val="24"/>
        </w:rPr>
        <w:fldChar w:fldCharType="end"/>
      </w:r>
      <w:r>
        <w:rPr>
          <w:rFonts w:hint="default"/>
          <w:sz w:val="24"/>
        </w:rPr>
        <w:fldChar w:fldCharType="end"/>
      </w:r>
    </w:p>
    <w:p>
      <w:pPr>
        <w:pStyle w:val="8"/>
        <w:tabs>
          <w:tab w:val="right" w:leader="dot" w:pos="8312"/>
        </w:tabs>
        <w:rPr>
          <w:rFonts w:hint="default"/>
          <w:sz w:val="24"/>
        </w:rPr>
      </w:pPr>
      <w:r>
        <w:rPr>
          <w:rFonts w:hint="default"/>
          <w:sz w:val="24"/>
        </w:rPr>
        <w:fldChar w:fldCharType="begin"/>
      </w:r>
      <w:r>
        <w:rPr>
          <w:rFonts w:hint="default"/>
          <w:sz w:val="24"/>
        </w:rPr>
        <w:instrText xml:space="preserve"> HYPERLINK \l _Toc29579 </w:instrText>
      </w:r>
      <w:r>
        <w:rPr>
          <w:rFonts w:hint="default"/>
          <w:sz w:val="24"/>
        </w:rPr>
        <w:fldChar w:fldCharType="separate"/>
      </w:r>
      <w:r>
        <w:rPr>
          <w:rFonts w:hint="default" w:ascii="Times New Roman" w:hAnsi="Times New Roman" w:eastAsia="宋体" w:cs="Times New Roman"/>
          <w:bCs w:val="0"/>
          <w:sz w:val="24"/>
        </w:rPr>
        <w:t xml:space="preserve">5.3.3 </w:t>
      </w:r>
      <w:r>
        <w:rPr>
          <w:rFonts w:hint="default" w:ascii="Times New Roman" w:hAnsi="Times New Roman" w:eastAsia="宋体" w:cs="Times New Roman"/>
          <w:bCs w:val="0"/>
          <w:sz w:val="24"/>
          <w:lang w:val="en-US" w:eastAsia="zh-CN"/>
        </w:rPr>
        <w:t>材料厚度对射流误差的影响</w:t>
      </w:r>
      <w:r>
        <w:rPr>
          <w:rFonts w:hint="default"/>
          <w:sz w:val="24"/>
        </w:rPr>
        <w:tab/>
      </w:r>
      <w:r>
        <w:rPr>
          <w:rFonts w:hint="default"/>
          <w:sz w:val="24"/>
        </w:rPr>
        <w:fldChar w:fldCharType="begin"/>
      </w:r>
      <w:r>
        <w:rPr>
          <w:rFonts w:hint="default"/>
          <w:sz w:val="24"/>
        </w:rPr>
        <w:instrText xml:space="preserve"> PAGEREF _Toc29579 </w:instrText>
      </w:r>
      <w:r>
        <w:rPr>
          <w:rFonts w:hint="default"/>
          <w:sz w:val="24"/>
        </w:rPr>
        <w:fldChar w:fldCharType="separate"/>
      </w:r>
      <w:r>
        <w:rPr>
          <w:rFonts w:hint="default"/>
          <w:sz w:val="24"/>
        </w:rPr>
        <w:t>74</w:t>
      </w:r>
      <w:r>
        <w:rPr>
          <w:rFonts w:hint="default"/>
          <w:sz w:val="24"/>
        </w:rPr>
        <w:fldChar w:fldCharType="end"/>
      </w:r>
      <w:r>
        <w:rPr>
          <w:rFonts w:hint="default"/>
          <w:sz w:val="24"/>
        </w:rPr>
        <w:fldChar w:fldCharType="end"/>
      </w:r>
    </w:p>
    <w:p>
      <w:pPr>
        <w:pStyle w:val="8"/>
        <w:tabs>
          <w:tab w:val="right" w:leader="dot" w:pos="8312"/>
        </w:tabs>
        <w:rPr>
          <w:rFonts w:hint="default"/>
          <w:sz w:val="24"/>
        </w:rPr>
      </w:pPr>
      <w:r>
        <w:rPr>
          <w:rFonts w:hint="default"/>
          <w:sz w:val="24"/>
        </w:rPr>
        <w:fldChar w:fldCharType="begin"/>
      </w:r>
      <w:r>
        <w:rPr>
          <w:rFonts w:hint="default"/>
          <w:sz w:val="24"/>
        </w:rPr>
        <w:instrText xml:space="preserve"> HYPERLINK \l _Toc23456 </w:instrText>
      </w:r>
      <w:r>
        <w:rPr>
          <w:rFonts w:hint="default"/>
          <w:sz w:val="24"/>
        </w:rPr>
        <w:fldChar w:fldCharType="separate"/>
      </w:r>
      <w:r>
        <w:rPr>
          <w:rFonts w:hint="default" w:ascii="Times New Roman" w:hAnsi="Times New Roman" w:eastAsia="宋体" w:cs="Times New Roman"/>
          <w:bCs w:val="0"/>
          <w:sz w:val="24"/>
        </w:rPr>
        <w:t>5.3.</w:t>
      </w:r>
      <w:r>
        <w:rPr>
          <w:rFonts w:hint="default" w:ascii="Times New Roman" w:hAnsi="Times New Roman" w:eastAsia="宋体" w:cs="Times New Roman"/>
          <w:bCs w:val="0"/>
          <w:sz w:val="24"/>
          <w:lang w:val="en-US" w:eastAsia="zh-CN"/>
        </w:rPr>
        <w:t>4</w:t>
      </w:r>
      <w:r>
        <w:rPr>
          <w:rFonts w:hint="default" w:ascii="Times New Roman" w:hAnsi="Times New Roman" w:eastAsia="宋体" w:cs="Times New Roman"/>
          <w:bCs w:val="0"/>
          <w:sz w:val="24"/>
        </w:rPr>
        <w:t xml:space="preserve"> </w:t>
      </w:r>
      <w:r>
        <w:rPr>
          <w:rFonts w:hint="default" w:ascii="Times New Roman" w:hAnsi="Times New Roman" w:eastAsia="宋体" w:cs="Times New Roman"/>
          <w:bCs w:val="0"/>
          <w:sz w:val="24"/>
          <w:lang w:val="en-US" w:eastAsia="zh-CN"/>
        </w:rPr>
        <w:t>其他</w:t>
      </w:r>
      <w:r>
        <w:rPr>
          <w:rFonts w:hint="default" w:ascii="Times New Roman" w:hAnsi="Times New Roman" w:eastAsia="宋体" w:cs="Times New Roman"/>
          <w:bCs w:val="0"/>
          <w:sz w:val="24"/>
        </w:rPr>
        <w:t>射流参数对误差的影响分析</w:t>
      </w:r>
      <w:r>
        <w:rPr>
          <w:rFonts w:hint="default"/>
          <w:sz w:val="24"/>
        </w:rPr>
        <w:tab/>
      </w:r>
      <w:r>
        <w:rPr>
          <w:rFonts w:hint="default"/>
          <w:sz w:val="24"/>
        </w:rPr>
        <w:fldChar w:fldCharType="begin"/>
      </w:r>
      <w:r>
        <w:rPr>
          <w:rFonts w:hint="default"/>
          <w:sz w:val="24"/>
        </w:rPr>
        <w:instrText xml:space="preserve"> PAGEREF _Toc23456 </w:instrText>
      </w:r>
      <w:r>
        <w:rPr>
          <w:rFonts w:hint="default"/>
          <w:sz w:val="24"/>
        </w:rPr>
        <w:fldChar w:fldCharType="separate"/>
      </w:r>
      <w:r>
        <w:rPr>
          <w:rFonts w:hint="default"/>
          <w:sz w:val="24"/>
        </w:rPr>
        <w:t>76</w:t>
      </w:r>
      <w:r>
        <w:rPr>
          <w:rFonts w:hint="default"/>
          <w:sz w:val="24"/>
        </w:rPr>
        <w:fldChar w:fldCharType="end"/>
      </w:r>
      <w:r>
        <w:rPr>
          <w:rFonts w:hint="default"/>
          <w:sz w:val="24"/>
        </w:rPr>
        <w:fldChar w:fldCharType="end"/>
      </w:r>
    </w:p>
    <w:p>
      <w:pPr>
        <w:pStyle w:val="8"/>
        <w:tabs>
          <w:tab w:val="right" w:leader="dot" w:pos="8312"/>
        </w:tabs>
        <w:rPr>
          <w:rFonts w:hint="default"/>
          <w:sz w:val="24"/>
        </w:rPr>
      </w:pPr>
      <w:r>
        <w:rPr>
          <w:rFonts w:hint="default"/>
          <w:sz w:val="24"/>
        </w:rPr>
        <w:fldChar w:fldCharType="begin"/>
      </w:r>
      <w:r>
        <w:rPr>
          <w:rFonts w:hint="default"/>
          <w:sz w:val="24"/>
        </w:rPr>
        <w:instrText xml:space="preserve"> HYPERLINK \l _Toc30260 </w:instrText>
      </w:r>
      <w:r>
        <w:rPr>
          <w:rFonts w:hint="default"/>
          <w:sz w:val="24"/>
        </w:rPr>
        <w:fldChar w:fldCharType="separate"/>
      </w:r>
      <w:r>
        <w:rPr>
          <w:rFonts w:hint="default" w:ascii="Times New Roman" w:hAnsi="Times New Roman" w:eastAsia="宋体" w:cs="Times New Roman"/>
          <w:bCs w:val="0"/>
          <w:sz w:val="24"/>
        </w:rPr>
        <w:t>5.3.</w:t>
      </w:r>
      <w:r>
        <w:rPr>
          <w:rFonts w:hint="default" w:ascii="Times New Roman" w:hAnsi="Times New Roman" w:eastAsia="宋体" w:cs="Times New Roman"/>
          <w:bCs w:val="0"/>
          <w:sz w:val="24"/>
          <w:lang w:val="en-US" w:eastAsia="zh-CN"/>
        </w:rPr>
        <w:t>5</w:t>
      </w:r>
      <w:r>
        <w:rPr>
          <w:rFonts w:hint="default" w:ascii="Times New Roman" w:hAnsi="Times New Roman" w:eastAsia="宋体" w:cs="Times New Roman"/>
          <w:bCs w:val="0"/>
          <w:sz w:val="24"/>
        </w:rPr>
        <w:t xml:space="preserve"> 射流流形三维模型误差特征建模</w:t>
      </w:r>
      <w:r>
        <w:rPr>
          <w:rFonts w:hint="default"/>
          <w:sz w:val="24"/>
        </w:rPr>
        <w:tab/>
      </w:r>
      <w:r>
        <w:rPr>
          <w:rFonts w:hint="default"/>
          <w:sz w:val="24"/>
        </w:rPr>
        <w:fldChar w:fldCharType="begin"/>
      </w:r>
      <w:r>
        <w:rPr>
          <w:rFonts w:hint="default"/>
          <w:sz w:val="24"/>
        </w:rPr>
        <w:instrText xml:space="preserve"> PAGEREF _Toc30260 </w:instrText>
      </w:r>
      <w:r>
        <w:rPr>
          <w:rFonts w:hint="default"/>
          <w:sz w:val="24"/>
        </w:rPr>
        <w:fldChar w:fldCharType="separate"/>
      </w:r>
      <w:r>
        <w:rPr>
          <w:rFonts w:hint="default"/>
          <w:sz w:val="24"/>
        </w:rPr>
        <w:t>80</w:t>
      </w:r>
      <w:r>
        <w:rPr>
          <w:rFonts w:hint="default"/>
          <w:sz w:val="24"/>
        </w:rPr>
        <w:fldChar w:fldCharType="end"/>
      </w:r>
      <w:r>
        <w:rPr>
          <w:rFonts w:hint="default"/>
          <w:sz w:val="24"/>
        </w:rPr>
        <w:fldChar w:fldCharType="end"/>
      </w:r>
    </w:p>
    <w:p>
      <w:pPr>
        <w:pStyle w:val="12"/>
        <w:tabs>
          <w:tab w:val="right" w:leader="dot" w:pos="8312"/>
        </w:tabs>
        <w:rPr>
          <w:rFonts w:hint="default"/>
          <w:sz w:val="24"/>
        </w:rPr>
      </w:pPr>
      <w:r>
        <w:rPr>
          <w:rFonts w:hint="default"/>
          <w:sz w:val="24"/>
        </w:rPr>
        <w:fldChar w:fldCharType="begin"/>
      </w:r>
      <w:r>
        <w:rPr>
          <w:rFonts w:hint="default"/>
          <w:sz w:val="24"/>
        </w:rPr>
        <w:instrText xml:space="preserve"> HYPERLINK \l _Toc9460 </w:instrText>
      </w:r>
      <w:r>
        <w:rPr>
          <w:rFonts w:hint="default"/>
          <w:sz w:val="24"/>
        </w:rPr>
        <w:fldChar w:fldCharType="separate"/>
      </w:r>
      <w:r>
        <w:rPr>
          <w:rFonts w:hint="default"/>
          <w:sz w:val="24"/>
        </w:rPr>
        <w:t>5.4 基于射流流形的切缝形貌误差补偿</w:t>
      </w:r>
      <w:r>
        <w:rPr>
          <w:rFonts w:hint="default"/>
          <w:sz w:val="24"/>
        </w:rPr>
        <w:tab/>
      </w:r>
      <w:r>
        <w:rPr>
          <w:rFonts w:hint="default"/>
          <w:sz w:val="24"/>
        </w:rPr>
        <w:fldChar w:fldCharType="begin"/>
      </w:r>
      <w:r>
        <w:rPr>
          <w:rFonts w:hint="default"/>
          <w:sz w:val="24"/>
        </w:rPr>
        <w:instrText xml:space="preserve"> PAGEREF _Toc9460 </w:instrText>
      </w:r>
      <w:r>
        <w:rPr>
          <w:rFonts w:hint="default"/>
          <w:sz w:val="24"/>
        </w:rPr>
        <w:fldChar w:fldCharType="separate"/>
      </w:r>
      <w:r>
        <w:rPr>
          <w:rFonts w:hint="default"/>
          <w:sz w:val="24"/>
        </w:rPr>
        <w:t>83</w:t>
      </w:r>
      <w:r>
        <w:rPr>
          <w:rFonts w:hint="default"/>
          <w:sz w:val="24"/>
        </w:rPr>
        <w:fldChar w:fldCharType="end"/>
      </w:r>
      <w:r>
        <w:rPr>
          <w:rFonts w:hint="default"/>
          <w:sz w:val="24"/>
        </w:rPr>
        <w:fldChar w:fldCharType="end"/>
      </w:r>
    </w:p>
    <w:p>
      <w:pPr>
        <w:pStyle w:val="8"/>
        <w:tabs>
          <w:tab w:val="right" w:leader="dot" w:pos="8312"/>
        </w:tabs>
        <w:rPr>
          <w:rFonts w:hint="default"/>
          <w:sz w:val="24"/>
        </w:rPr>
      </w:pPr>
      <w:r>
        <w:rPr>
          <w:rFonts w:hint="default"/>
          <w:sz w:val="24"/>
        </w:rPr>
        <w:fldChar w:fldCharType="begin"/>
      </w:r>
      <w:r>
        <w:rPr>
          <w:rFonts w:hint="default"/>
          <w:sz w:val="24"/>
        </w:rPr>
        <w:instrText xml:space="preserve"> HYPERLINK \l _Toc30830 </w:instrText>
      </w:r>
      <w:r>
        <w:rPr>
          <w:rFonts w:hint="default"/>
          <w:sz w:val="24"/>
        </w:rPr>
        <w:fldChar w:fldCharType="separate"/>
      </w:r>
      <w:r>
        <w:rPr>
          <w:rFonts w:hint="default" w:ascii="Times New Roman" w:hAnsi="Times New Roman" w:eastAsia="宋体" w:cs="Times New Roman"/>
          <w:bCs/>
          <w:sz w:val="24"/>
        </w:rPr>
        <w:t>5.4.1 基于射流流形中轴线的补偿方法</w:t>
      </w:r>
      <w:r>
        <w:rPr>
          <w:rFonts w:hint="default"/>
          <w:sz w:val="24"/>
        </w:rPr>
        <w:tab/>
      </w:r>
      <w:r>
        <w:rPr>
          <w:rFonts w:hint="default"/>
          <w:sz w:val="24"/>
        </w:rPr>
        <w:fldChar w:fldCharType="begin"/>
      </w:r>
      <w:r>
        <w:rPr>
          <w:rFonts w:hint="default"/>
          <w:sz w:val="24"/>
        </w:rPr>
        <w:instrText xml:space="preserve"> PAGEREF _Toc30830 </w:instrText>
      </w:r>
      <w:r>
        <w:rPr>
          <w:rFonts w:hint="default"/>
          <w:sz w:val="24"/>
        </w:rPr>
        <w:fldChar w:fldCharType="separate"/>
      </w:r>
      <w:r>
        <w:rPr>
          <w:rFonts w:hint="default"/>
          <w:sz w:val="24"/>
        </w:rPr>
        <w:t>83</w:t>
      </w:r>
      <w:r>
        <w:rPr>
          <w:rFonts w:hint="default"/>
          <w:sz w:val="24"/>
        </w:rPr>
        <w:fldChar w:fldCharType="end"/>
      </w:r>
      <w:r>
        <w:rPr>
          <w:rFonts w:hint="default"/>
          <w:sz w:val="24"/>
        </w:rPr>
        <w:fldChar w:fldCharType="end"/>
      </w:r>
    </w:p>
    <w:p>
      <w:pPr>
        <w:pStyle w:val="8"/>
        <w:tabs>
          <w:tab w:val="right" w:leader="dot" w:pos="8312"/>
        </w:tabs>
        <w:rPr>
          <w:rFonts w:hint="default"/>
          <w:sz w:val="24"/>
        </w:rPr>
      </w:pPr>
      <w:r>
        <w:rPr>
          <w:rFonts w:hint="default"/>
          <w:sz w:val="24"/>
        </w:rPr>
        <w:fldChar w:fldCharType="begin"/>
      </w:r>
      <w:r>
        <w:rPr>
          <w:rFonts w:hint="default"/>
          <w:sz w:val="24"/>
        </w:rPr>
        <w:instrText xml:space="preserve"> HYPERLINK \l _Toc3396 </w:instrText>
      </w:r>
      <w:r>
        <w:rPr>
          <w:rFonts w:hint="default"/>
          <w:sz w:val="24"/>
        </w:rPr>
        <w:fldChar w:fldCharType="separate"/>
      </w:r>
      <w:r>
        <w:rPr>
          <w:rFonts w:hint="default" w:ascii="Times New Roman" w:hAnsi="Times New Roman" w:eastAsia="宋体" w:cs="Times New Roman"/>
          <w:sz w:val="24"/>
        </w:rPr>
        <w:t>5.4.2 基于射流流形侧边轮廓的补偿方法</w:t>
      </w:r>
      <w:r>
        <w:rPr>
          <w:rFonts w:hint="default"/>
          <w:sz w:val="24"/>
        </w:rPr>
        <w:tab/>
      </w:r>
      <w:r>
        <w:rPr>
          <w:rFonts w:hint="default"/>
          <w:sz w:val="24"/>
        </w:rPr>
        <w:fldChar w:fldCharType="begin"/>
      </w:r>
      <w:r>
        <w:rPr>
          <w:rFonts w:hint="default"/>
          <w:sz w:val="24"/>
        </w:rPr>
        <w:instrText xml:space="preserve"> PAGEREF _Toc3396 </w:instrText>
      </w:r>
      <w:r>
        <w:rPr>
          <w:rFonts w:hint="default"/>
          <w:sz w:val="24"/>
        </w:rPr>
        <w:fldChar w:fldCharType="separate"/>
      </w:r>
      <w:r>
        <w:rPr>
          <w:rFonts w:hint="default"/>
          <w:sz w:val="24"/>
        </w:rPr>
        <w:t>86</w:t>
      </w:r>
      <w:r>
        <w:rPr>
          <w:rFonts w:hint="default"/>
          <w:sz w:val="24"/>
        </w:rPr>
        <w:fldChar w:fldCharType="end"/>
      </w:r>
      <w:r>
        <w:rPr>
          <w:rFonts w:hint="default"/>
          <w:sz w:val="24"/>
        </w:rPr>
        <w:fldChar w:fldCharType="end"/>
      </w:r>
    </w:p>
    <w:p>
      <w:pPr>
        <w:pStyle w:val="8"/>
        <w:tabs>
          <w:tab w:val="right" w:leader="dot" w:pos="8312"/>
        </w:tabs>
        <w:rPr>
          <w:rFonts w:hint="default"/>
          <w:sz w:val="24"/>
        </w:rPr>
      </w:pPr>
      <w:r>
        <w:rPr>
          <w:rFonts w:hint="default"/>
          <w:sz w:val="24"/>
        </w:rPr>
        <w:fldChar w:fldCharType="begin"/>
      </w:r>
      <w:r>
        <w:rPr>
          <w:rFonts w:hint="default"/>
          <w:sz w:val="24"/>
        </w:rPr>
        <w:instrText xml:space="preserve"> HYPERLINK \l _Toc21921 </w:instrText>
      </w:r>
      <w:r>
        <w:rPr>
          <w:rFonts w:hint="default"/>
          <w:sz w:val="24"/>
        </w:rPr>
        <w:fldChar w:fldCharType="separate"/>
      </w:r>
      <w:r>
        <w:rPr>
          <w:rFonts w:hint="default" w:ascii="Times New Roman" w:hAnsi="Times New Roman" w:eastAsia="宋体"/>
          <w:sz w:val="24"/>
        </w:rPr>
        <w:t>5.4.3</w:t>
      </w:r>
      <w:r>
        <w:rPr>
          <w:rFonts w:hint="eastAsia"/>
          <w:sz w:val="24"/>
          <w:lang w:val="en-US" w:eastAsia="zh-CN"/>
        </w:rPr>
        <w:t xml:space="preserve"> </w:t>
      </w:r>
      <w:r>
        <w:rPr>
          <w:rFonts w:hint="default" w:ascii="Times New Roman" w:hAnsi="Times New Roman" w:eastAsia="宋体"/>
          <w:sz w:val="24"/>
        </w:rPr>
        <w:t>仿真验证和实验验证</w:t>
      </w:r>
      <w:r>
        <w:rPr>
          <w:rFonts w:hint="default"/>
          <w:sz w:val="24"/>
        </w:rPr>
        <w:tab/>
      </w:r>
      <w:r>
        <w:rPr>
          <w:rFonts w:hint="default"/>
          <w:sz w:val="24"/>
        </w:rPr>
        <w:fldChar w:fldCharType="begin"/>
      </w:r>
      <w:r>
        <w:rPr>
          <w:rFonts w:hint="default"/>
          <w:sz w:val="24"/>
        </w:rPr>
        <w:instrText xml:space="preserve"> PAGEREF _Toc21921 </w:instrText>
      </w:r>
      <w:r>
        <w:rPr>
          <w:rFonts w:hint="default"/>
          <w:sz w:val="24"/>
        </w:rPr>
        <w:fldChar w:fldCharType="separate"/>
      </w:r>
      <w:r>
        <w:rPr>
          <w:rFonts w:hint="default"/>
          <w:sz w:val="24"/>
        </w:rPr>
        <w:t>91</w:t>
      </w:r>
      <w:r>
        <w:rPr>
          <w:rFonts w:hint="default"/>
          <w:sz w:val="24"/>
        </w:rPr>
        <w:fldChar w:fldCharType="end"/>
      </w:r>
      <w:r>
        <w:rPr>
          <w:rFonts w:hint="default"/>
          <w:sz w:val="24"/>
        </w:rPr>
        <w:fldChar w:fldCharType="end"/>
      </w:r>
    </w:p>
    <w:p>
      <w:pPr>
        <w:pStyle w:val="12"/>
        <w:tabs>
          <w:tab w:val="right" w:leader="dot" w:pos="8312"/>
        </w:tabs>
        <w:rPr>
          <w:rFonts w:hint="default"/>
          <w:sz w:val="24"/>
        </w:rPr>
      </w:pPr>
      <w:r>
        <w:rPr>
          <w:rFonts w:hint="default"/>
          <w:sz w:val="24"/>
        </w:rPr>
        <w:fldChar w:fldCharType="begin"/>
      </w:r>
      <w:r>
        <w:rPr>
          <w:rFonts w:hint="default"/>
          <w:sz w:val="24"/>
        </w:rPr>
        <w:instrText xml:space="preserve"> HYPERLINK \l _Toc2524 </w:instrText>
      </w:r>
      <w:r>
        <w:rPr>
          <w:rFonts w:hint="default"/>
          <w:sz w:val="24"/>
        </w:rPr>
        <w:fldChar w:fldCharType="separate"/>
      </w:r>
      <w:r>
        <w:rPr>
          <w:rFonts w:hint="default"/>
          <w:sz w:val="24"/>
        </w:rPr>
        <w:t xml:space="preserve">5.5 </w:t>
      </w:r>
      <w:r>
        <w:rPr>
          <w:rFonts w:hint="default"/>
          <w:sz w:val="24"/>
          <w:szCs w:val="24"/>
        </w:rPr>
        <w:t>本章小结</w:t>
      </w:r>
      <w:r>
        <w:rPr>
          <w:rFonts w:hint="default"/>
          <w:sz w:val="24"/>
        </w:rPr>
        <w:tab/>
      </w:r>
      <w:r>
        <w:rPr>
          <w:rFonts w:hint="default"/>
          <w:sz w:val="24"/>
        </w:rPr>
        <w:fldChar w:fldCharType="begin"/>
      </w:r>
      <w:r>
        <w:rPr>
          <w:rFonts w:hint="default"/>
          <w:sz w:val="24"/>
        </w:rPr>
        <w:instrText xml:space="preserve"> PAGEREF _Toc2524 </w:instrText>
      </w:r>
      <w:r>
        <w:rPr>
          <w:rFonts w:hint="default"/>
          <w:sz w:val="24"/>
        </w:rPr>
        <w:fldChar w:fldCharType="separate"/>
      </w:r>
      <w:r>
        <w:rPr>
          <w:rFonts w:hint="default"/>
          <w:sz w:val="24"/>
        </w:rPr>
        <w:t>95</w:t>
      </w:r>
      <w:r>
        <w:rPr>
          <w:rFonts w:hint="default"/>
          <w:sz w:val="24"/>
        </w:rPr>
        <w:fldChar w:fldCharType="end"/>
      </w:r>
      <w:r>
        <w:rPr>
          <w:rFonts w:hint="default"/>
          <w:sz w:val="24"/>
        </w:rPr>
        <w:fldChar w:fldCharType="end"/>
      </w:r>
    </w:p>
    <w:p>
      <w:pPr>
        <w:pStyle w:val="11"/>
        <w:tabs>
          <w:tab w:val="right" w:leader="dot" w:pos="8312"/>
        </w:tabs>
        <w:rPr>
          <w:rFonts w:hint="default"/>
        </w:rPr>
      </w:pPr>
      <w:r>
        <w:rPr>
          <w:rFonts w:hint="default"/>
        </w:rPr>
        <w:fldChar w:fldCharType="begin"/>
      </w:r>
      <w:r>
        <w:rPr>
          <w:rFonts w:hint="default"/>
        </w:rPr>
        <w:instrText xml:space="preserve"> HYPERLINK \l _Toc8041 </w:instrText>
      </w:r>
      <w:r>
        <w:rPr>
          <w:rFonts w:hint="default"/>
        </w:rPr>
        <w:fldChar w:fldCharType="separate"/>
      </w:r>
      <w:r>
        <w:rPr>
          <w:rFonts w:hint="default"/>
        </w:rPr>
        <w:t>第六章  结论与展望</w:t>
      </w:r>
      <w:r>
        <w:rPr>
          <w:rFonts w:hint="default"/>
        </w:rPr>
        <w:tab/>
      </w:r>
      <w:r>
        <w:rPr>
          <w:rFonts w:hint="default"/>
        </w:rPr>
        <w:fldChar w:fldCharType="begin"/>
      </w:r>
      <w:r>
        <w:rPr>
          <w:rFonts w:hint="default"/>
        </w:rPr>
        <w:instrText xml:space="preserve"> PAGEREF _Toc8041 </w:instrText>
      </w:r>
      <w:r>
        <w:rPr>
          <w:rFonts w:hint="default"/>
        </w:rPr>
        <w:fldChar w:fldCharType="separate"/>
      </w:r>
      <w:r>
        <w:rPr>
          <w:rFonts w:hint="default"/>
        </w:rPr>
        <w:t>97</w:t>
      </w:r>
      <w:r>
        <w:rPr>
          <w:rFonts w:hint="default"/>
        </w:rPr>
        <w:fldChar w:fldCharType="end"/>
      </w:r>
      <w:r>
        <w:rPr>
          <w:rFonts w:hint="default"/>
        </w:rPr>
        <w:fldChar w:fldCharType="end"/>
      </w:r>
    </w:p>
    <w:p>
      <w:pPr>
        <w:pStyle w:val="12"/>
        <w:tabs>
          <w:tab w:val="right" w:leader="dot" w:pos="8312"/>
        </w:tabs>
        <w:rPr>
          <w:rFonts w:hint="default"/>
          <w:sz w:val="24"/>
        </w:rPr>
      </w:pPr>
      <w:r>
        <w:rPr>
          <w:rFonts w:hint="default"/>
          <w:sz w:val="24"/>
        </w:rPr>
        <w:fldChar w:fldCharType="begin"/>
      </w:r>
      <w:r>
        <w:rPr>
          <w:rFonts w:hint="default"/>
          <w:sz w:val="24"/>
        </w:rPr>
        <w:instrText xml:space="preserve"> HYPERLINK \l _Toc31097 </w:instrText>
      </w:r>
      <w:r>
        <w:rPr>
          <w:rFonts w:hint="default"/>
          <w:sz w:val="24"/>
        </w:rPr>
        <w:fldChar w:fldCharType="separate"/>
      </w:r>
      <w:r>
        <w:rPr>
          <w:rFonts w:hint="default"/>
          <w:sz w:val="24"/>
          <w:szCs w:val="24"/>
          <w:lang w:val="en-US" w:eastAsia="zh-CN"/>
        </w:rPr>
        <w:t xml:space="preserve">6.1 </w:t>
      </w:r>
      <w:r>
        <w:rPr>
          <w:rFonts w:hint="default"/>
          <w:sz w:val="24"/>
          <w:szCs w:val="24"/>
        </w:rPr>
        <w:t>结论</w:t>
      </w:r>
      <w:r>
        <w:rPr>
          <w:rFonts w:hint="default"/>
          <w:sz w:val="24"/>
        </w:rPr>
        <w:tab/>
      </w:r>
      <w:r>
        <w:rPr>
          <w:rFonts w:hint="default"/>
          <w:sz w:val="24"/>
        </w:rPr>
        <w:fldChar w:fldCharType="begin"/>
      </w:r>
      <w:r>
        <w:rPr>
          <w:rFonts w:hint="default"/>
          <w:sz w:val="24"/>
        </w:rPr>
        <w:instrText xml:space="preserve"> PAGEREF _Toc31097 </w:instrText>
      </w:r>
      <w:r>
        <w:rPr>
          <w:rFonts w:hint="default"/>
          <w:sz w:val="24"/>
        </w:rPr>
        <w:fldChar w:fldCharType="separate"/>
      </w:r>
      <w:r>
        <w:rPr>
          <w:rFonts w:hint="default"/>
          <w:sz w:val="24"/>
        </w:rPr>
        <w:t>97</w:t>
      </w:r>
      <w:r>
        <w:rPr>
          <w:rFonts w:hint="default"/>
          <w:sz w:val="24"/>
        </w:rPr>
        <w:fldChar w:fldCharType="end"/>
      </w:r>
      <w:r>
        <w:rPr>
          <w:rFonts w:hint="default"/>
          <w:sz w:val="24"/>
        </w:rPr>
        <w:fldChar w:fldCharType="end"/>
      </w:r>
    </w:p>
    <w:p>
      <w:pPr>
        <w:pStyle w:val="12"/>
        <w:tabs>
          <w:tab w:val="right" w:leader="dot" w:pos="8312"/>
        </w:tabs>
        <w:rPr>
          <w:rFonts w:hint="default"/>
          <w:sz w:val="24"/>
        </w:rPr>
      </w:pPr>
      <w:r>
        <w:rPr>
          <w:rFonts w:hint="default"/>
          <w:sz w:val="24"/>
        </w:rPr>
        <w:fldChar w:fldCharType="begin"/>
      </w:r>
      <w:r>
        <w:rPr>
          <w:rFonts w:hint="default"/>
          <w:sz w:val="24"/>
        </w:rPr>
        <w:instrText xml:space="preserve"> HYPERLINK \l _Toc18131 </w:instrText>
      </w:r>
      <w:r>
        <w:rPr>
          <w:rFonts w:hint="default"/>
          <w:sz w:val="24"/>
        </w:rPr>
        <w:fldChar w:fldCharType="separate"/>
      </w:r>
      <w:r>
        <w:rPr>
          <w:rFonts w:hint="default"/>
          <w:sz w:val="24"/>
          <w:szCs w:val="24"/>
          <w:lang w:val="en-US" w:eastAsia="zh-CN"/>
        </w:rPr>
        <w:t xml:space="preserve">6.2 </w:t>
      </w:r>
      <w:r>
        <w:rPr>
          <w:rFonts w:hint="default"/>
          <w:sz w:val="24"/>
          <w:szCs w:val="24"/>
        </w:rPr>
        <w:t>展望</w:t>
      </w:r>
      <w:r>
        <w:rPr>
          <w:rFonts w:hint="default"/>
          <w:sz w:val="24"/>
        </w:rPr>
        <w:tab/>
      </w:r>
      <w:r>
        <w:rPr>
          <w:rFonts w:hint="default"/>
          <w:sz w:val="24"/>
        </w:rPr>
        <w:fldChar w:fldCharType="begin"/>
      </w:r>
      <w:r>
        <w:rPr>
          <w:rFonts w:hint="default"/>
          <w:sz w:val="24"/>
        </w:rPr>
        <w:instrText xml:space="preserve"> PAGEREF _Toc18131 </w:instrText>
      </w:r>
      <w:r>
        <w:rPr>
          <w:rFonts w:hint="default"/>
          <w:sz w:val="24"/>
        </w:rPr>
        <w:fldChar w:fldCharType="separate"/>
      </w:r>
      <w:r>
        <w:rPr>
          <w:rFonts w:hint="default"/>
          <w:sz w:val="24"/>
        </w:rPr>
        <w:t>97</w:t>
      </w:r>
      <w:r>
        <w:rPr>
          <w:rFonts w:hint="default"/>
          <w:sz w:val="24"/>
        </w:rPr>
        <w:fldChar w:fldCharType="end"/>
      </w:r>
      <w:r>
        <w:rPr>
          <w:rFonts w:hint="default"/>
          <w:sz w:val="24"/>
        </w:rPr>
        <w:fldChar w:fldCharType="end"/>
      </w:r>
    </w:p>
    <w:p>
      <w:pPr>
        <w:pStyle w:val="11"/>
        <w:tabs>
          <w:tab w:val="right" w:leader="dot" w:pos="8312"/>
        </w:tabs>
        <w:rPr>
          <w:rFonts w:hint="default"/>
        </w:rPr>
      </w:pPr>
      <w:r>
        <w:rPr>
          <w:rFonts w:hint="default"/>
        </w:rPr>
        <w:fldChar w:fldCharType="begin"/>
      </w:r>
      <w:r>
        <w:rPr>
          <w:rFonts w:hint="default"/>
        </w:rPr>
        <w:instrText xml:space="preserve"> HYPERLINK \l _Toc2325 </w:instrText>
      </w:r>
      <w:r>
        <w:rPr>
          <w:rFonts w:hint="default"/>
        </w:rPr>
        <w:fldChar w:fldCharType="separate"/>
      </w:r>
      <w:r>
        <w:rPr>
          <w:rFonts w:hint="default" w:ascii="Times New Roman" w:hAnsi="Times New Roman" w:eastAsia="黑体"/>
          <w:szCs w:val="24"/>
        </w:rPr>
        <w:t>附录一：采集切割前沿的代码</w:t>
      </w:r>
      <w:r>
        <w:rPr>
          <w:rFonts w:hint="default"/>
        </w:rPr>
        <w:tab/>
      </w:r>
      <w:r>
        <w:rPr>
          <w:rFonts w:hint="default"/>
        </w:rPr>
        <w:fldChar w:fldCharType="begin"/>
      </w:r>
      <w:r>
        <w:rPr>
          <w:rFonts w:hint="default"/>
        </w:rPr>
        <w:instrText xml:space="preserve"> PAGEREF _Toc2325 </w:instrText>
      </w:r>
      <w:r>
        <w:rPr>
          <w:rFonts w:hint="default"/>
        </w:rPr>
        <w:fldChar w:fldCharType="separate"/>
      </w:r>
      <w:r>
        <w:rPr>
          <w:rFonts w:hint="default"/>
        </w:rPr>
        <w:t>99</w:t>
      </w:r>
      <w:r>
        <w:rPr>
          <w:rFonts w:hint="default"/>
        </w:rPr>
        <w:fldChar w:fldCharType="end"/>
      </w:r>
      <w:r>
        <w:rPr>
          <w:rFonts w:hint="default"/>
        </w:rPr>
        <w:fldChar w:fldCharType="end"/>
      </w:r>
    </w:p>
    <w:p>
      <w:pPr>
        <w:pStyle w:val="11"/>
        <w:tabs>
          <w:tab w:val="right" w:leader="dot" w:pos="8312"/>
        </w:tabs>
        <w:rPr>
          <w:rFonts w:hint="default"/>
        </w:rPr>
      </w:pPr>
      <w:r>
        <w:rPr>
          <w:rFonts w:hint="default"/>
        </w:rPr>
        <w:fldChar w:fldCharType="begin"/>
      </w:r>
      <w:r>
        <w:rPr>
          <w:rFonts w:hint="default"/>
        </w:rPr>
        <w:instrText xml:space="preserve"> HYPERLINK \l _Toc19599 </w:instrText>
      </w:r>
      <w:r>
        <w:rPr>
          <w:rFonts w:hint="default"/>
        </w:rPr>
        <w:fldChar w:fldCharType="separate"/>
      </w:r>
      <w:r>
        <w:rPr>
          <w:rFonts w:hint="default" w:ascii="Times New Roman" w:hAnsi="Times New Roman" w:eastAsia="黑体"/>
          <w:szCs w:val="24"/>
        </w:rPr>
        <w:t>附录二：切缝切割前沿及侧边轮廓拟合结果</w:t>
      </w:r>
      <w:r>
        <w:rPr>
          <w:rFonts w:hint="default"/>
        </w:rPr>
        <w:tab/>
      </w:r>
      <w:r>
        <w:rPr>
          <w:rFonts w:hint="default"/>
        </w:rPr>
        <w:fldChar w:fldCharType="begin"/>
      </w:r>
      <w:r>
        <w:rPr>
          <w:rFonts w:hint="default"/>
        </w:rPr>
        <w:instrText xml:space="preserve"> PAGEREF _Toc19599 </w:instrText>
      </w:r>
      <w:r>
        <w:rPr>
          <w:rFonts w:hint="default"/>
        </w:rPr>
        <w:fldChar w:fldCharType="separate"/>
      </w:r>
      <w:r>
        <w:rPr>
          <w:rFonts w:hint="default"/>
        </w:rPr>
        <w:t>102</w:t>
      </w:r>
      <w:r>
        <w:rPr>
          <w:rFonts w:hint="default"/>
        </w:rPr>
        <w:fldChar w:fldCharType="end"/>
      </w:r>
      <w:r>
        <w:rPr>
          <w:rFonts w:hint="default"/>
        </w:rPr>
        <w:fldChar w:fldCharType="end"/>
      </w:r>
    </w:p>
    <w:p>
      <w:pPr>
        <w:pStyle w:val="11"/>
        <w:tabs>
          <w:tab w:val="right" w:leader="dot" w:pos="8312"/>
        </w:tabs>
        <w:rPr>
          <w:rFonts w:hint="default"/>
        </w:rPr>
      </w:pPr>
      <w:r>
        <w:rPr>
          <w:rFonts w:hint="default"/>
        </w:rPr>
        <w:fldChar w:fldCharType="begin"/>
      </w:r>
      <w:r>
        <w:rPr>
          <w:rFonts w:hint="default"/>
        </w:rPr>
        <w:instrText xml:space="preserve"> HYPERLINK \l _Toc2005 </w:instrText>
      </w:r>
      <w:r>
        <w:rPr>
          <w:rFonts w:hint="default"/>
        </w:rPr>
        <w:fldChar w:fldCharType="separate"/>
      </w:r>
      <w:r>
        <w:rPr>
          <w:rFonts w:hint="default" w:ascii="Times New Roman" w:hAnsi="Times New Roman" w:eastAsia="黑体"/>
          <w:szCs w:val="24"/>
        </w:rPr>
        <w:t>附录三：采集侧边轮廓的代码</w:t>
      </w:r>
      <w:r>
        <w:rPr>
          <w:rFonts w:hint="default"/>
        </w:rPr>
        <w:tab/>
      </w:r>
      <w:r>
        <w:rPr>
          <w:rFonts w:hint="default"/>
        </w:rPr>
        <w:fldChar w:fldCharType="begin"/>
      </w:r>
      <w:r>
        <w:rPr>
          <w:rFonts w:hint="default"/>
        </w:rPr>
        <w:instrText xml:space="preserve"> PAGEREF _Toc2005 </w:instrText>
      </w:r>
      <w:r>
        <w:rPr>
          <w:rFonts w:hint="default"/>
        </w:rPr>
        <w:fldChar w:fldCharType="separate"/>
      </w:r>
      <w:r>
        <w:rPr>
          <w:rFonts w:hint="default"/>
        </w:rPr>
        <w:t>106</w:t>
      </w:r>
      <w:r>
        <w:rPr>
          <w:rFonts w:hint="default"/>
        </w:rPr>
        <w:fldChar w:fldCharType="end"/>
      </w:r>
      <w:r>
        <w:rPr>
          <w:rFonts w:hint="default"/>
        </w:rPr>
        <w:fldChar w:fldCharType="end"/>
      </w:r>
    </w:p>
    <w:p>
      <w:pPr>
        <w:pStyle w:val="11"/>
        <w:tabs>
          <w:tab w:val="right" w:leader="dot" w:pos="8312"/>
        </w:tabs>
        <w:rPr>
          <w:rFonts w:hint="default"/>
        </w:rPr>
      </w:pPr>
      <w:r>
        <w:rPr>
          <w:rFonts w:hint="default"/>
        </w:rPr>
        <w:fldChar w:fldCharType="begin"/>
      </w:r>
      <w:r>
        <w:rPr>
          <w:rFonts w:hint="default"/>
        </w:rPr>
        <w:instrText xml:space="preserve"> HYPERLINK \l _Toc6035 </w:instrText>
      </w:r>
      <w:r>
        <w:rPr>
          <w:rFonts w:hint="default"/>
        </w:rPr>
        <w:fldChar w:fldCharType="separate"/>
      </w:r>
      <w:r>
        <w:rPr>
          <w:rFonts w:hint="default" w:ascii="Times New Roman" w:hAnsi="Times New Roman" w:eastAsia="黑体" w:cs="Times New Roman"/>
          <w:szCs w:val="24"/>
          <w:lang w:val="en-US" w:eastAsia="zh-CN"/>
        </w:rPr>
        <w:t>附录四：射流束截面分层及椭圆拟合的代码</w:t>
      </w:r>
      <w:r>
        <w:rPr>
          <w:rFonts w:hint="default"/>
        </w:rPr>
        <w:tab/>
      </w:r>
      <w:r>
        <w:rPr>
          <w:rFonts w:hint="default"/>
        </w:rPr>
        <w:fldChar w:fldCharType="begin"/>
      </w:r>
      <w:r>
        <w:rPr>
          <w:rFonts w:hint="default"/>
        </w:rPr>
        <w:instrText xml:space="preserve"> PAGEREF _Toc6035 </w:instrText>
      </w:r>
      <w:r>
        <w:rPr>
          <w:rFonts w:hint="default"/>
        </w:rPr>
        <w:fldChar w:fldCharType="separate"/>
      </w:r>
      <w:r>
        <w:rPr>
          <w:rFonts w:hint="default"/>
        </w:rPr>
        <w:t>107</w:t>
      </w:r>
      <w:r>
        <w:rPr>
          <w:rFonts w:hint="default"/>
        </w:rPr>
        <w:fldChar w:fldCharType="end"/>
      </w:r>
      <w:r>
        <w:rPr>
          <w:rFonts w:hint="default"/>
        </w:rPr>
        <w:fldChar w:fldCharType="end"/>
      </w:r>
    </w:p>
    <w:p>
      <w:pPr>
        <w:pStyle w:val="11"/>
        <w:tabs>
          <w:tab w:val="right" w:leader="dot" w:pos="8312"/>
        </w:tabs>
        <w:rPr>
          <w:rFonts w:hint="default"/>
        </w:rPr>
      </w:pPr>
      <w:r>
        <w:rPr>
          <w:rFonts w:hint="default"/>
        </w:rPr>
        <w:fldChar w:fldCharType="begin"/>
      </w:r>
      <w:r>
        <w:rPr>
          <w:rFonts w:hint="default"/>
        </w:rPr>
        <w:instrText xml:space="preserve"> HYPERLINK \l _Toc27541 </w:instrText>
      </w:r>
      <w:r>
        <w:rPr>
          <w:rFonts w:hint="default"/>
        </w:rPr>
        <w:fldChar w:fldCharType="separate"/>
      </w:r>
      <w:r>
        <w:rPr>
          <w:rFonts w:hint="default"/>
          <w:szCs w:val="24"/>
        </w:rPr>
        <w:t>参考文献</w:t>
      </w:r>
      <w:r>
        <w:rPr>
          <w:rFonts w:hint="default"/>
        </w:rPr>
        <w:tab/>
      </w:r>
      <w:r>
        <w:rPr>
          <w:rFonts w:hint="default"/>
        </w:rPr>
        <w:fldChar w:fldCharType="begin"/>
      </w:r>
      <w:r>
        <w:rPr>
          <w:rFonts w:hint="default"/>
        </w:rPr>
        <w:instrText xml:space="preserve"> PAGEREF _Toc27541 </w:instrText>
      </w:r>
      <w:r>
        <w:rPr>
          <w:rFonts w:hint="default"/>
        </w:rPr>
        <w:fldChar w:fldCharType="separate"/>
      </w:r>
      <w:r>
        <w:rPr>
          <w:rFonts w:hint="default"/>
        </w:rPr>
        <w:t>111</w:t>
      </w:r>
      <w:r>
        <w:rPr>
          <w:rFonts w:hint="default"/>
        </w:rPr>
        <w:fldChar w:fldCharType="end"/>
      </w:r>
      <w:r>
        <w:rPr>
          <w:rFonts w:hint="default"/>
        </w:rPr>
        <w:fldChar w:fldCharType="end"/>
      </w:r>
    </w:p>
    <w:p>
      <w:pPr>
        <w:pStyle w:val="11"/>
        <w:tabs>
          <w:tab w:val="right" w:leader="dot" w:pos="8312"/>
        </w:tabs>
        <w:rPr>
          <w:rFonts w:hint="default"/>
        </w:rPr>
      </w:pPr>
      <w:r>
        <w:rPr>
          <w:rFonts w:hint="default"/>
        </w:rPr>
        <w:fldChar w:fldCharType="begin"/>
      </w:r>
      <w:r>
        <w:rPr>
          <w:rFonts w:hint="default"/>
        </w:rPr>
        <w:instrText xml:space="preserve"> HYPERLINK \l _Toc19979 </w:instrText>
      </w:r>
      <w:r>
        <w:rPr>
          <w:rFonts w:hint="default"/>
        </w:rPr>
        <w:fldChar w:fldCharType="separate"/>
      </w:r>
      <w:r>
        <w:rPr>
          <w:rFonts w:hint="default" w:ascii="Times New Roman" w:hAnsi="Times New Roman" w:eastAsia="黑体"/>
          <w:szCs w:val="24"/>
        </w:rPr>
        <w:t>作者在攻读硕士学位期间公开发表的论文</w:t>
      </w:r>
      <w:r>
        <w:rPr>
          <w:rFonts w:hint="default"/>
        </w:rPr>
        <w:tab/>
      </w:r>
      <w:r>
        <w:rPr>
          <w:rFonts w:hint="default"/>
        </w:rPr>
        <w:fldChar w:fldCharType="begin"/>
      </w:r>
      <w:r>
        <w:rPr>
          <w:rFonts w:hint="default"/>
        </w:rPr>
        <w:instrText xml:space="preserve"> PAGEREF _Toc19979 </w:instrText>
      </w:r>
      <w:r>
        <w:rPr>
          <w:rFonts w:hint="default"/>
        </w:rPr>
        <w:fldChar w:fldCharType="separate"/>
      </w:r>
      <w:r>
        <w:rPr>
          <w:rFonts w:hint="default"/>
        </w:rPr>
        <w:t>117</w:t>
      </w:r>
      <w:r>
        <w:rPr>
          <w:rFonts w:hint="default"/>
        </w:rPr>
        <w:fldChar w:fldCharType="end"/>
      </w:r>
      <w:r>
        <w:rPr>
          <w:rFonts w:hint="default"/>
        </w:rPr>
        <w:fldChar w:fldCharType="end"/>
      </w:r>
    </w:p>
    <w:p>
      <w:pPr>
        <w:pStyle w:val="11"/>
        <w:tabs>
          <w:tab w:val="right" w:leader="dot" w:pos="8312"/>
        </w:tabs>
        <w:rPr>
          <w:rFonts w:hint="default"/>
        </w:rPr>
      </w:pPr>
      <w:r>
        <w:rPr>
          <w:rFonts w:hint="default"/>
        </w:rPr>
        <w:fldChar w:fldCharType="begin"/>
      </w:r>
      <w:r>
        <w:rPr>
          <w:rFonts w:hint="default"/>
        </w:rPr>
        <w:instrText xml:space="preserve"> HYPERLINK \l _Toc4776 </w:instrText>
      </w:r>
      <w:r>
        <w:rPr>
          <w:rFonts w:hint="default"/>
        </w:rPr>
        <w:fldChar w:fldCharType="separate"/>
      </w:r>
      <w:r>
        <w:rPr>
          <w:rFonts w:hint="default" w:ascii="Times New Roman" w:hAnsi="Times New Roman" w:eastAsia="黑体"/>
          <w:szCs w:val="24"/>
        </w:rPr>
        <w:t>作者在攻读硕士学位期间所作的项目</w:t>
      </w:r>
      <w:r>
        <w:rPr>
          <w:rFonts w:hint="default"/>
        </w:rPr>
        <w:tab/>
      </w:r>
      <w:r>
        <w:rPr>
          <w:rFonts w:hint="default"/>
        </w:rPr>
        <w:fldChar w:fldCharType="begin"/>
      </w:r>
      <w:r>
        <w:rPr>
          <w:rFonts w:hint="default"/>
        </w:rPr>
        <w:instrText xml:space="preserve"> PAGEREF _Toc4776 </w:instrText>
      </w:r>
      <w:r>
        <w:rPr>
          <w:rFonts w:hint="default"/>
        </w:rPr>
        <w:fldChar w:fldCharType="separate"/>
      </w:r>
      <w:r>
        <w:rPr>
          <w:rFonts w:hint="default"/>
        </w:rPr>
        <w:t>118</w:t>
      </w:r>
      <w:r>
        <w:rPr>
          <w:rFonts w:hint="default"/>
        </w:rPr>
        <w:fldChar w:fldCharType="end"/>
      </w:r>
      <w:r>
        <w:rPr>
          <w:rFonts w:hint="default"/>
        </w:rPr>
        <w:fldChar w:fldCharType="end"/>
      </w:r>
    </w:p>
    <w:p>
      <w:pPr>
        <w:pStyle w:val="11"/>
        <w:tabs>
          <w:tab w:val="right" w:leader="dot" w:pos="8312"/>
        </w:tabs>
        <w:rPr>
          <w:rFonts w:hint="default"/>
        </w:rPr>
      </w:pPr>
      <w:r>
        <w:rPr>
          <w:rFonts w:hint="default"/>
        </w:rPr>
        <w:fldChar w:fldCharType="begin"/>
      </w:r>
      <w:r>
        <w:rPr>
          <w:rFonts w:hint="default"/>
        </w:rPr>
        <w:instrText xml:space="preserve"> HYPERLINK \l _Toc10884 </w:instrText>
      </w:r>
      <w:r>
        <w:rPr>
          <w:rFonts w:hint="default"/>
        </w:rPr>
        <w:fldChar w:fldCharType="separate"/>
      </w:r>
      <w:r>
        <w:rPr>
          <w:rFonts w:hint="default" w:ascii="Times New Roman" w:hAnsi="Times New Roman" w:eastAsia="黑体"/>
          <w:szCs w:val="24"/>
        </w:rPr>
        <w:t>致    谢</w:t>
      </w:r>
      <w:r>
        <w:rPr>
          <w:rFonts w:hint="default"/>
        </w:rPr>
        <w:tab/>
      </w:r>
      <w:r>
        <w:rPr>
          <w:rFonts w:hint="default"/>
        </w:rPr>
        <w:fldChar w:fldCharType="begin"/>
      </w:r>
      <w:r>
        <w:rPr>
          <w:rFonts w:hint="default"/>
        </w:rPr>
        <w:instrText xml:space="preserve"> PAGEREF _Toc10884 </w:instrText>
      </w:r>
      <w:r>
        <w:rPr>
          <w:rFonts w:hint="default"/>
        </w:rPr>
        <w:fldChar w:fldCharType="separate"/>
      </w:r>
      <w:r>
        <w:rPr>
          <w:rFonts w:hint="default"/>
        </w:rPr>
        <w:t>119</w:t>
      </w:r>
      <w:r>
        <w:rPr>
          <w:rFonts w:hint="default"/>
        </w:rPr>
        <w:fldChar w:fldCharType="end"/>
      </w:r>
      <w:r>
        <w:rPr>
          <w:rFonts w:hint="default"/>
        </w:rPr>
        <w:fldChar w:fldCharType="end"/>
      </w:r>
    </w:p>
    <w:p>
      <w:pPr>
        <w:pStyle w:val="19"/>
        <w:tabs>
          <w:tab w:val="right" w:leader="dot" w:pos="8302"/>
        </w:tabs>
        <w:spacing w:before="240" w:line="360" w:lineRule="auto"/>
        <w:ind w:firstLine="480" w:firstLineChars="200"/>
        <w:rPr>
          <w:rStyle w:val="16"/>
        </w:rPr>
        <w:sectPr>
          <w:endnotePr>
            <w:numFmt w:val="decimal"/>
          </w:endnotePr>
          <w:type w:val="continuous"/>
          <w:pgSz w:w="11906" w:h="16838"/>
          <w:pgMar w:top="1701" w:right="1797" w:bottom="1701" w:left="1797" w:header="851" w:footer="992" w:gutter="0"/>
          <w:pgNumType w:fmt="upperRoman" w:start="4"/>
          <w:cols w:space="720" w:num="1"/>
          <w:docGrid w:type="linesAndChars" w:linePitch="312" w:charSpace="0"/>
        </w:sectPr>
      </w:pPr>
      <w:r>
        <w:rPr>
          <w:rStyle w:val="16"/>
          <w:rFonts w:hint="default" w:eastAsia="宋体"/>
        </w:rPr>
        <w:fldChar w:fldCharType="end"/>
      </w:r>
      <w:bookmarkStart w:id="34" w:name="_Toc60499533"/>
    </w:p>
    <w:p>
      <w:pPr>
        <w:pStyle w:val="19"/>
        <w:tabs>
          <w:tab w:val="right" w:leader="dot" w:pos="8302"/>
        </w:tabs>
        <w:spacing w:before="240" w:line="360" w:lineRule="auto"/>
        <w:ind w:firstLine="480" w:firstLineChars="200"/>
        <w:rPr>
          <w:rFonts w:hint="default" w:eastAsia="宋体"/>
          <w:lang w:val="en-US" w:eastAsia="zh-CN"/>
        </w:rPr>
        <w:sectPr>
          <w:endnotePr>
            <w:numFmt w:val="decimal"/>
          </w:endnotePr>
          <w:type w:val="continuous"/>
          <w:pgSz w:w="11906" w:h="16838"/>
          <w:pgMar w:top="1701" w:right="1797" w:bottom="1701" w:left="1797" w:header="851" w:footer="992" w:gutter="0"/>
          <w:pgNumType w:fmt="upperRoman" w:start="4"/>
          <w:cols w:space="720" w:num="1"/>
          <w:docGrid w:type="linesAndChars" w:linePitch="312" w:charSpace="0"/>
        </w:sectPr>
      </w:pPr>
      <w:r>
        <w:rPr>
          <w:rFonts w:hint="eastAsia" w:eastAsia="宋体"/>
          <w:lang w:val="en-US" w:eastAsia="zh-CN"/>
        </w:rPr>
        <w:t xml:space="preserve">   </w:t>
      </w:r>
    </w:p>
    <w:bookmarkEnd w:id="34"/>
    <w:p>
      <w:pPr>
        <w:pStyle w:val="18"/>
        <w:widowControl/>
        <w:spacing w:before="120" w:after="468" w:afterLines="150" w:line="360" w:lineRule="auto"/>
        <w:rPr>
          <w:bCs w:val="0"/>
          <w:kern w:val="0"/>
        </w:rPr>
      </w:pPr>
      <w:bookmarkStart w:id="35" w:name="_Toc28931"/>
      <w:bookmarkStart w:id="36" w:name="_Toc55940810"/>
      <w:bookmarkStart w:id="37" w:name="_Toc9381"/>
      <w:r>
        <w:rPr>
          <w:bCs w:val="0"/>
          <w:kern w:val="0"/>
        </w:rPr>
        <w:t>第一章  绪论</w:t>
      </w:r>
      <w:bookmarkEnd w:id="35"/>
      <w:bookmarkEnd w:id="36"/>
      <w:bookmarkEnd w:id="37"/>
    </w:p>
    <w:p>
      <w:pPr>
        <w:pStyle w:val="4"/>
        <w:keepLines/>
        <w:widowControl w:val="0"/>
        <w:numPr>
          <w:ilvl w:val="-1"/>
          <w:numId w:val="0"/>
        </w:numPr>
        <w:spacing w:before="260" w:after="260" w:line="360" w:lineRule="auto"/>
        <w:ind w:left="0" w:firstLine="0"/>
      </w:pPr>
      <w:bookmarkStart w:id="38" w:name="_Toc19388"/>
      <w:bookmarkStart w:id="39" w:name="_Toc55940811"/>
      <w:bookmarkStart w:id="40" w:name="_Toc38627104"/>
      <w:bookmarkStart w:id="41" w:name="_Toc21738"/>
      <w:r>
        <w:t>1.1</w:t>
      </w:r>
      <w:bookmarkStart w:id="42" w:name="_Toc61939042"/>
      <w:r>
        <w:rPr>
          <w:rFonts w:hint="eastAsia"/>
          <w:lang w:val="en-US" w:eastAsia="zh-CN"/>
        </w:rPr>
        <w:t xml:space="preserve"> </w:t>
      </w:r>
      <w:r>
        <w:t>课题来源</w:t>
      </w:r>
      <w:bookmarkEnd w:id="38"/>
      <w:bookmarkEnd w:id="39"/>
      <w:bookmarkEnd w:id="40"/>
      <w:bookmarkEnd w:id="41"/>
      <w:bookmarkEnd w:id="42"/>
    </w:p>
    <w:p>
      <w:pPr>
        <w:spacing w:line="360" w:lineRule="auto"/>
        <w:ind w:firstLine="480" w:firstLineChars="200"/>
        <w:rPr>
          <w:sz w:val="24"/>
        </w:rPr>
      </w:pPr>
      <w:bookmarkStart w:id="43" w:name="_Toc38627105"/>
      <w:bookmarkStart w:id="44" w:name="_Toc60499535"/>
      <w:r>
        <w:rPr>
          <w:sz w:val="24"/>
        </w:rPr>
        <w:t>本课题来源于国家自然科学基金项目“基于射流流形的复杂空间水射流动态加工性表征体系”，项目编号：51675320。</w:t>
      </w:r>
    </w:p>
    <w:p>
      <w:pPr>
        <w:pStyle w:val="4"/>
        <w:keepLines/>
        <w:widowControl w:val="0"/>
        <w:spacing w:before="260" w:after="260" w:line="360" w:lineRule="auto"/>
      </w:pPr>
      <w:bookmarkStart w:id="45" w:name="_Toc29390"/>
      <w:bookmarkStart w:id="46" w:name="_Toc55940812"/>
      <w:bookmarkStart w:id="47" w:name="_Toc3278"/>
      <w:r>
        <w:t>1.2</w:t>
      </w:r>
      <w:r>
        <w:rPr>
          <w:rFonts w:hint="eastAsia"/>
          <w:lang w:val="en-US" w:eastAsia="zh-CN"/>
        </w:rPr>
        <w:t xml:space="preserve"> </w:t>
      </w:r>
      <w:r>
        <w:t>课题研究的背景及意义</w:t>
      </w:r>
      <w:bookmarkEnd w:id="43"/>
      <w:bookmarkEnd w:id="44"/>
      <w:bookmarkEnd w:id="45"/>
      <w:bookmarkEnd w:id="46"/>
      <w:bookmarkEnd w:id="47"/>
    </w:p>
    <w:p>
      <w:pPr>
        <w:adjustRightInd w:val="0"/>
        <w:snapToGrid w:val="0"/>
        <w:spacing w:line="360" w:lineRule="auto"/>
        <w:ind w:firstLine="480" w:firstLineChars="200"/>
        <w:rPr>
          <w:rFonts w:ascii="宋体" w:hAnsi="宋体"/>
          <w:sz w:val="24"/>
          <w:szCs w:val="24"/>
        </w:rPr>
      </w:pPr>
      <w:r>
        <w:rPr>
          <w:rFonts w:ascii="宋体" w:hAnsi="宋体"/>
          <w:sz w:val="24"/>
          <w:szCs w:val="24"/>
        </w:rPr>
        <w:t>当前，世界各国的材料技术如火如荼地发展，</w:t>
      </w:r>
      <w:r>
        <w:rPr>
          <w:rFonts w:hint="eastAsia" w:ascii="宋体" w:hAnsi="宋体"/>
          <w:sz w:val="24"/>
          <w:szCs w:val="24"/>
          <w:lang w:val="en-US" w:eastAsia="zh-CN"/>
        </w:rPr>
        <w:t>新型</w:t>
      </w:r>
      <w:r>
        <w:rPr>
          <w:rFonts w:ascii="宋体" w:hAnsi="宋体"/>
          <w:sz w:val="24"/>
          <w:szCs w:val="24"/>
        </w:rPr>
        <w:t>材料大量涌现。由于这些材料一般具有非常优异的材料性能，因而在许多关键领域获得应用。然而，这些优异的材料性能同样意味着需要更为先进的加工装备及技术。</w:t>
      </w:r>
    </w:p>
    <w:p>
      <w:pPr>
        <w:adjustRightInd w:val="0"/>
        <w:snapToGrid w:val="0"/>
        <w:spacing w:line="360" w:lineRule="auto"/>
        <w:ind w:firstLine="480" w:firstLineChars="200"/>
        <w:rPr>
          <w:sz w:val="24"/>
          <w:szCs w:val="24"/>
        </w:rPr>
      </w:pPr>
      <w:r>
        <w:rPr>
          <w:sz w:val="24"/>
          <w:szCs w:val="24"/>
        </w:rPr>
        <w:t>以航空航天业为例，随着航天飞行器飞行</w:t>
      </w:r>
      <w:r>
        <w:rPr>
          <w:rFonts w:hint="eastAsia"/>
          <w:sz w:val="24"/>
          <w:szCs w:val="24"/>
          <w:lang w:val="en-US" w:eastAsia="zh-CN"/>
        </w:rPr>
        <w:t>速度</w:t>
      </w:r>
      <w:r>
        <w:rPr>
          <w:sz w:val="24"/>
          <w:szCs w:val="24"/>
        </w:rPr>
        <w:t>的不断提高，飞行器选用</w:t>
      </w:r>
      <w:r>
        <w:rPr>
          <w:rFonts w:hint="eastAsia"/>
          <w:sz w:val="24"/>
          <w:szCs w:val="24"/>
          <w:lang w:val="en-US" w:eastAsia="zh-CN"/>
        </w:rPr>
        <w:t>的</w:t>
      </w:r>
      <w:r>
        <w:rPr>
          <w:sz w:val="24"/>
          <w:szCs w:val="24"/>
        </w:rPr>
        <w:t>材料体系也开始向复合及特种耐高温材料转变，如超高温陶瓷、高温合金、硬质合金、钛合金等</w:t>
      </w:r>
      <w:r>
        <w:rPr>
          <w:rFonts w:hint="eastAsia"/>
          <w:sz w:val="24"/>
          <w:szCs w:val="24"/>
          <w:lang w:eastAsia="zh-CN"/>
        </w:rPr>
        <w:t>，</w:t>
      </w:r>
      <w:r>
        <w:rPr>
          <w:sz w:val="24"/>
          <w:szCs w:val="24"/>
        </w:rPr>
        <w:t>因其具备良好的耐高温、抗烧蚀、耐热冲击、</w:t>
      </w:r>
      <w:r>
        <w:rPr>
          <w:rFonts w:hint="eastAsia"/>
          <w:sz w:val="24"/>
          <w:szCs w:val="24"/>
          <w:lang w:val="en-US" w:eastAsia="zh-CN"/>
        </w:rPr>
        <w:t>高</w:t>
      </w:r>
      <w:r>
        <w:rPr>
          <w:sz w:val="24"/>
          <w:szCs w:val="24"/>
        </w:rPr>
        <w:t>比强度、抗氧化等优良特性而成为飞行器热结构构件等的首选材料。</w:t>
      </w:r>
    </w:p>
    <w:p>
      <w:pPr>
        <w:snapToGrid w:val="0"/>
        <w:spacing w:line="360" w:lineRule="auto"/>
        <w:ind w:firstLine="480" w:firstLineChars="200"/>
        <w:rPr>
          <w:sz w:val="24"/>
          <w:szCs w:val="24"/>
        </w:rPr>
      </w:pPr>
      <w:r>
        <w:rPr>
          <w:sz w:val="24"/>
          <w:szCs w:val="24"/>
        </w:rPr>
        <w:t>长期以来，提高航空发动机推重比一直是先进发动机设计和发展的目标，目前通过采用整体结构件</w:t>
      </w:r>
      <w:r>
        <w:rPr>
          <w:rFonts w:hint="eastAsia"/>
          <w:sz w:val="24"/>
          <w:szCs w:val="24"/>
          <w:lang w:val="en-US" w:eastAsia="zh-CN"/>
        </w:rPr>
        <w:t>以</w:t>
      </w:r>
      <w:r>
        <w:rPr>
          <w:sz w:val="24"/>
          <w:szCs w:val="24"/>
        </w:rPr>
        <w:t>减少零件数量</w:t>
      </w:r>
      <w:r>
        <w:rPr>
          <w:rFonts w:hint="eastAsia"/>
          <w:sz w:val="24"/>
          <w:szCs w:val="24"/>
          <w:lang w:val="en-US" w:eastAsia="zh-CN"/>
        </w:rPr>
        <w:t>以及</w:t>
      </w:r>
      <w:r>
        <w:rPr>
          <w:sz w:val="24"/>
          <w:szCs w:val="24"/>
        </w:rPr>
        <w:t>采用轻质新材料减重是两个主要的技术手段。其中，采用整体叶盘方案</w:t>
      </w:r>
      <w:r>
        <w:rPr>
          <w:rFonts w:hint="eastAsia"/>
          <w:sz w:val="24"/>
          <w:szCs w:val="24"/>
        </w:rPr>
        <w:t>在</w:t>
      </w:r>
      <w:r>
        <w:rPr>
          <w:rFonts w:hint="eastAsia"/>
          <w:sz w:val="24"/>
          <w:szCs w:val="24"/>
          <w:lang w:val="en-US" w:eastAsia="zh-CN"/>
        </w:rPr>
        <w:t>当下</w:t>
      </w:r>
      <w:r>
        <w:rPr>
          <w:sz w:val="24"/>
          <w:szCs w:val="24"/>
        </w:rPr>
        <w:t>备受关注</w:t>
      </w:r>
      <w:r>
        <w:rPr>
          <w:rFonts w:hint="eastAsia"/>
          <w:sz w:val="24"/>
          <w:szCs w:val="24"/>
        </w:rPr>
        <w:t>。</w:t>
      </w:r>
      <w:r>
        <w:rPr>
          <w:sz w:val="24"/>
          <w:szCs w:val="24"/>
        </w:rPr>
        <w:t>整体叶盘构件主要用于航空发动机风扇及高压压气机部位，取代这两个部位中</w:t>
      </w:r>
      <w:r>
        <w:rPr>
          <w:rFonts w:hint="eastAsia"/>
          <w:sz w:val="24"/>
          <w:szCs w:val="24"/>
          <w:lang w:val="en-US" w:eastAsia="zh-CN"/>
        </w:rPr>
        <w:t>原本</w:t>
      </w:r>
      <w:r>
        <w:rPr>
          <w:sz w:val="24"/>
          <w:szCs w:val="24"/>
        </w:rPr>
        <w:t>采用的由轮盘和叶片等零件装配组合的所有转子部件，可</w:t>
      </w:r>
      <w:r>
        <w:rPr>
          <w:rFonts w:hint="eastAsia"/>
          <w:sz w:val="24"/>
          <w:szCs w:val="24"/>
          <w:lang w:val="en-US" w:eastAsia="zh-CN"/>
        </w:rPr>
        <w:t>减重</w:t>
      </w:r>
      <w:r>
        <w:rPr>
          <w:sz w:val="24"/>
          <w:szCs w:val="24"/>
        </w:rPr>
        <w:t>约30%。采用整体叶盘结构一方面使轮缘径向高度、厚度和榫头连接部分尺寸减少，另一方面避免了分体结构榫齿根部缝隙气体逸流及叶片轮盘装配不当造成的微动磨损、裂纹等故障，从而使部件结构大为简化</w:t>
      </w:r>
      <w:r>
        <w:rPr>
          <w:rFonts w:hint="eastAsia"/>
          <w:sz w:val="24"/>
          <w:szCs w:val="24"/>
          <w:lang w:eastAsia="zh-CN"/>
        </w:rPr>
        <w:t>，</w:t>
      </w:r>
      <w:r>
        <w:rPr>
          <w:sz w:val="24"/>
          <w:szCs w:val="24"/>
        </w:rPr>
        <w:t>减重效果</w:t>
      </w:r>
      <w:r>
        <w:rPr>
          <w:rFonts w:hint="eastAsia"/>
          <w:sz w:val="24"/>
          <w:szCs w:val="24"/>
          <w:lang w:val="en-US" w:eastAsia="zh-CN"/>
        </w:rPr>
        <w:t>显著</w:t>
      </w:r>
      <w:r>
        <w:rPr>
          <w:sz w:val="24"/>
          <w:szCs w:val="24"/>
        </w:rPr>
        <w:t>，有利于提升发动机气动效率</w:t>
      </w:r>
      <w:r>
        <w:fldChar w:fldCharType="begin"/>
      </w:r>
      <w:r>
        <w:instrText xml:space="preserve"> REF _Ref39701305 \r \h  \* MERGEFORMAT </w:instrText>
      </w:r>
      <w:r>
        <w:fldChar w:fldCharType="separate"/>
      </w:r>
      <w:r>
        <w:rPr>
          <w:sz w:val="24"/>
          <w:szCs w:val="24"/>
          <w:vertAlign w:val="superscript"/>
        </w:rPr>
        <w:t>[1]</w:t>
      </w:r>
      <w:r>
        <w:fldChar w:fldCharType="end"/>
      </w:r>
      <w:r>
        <w:rPr>
          <w:sz w:val="24"/>
          <w:szCs w:val="24"/>
        </w:rPr>
        <w:t>。因此，整体叶盘是</w:t>
      </w:r>
      <w:r>
        <w:rPr>
          <w:rFonts w:hint="eastAsia"/>
          <w:sz w:val="24"/>
          <w:szCs w:val="24"/>
          <w:lang w:val="en-US" w:eastAsia="zh-CN"/>
        </w:rPr>
        <w:t>当下和未来</w:t>
      </w:r>
      <w:r>
        <w:rPr>
          <w:sz w:val="24"/>
          <w:szCs w:val="24"/>
        </w:rPr>
        <w:t>航空发动机中最重要的整体复杂结构件，是航空制造领域重点关注和研究的对象，也是航空发动机实现结构创新与技术跨越的核心部件</w:t>
      </w:r>
      <w:r>
        <w:fldChar w:fldCharType="begin"/>
      </w:r>
      <w:r>
        <w:instrText xml:space="preserve"> REF _Ref39701461 \r \h  \* MERGEFORMAT </w:instrText>
      </w:r>
      <w:r>
        <w:fldChar w:fldCharType="separate"/>
      </w:r>
      <w:r>
        <w:rPr>
          <w:sz w:val="24"/>
          <w:szCs w:val="24"/>
          <w:vertAlign w:val="superscript"/>
        </w:rPr>
        <w:t>[2]</w:t>
      </w:r>
      <w:r>
        <w:fldChar w:fldCharType="end"/>
      </w:r>
      <w:r>
        <w:rPr>
          <w:sz w:val="24"/>
          <w:szCs w:val="24"/>
        </w:rPr>
        <w:t>。</w:t>
      </w:r>
      <w:r>
        <w:rPr>
          <w:rFonts w:hint="eastAsia"/>
          <w:sz w:val="24"/>
          <w:szCs w:val="24"/>
          <w:lang w:val="en-US" w:eastAsia="zh-CN"/>
        </w:rPr>
        <w:t>但是</w:t>
      </w:r>
      <w:r>
        <w:rPr>
          <w:sz w:val="24"/>
          <w:szCs w:val="24"/>
        </w:rPr>
        <w:t>由于整体叶盘结构设计复杂</w:t>
      </w:r>
      <w:r>
        <w:rPr>
          <w:rFonts w:hint="eastAsia"/>
          <w:sz w:val="24"/>
          <w:szCs w:val="24"/>
          <w:lang w:eastAsia="zh-CN"/>
        </w:rPr>
        <w:t>，</w:t>
      </w:r>
      <w:r>
        <w:rPr>
          <w:sz w:val="24"/>
          <w:szCs w:val="24"/>
        </w:rPr>
        <w:t>加工精度和表面质量要求高，因而整体叶盘加工制造技术</w:t>
      </w:r>
      <w:r>
        <w:rPr>
          <w:rFonts w:hint="eastAsia"/>
          <w:sz w:val="24"/>
          <w:szCs w:val="24"/>
          <w:lang w:val="en-US" w:eastAsia="zh-CN"/>
        </w:rPr>
        <w:t>正面临</w:t>
      </w:r>
      <w:r>
        <w:rPr>
          <w:sz w:val="24"/>
          <w:szCs w:val="24"/>
        </w:rPr>
        <w:t>巨大</w:t>
      </w:r>
      <w:r>
        <w:rPr>
          <w:rFonts w:hint="eastAsia"/>
          <w:sz w:val="24"/>
          <w:szCs w:val="24"/>
          <w:lang w:val="en-US" w:eastAsia="zh-CN"/>
        </w:rPr>
        <w:t>的</w:t>
      </w:r>
      <w:r>
        <w:rPr>
          <w:sz w:val="24"/>
          <w:szCs w:val="24"/>
        </w:rPr>
        <w:t>困难和挑战</w:t>
      </w:r>
      <w:r>
        <w:rPr>
          <w:rFonts w:hint="eastAsia"/>
          <w:sz w:val="24"/>
          <w:szCs w:val="24"/>
        </w:rPr>
        <w:t>。</w:t>
      </w:r>
    </w:p>
    <w:p>
      <w:pPr>
        <w:adjustRightInd w:val="0"/>
        <w:snapToGrid w:val="0"/>
        <w:spacing w:line="360" w:lineRule="auto"/>
        <w:ind w:firstLine="480" w:firstLineChars="200"/>
        <w:rPr>
          <w:sz w:val="24"/>
          <w:szCs w:val="24"/>
        </w:rPr>
      </w:pPr>
      <w:r>
        <w:rPr>
          <w:sz w:val="24"/>
          <w:szCs w:val="24"/>
        </w:rPr>
        <w:t>作为当今世界上唯一一种冷态高能束加工技术，磨料水射流加工具有加工柔性强、被加工材料无热损伤、环保、材料利用率高、可轻易实现对各种难加工材料的加工、可整体去除材料从而大幅提升构件成型效率等优势</w:t>
      </w:r>
      <w:r>
        <w:rPr>
          <w:rFonts w:hint="eastAsia"/>
          <w:sz w:val="24"/>
          <w:szCs w:val="24"/>
        </w:rPr>
        <w:t>。</w:t>
      </w:r>
      <w:r>
        <w:rPr>
          <w:sz w:val="24"/>
          <w:szCs w:val="24"/>
        </w:rPr>
        <w:t>因此，磨料水射流在航空航天、国防军工领域一些特殊材料、复杂结构零部件加工上</w:t>
      </w:r>
      <w:r>
        <w:rPr>
          <w:rFonts w:hint="eastAsia"/>
          <w:sz w:val="24"/>
          <w:szCs w:val="24"/>
        </w:rPr>
        <w:t>具</w:t>
      </w:r>
      <w:r>
        <w:rPr>
          <w:sz w:val="24"/>
          <w:szCs w:val="24"/>
        </w:rPr>
        <w:t>有独特的优势</w:t>
      </w:r>
      <w:r>
        <w:rPr>
          <w:rFonts w:hint="eastAsia"/>
          <w:sz w:val="24"/>
          <w:szCs w:val="24"/>
        </w:rPr>
        <w:t>。</w:t>
      </w:r>
    </w:p>
    <w:p>
      <w:pPr>
        <w:snapToGrid w:val="0"/>
        <w:spacing w:line="360" w:lineRule="auto"/>
        <w:ind w:firstLine="480" w:firstLineChars="200"/>
        <w:rPr>
          <w:sz w:val="24"/>
          <w:szCs w:val="24"/>
        </w:rPr>
      </w:pPr>
      <w:r>
        <w:rPr>
          <w:sz w:val="24"/>
          <w:szCs w:val="24"/>
        </w:rPr>
        <w:t>自上世纪80年代末</w:t>
      </w:r>
      <w:r>
        <w:rPr>
          <w:rFonts w:hint="eastAsia"/>
          <w:sz w:val="24"/>
          <w:szCs w:val="24"/>
          <w:lang w:val="en-US" w:eastAsia="zh-CN"/>
        </w:rPr>
        <w:t>开始</w:t>
      </w:r>
      <w:r>
        <w:rPr>
          <w:sz w:val="24"/>
          <w:szCs w:val="24"/>
        </w:rPr>
        <w:t>，中外科研人员就开始尝试将磨料水射流技术应用于飞机复合材料的切割和修整。2009年，美国International Flow公司的Hashish博士等人就将磨料水射流用于多种碳纤维复合材料航空结构件纵梁的加工，后来，该项工艺被写进波音BAC 5578规范，并用于波音787的生产</w:t>
      </w:r>
      <w:r>
        <w:fldChar w:fldCharType="begin"/>
      </w:r>
      <w:r>
        <w:instrText xml:space="preserve"> REF _Ref39701481 \r \h  \* MERGEFORMAT </w:instrText>
      </w:r>
      <w:r>
        <w:fldChar w:fldCharType="separate"/>
      </w:r>
      <w:r>
        <w:rPr>
          <w:sz w:val="24"/>
          <w:szCs w:val="24"/>
          <w:vertAlign w:val="superscript"/>
        </w:rPr>
        <w:t>[3]</w:t>
      </w:r>
      <w:r>
        <w:fldChar w:fldCharType="end"/>
      </w:r>
      <w:r>
        <w:rPr>
          <w:sz w:val="24"/>
          <w:szCs w:val="24"/>
        </w:rPr>
        <w:t>。2010年，我国山东大学与北京工业自动化所合作</w:t>
      </w:r>
      <w:r>
        <w:rPr>
          <w:rFonts w:hint="eastAsia"/>
          <w:sz w:val="24"/>
          <w:szCs w:val="24"/>
          <w:lang w:eastAsia="zh-CN"/>
        </w:rPr>
        <w:t>，</w:t>
      </w:r>
      <w:r>
        <w:rPr>
          <w:sz w:val="24"/>
          <w:szCs w:val="24"/>
        </w:rPr>
        <w:t>建立了磨料水射流六轴机器人工作站,开展了磨料水射流加工复杂空间曲面的基础工艺研究</w:t>
      </w:r>
      <w:r>
        <w:fldChar w:fldCharType="begin"/>
      </w:r>
      <w:r>
        <w:instrText xml:space="preserve"> REF _Ref39701492 \r \h  \* MERGEFORMAT </w:instrText>
      </w:r>
      <w:r>
        <w:fldChar w:fldCharType="separate"/>
      </w:r>
      <w:r>
        <w:rPr>
          <w:sz w:val="24"/>
          <w:szCs w:val="24"/>
          <w:vertAlign w:val="superscript"/>
        </w:rPr>
        <w:t>[4]</w:t>
      </w:r>
      <w:r>
        <w:fldChar w:fldCharType="end"/>
      </w:r>
      <w:r>
        <w:rPr>
          <w:rFonts w:eastAsia="微软雅黑"/>
          <w:sz w:val="24"/>
          <w:szCs w:val="24"/>
        </w:rPr>
        <w:t>｡</w:t>
      </w:r>
      <w:r>
        <w:rPr>
          <w:sz w:val="24"/>
          <w:szCs w:val="24"/>
        </w:rPr>
        <w:t>2013年，Hashish博士等人又将磨料水射流与六轴机械臂相结合，实现了磨料水射流技术对大型三维工件的切割</w:t>
      </w:r>
      <w:r>
        <w:fldChar w:fldCharType="begin"/>
      </w:r>
      <w:r>
        <w:instrText xml:space="preserve"> REF _Ref39701721 \r \h  \* MERGEFORMAT </w:instrText>
      </w:r>
      <w:r>
        <w:fldChar w:fldCharType="separate"/>
      </w:r>
      <w:r>
        <w:rPr>
          <w:sz w:val="24"/>
          <w:szCs w:val="24"/>
          <w:vertAlign w:val="superscript"/>
        </w:rPr>
        <w:t>[5]</w:t>
      </w:r>
      <w:r>
        <w:fldChar w:fldCharType="end"/>
      </w:r>
      <w:r>
        <w:rPr>
          <w:sz w:val="24"/>
          <w:szCs w:val="24"/>
        </w:rPr>
        <w:t>，从而为磨料水射流技术应用于航空航天领域的三维复杂零部件加工奠定了基础。2017年，Hashish等人再次采用五轴龙门式水刀机械手对150 mm厚度的钛合金叶盘进行了粗加工，验证了磨料水射流加工整体叶盘的可行性</w:t>
      </w:r>
      <w:r>
        <w:fldChar w:fldCharType="begin"/>
      </w:r>
      <w:r>
        <w:instrText xml:space="preserve"> REF _Ref39701756 \r \h  \* MERGEFORMAT </w:instrText>
      </w:r>
      <w:r>
        <w:fldChar w:fldCharType="separate"/>
      </w:r>
      <w:r>
        <w:rPr>
          <w:sz w:val="24"/>
          <w:szCs w:val="24"/>
          <w:vertAlign w:val="superscript"/>
        </w:rPr>
        <w:t>[6]</w:t>
      </w:r>
      <w:r>
        <w:fldChar w:fldCharType="end"/>
      </w:r>
      <w:r>
        <w:rPr>
          <w:sz w:val="24"/>
          <w:szCs w:val="24"/>
        </w:rPr>
        <w:t>，如图1.1所示。</w:t>
      </w:r>
    </w:p>
    <w:p>
      <w:pPr>
        <w:snapToGrid w:val="0"/>
        <w:spacing w:line="288" w:lineRule="auto"/>
        <w:ind w:firstLine="411" w:firstLineChars="196"/>
      </w:pPr>
    </w:p>
    <w:p>
      <w:pPr>
        <w:snapToGrid w:val="0"/>
        <w:spacing w:line="288" w:lineRule="auto"/>
        <w:jc w:val="center"/>
      </w:pPr>
      <w:r>
        <w:drawing>
          <wp:inline distT="0" distB="0" distL="0" distR="0">
            <wp:extent cx="2967990" cy="1568450"/>
            <wp:effectExtent l="0" t="0" r="3810" b="1270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2967990" cy="1568450"/>
                    </a:xfrm>
                    <a:prstGeom prst="rect">
                      <a:avLst/>
                    </a:prstGeom>
                    <a:noFill/>
                    <a:ln>
                      <a:noFill/>
                    </a:ln>
                  </pic:spPr>
                </pic:pic>
              </a:graphicData>
            </a:graphic>
          </wp:inline>
        </w:drawing>
      </w:r>
    </w:p>
    <w:p>
      <w:pPr>
        <w:snapToGrid w:val="0"/>
        <w:spacing w:line="288" w:lineRule="auto"/>
        <w:jc w:val="center"/>
        <w:rPr>
          <w:szCs w:val="21"/>
        </w:rPr>
      </w:pPr>
      <w:r>
        <w:rPr>
          <w:szCs w:val="21"/>
        </w:rPr>
        <w:t>图1.1  磨料水射流粗加工钛合金叶盘</w:t>
      </w:r>
      <w:r>
        <w:fldChar w:fldCharType="begin"/>
      </w:r>
      <w:r>
        <w:instrText xml:space="preserve"> REF _Ref39701756 \r \h  \* MERGEFORMAT </w:instrText>
      </w:r>
      <w:r>
        <w:fldChar w:fldCharType="separate"/>
      </w:r>
      <w:r>
        <w:rPr>
          <w:szCs w:val="21"/>
          <w:vertAlign w:val="superscript"/>
        </w:rPr>
        <w:t>[6]</w:t>
      </w:r>
      <w:r>
        <w:fldChar w:fldCharType="end"/>
      </w:r>
    </w:p>
    <w:p>
      <w:pPr>
        <w:snapToGrid w:val="0"/>
        <w:spacing w:line="288" w:lineRule="auto"/>
        <w:jc w:val="center"/>
      </w:pPr>
    </w:p>
    <w:p>
      <w:pPr>
        <w:snapToGrid w:val="0"/>
        <w:spacing w:line="360" w:lineRule="auto"/>
        <w:ind w:firstLine="480" w:firstLineChars="200"/>
        <w:rPr>
          <w:sz w:val="24"/>
          <w:szCs w:val="24"/>
        </w:rPr>
      </w:pPr>
      <w:r>
        <w:rPr>
          <w:sz w:val="24"/>
          <w:szCs w:val="24"/>
        </w:rPr>
        <w:t>同年，我国涂运凤等人研发了七轴磨料水射流机器人整体叶盘切割装置</w:t>
      </w:r>
      <w:r>
        <w:rPr>
          <w:rFonts w:hint="eastAsia"/>
          <w:sz w:val="24"/>
          <w:szCs w:val="24"/>
          <w:lang w:eastAsia="zh-CN"/>
        </w:rPr>
        <w:t>，</w:t>
      </w:r>
      <w:r>
        <w:rPr>
          <w:sz w:val="24"/>
          <w:szCs w:val="24"/>
        </w:rPr>
        <w:t>他们在六关节联动机器人基础上,在装有毛坯料的工作台上增加了一个旋转自由度,实现了整体叶盘开坯工作</w:t>
      </w:r>
      <w:r>
        <w:fldChar w:fldCharType="begin"/>
      </w:r>
      <w:r>
        <w:instrText xml:space="preserve"> REF _Ref39701834 \r \h  \* MERGEFORMAT </w:instrText>
      </w:r>
      <w:r>
        <w:fldChar w:fldCharType="separate"/>
      </w:r>
      <w:r>
        <w:rPr>
          <w:sz w:val="24"/>
          <w:szCs w:val="24"/>
          <w:vertAlign w:val="superscript"/>
        </w:rPr>
        <w:t>[7]</w:t>
      </w:r>
      <w:r>
        <w:fldChar w:fldCharType="end"/>
      </w:r>
      <w:r>
        <w:rPr>
          <w:sz w:val="24"/>
          <w:szCs w:val="24"/>
        </w:rPr>
        <w:t>。</w:t>
      </w:r>
      <w:r>
        <w:rPr>
          <w:rFonts w:hint="eastAsia"/>
          <w:sz w:val="24"/>
          <w:szCs w:val="24"/>
          <w:lang w:val="en-US" w:eastAsia="zh-CN"/>
        </w:rPr>
        <w:t>同样</w:t>
      </w:r>
      <w:r>
        <w:rPr>
          <w:sz w:val="24"/>
          <w:szCs w:val="24"/>
        </w:rPr>
        <w:t>是在2017年，Xue等人在美国WJTA会议上展示了可用于航空机翼等构件切割的中大型超高压水切割设备</w:t>
      </w:r>
      <w:r>
        <w:fldChar w:fldCharType="begin"/>
      </w:r>
      <w:r>
        <w:instrText xml:space="preserve"> REF _Ref39701844 \r \h  \* MERGEFORMAT </w:instrText>
      </w:r>
      <w:r>
        <w:fldChar w:fldCharType="separate"/>
      </w:r>
      <w:r>
        <w:rPr>
          <w:sz w:val="24"/>
          <w:szCs w:val="24"/>
          <w:vertAlign w:val="superscript"/>
        </w:rPr>
        <w:t>[8]</w:t>
      </w:r>
      <w:r>
        <w:fldChar w:fldCharType="end"/>
      </w:r>
      <w:r>
        <w:rPr>
          <w:sz w:val="24"/>
          <w:szCs w:val="24"/>
        </w:rPr>
        <w:t>。2018年</w:t>
      </w:r>
      <w:r>
        <w:rPr>
          <w:rFonts w:hint="eastAsia"/>
          <w:sz w:val="24"/>
          <w:szCs w:val="24"/>
        </w:rPr>
        <w:t>，</w:t>
      </w:r>
      <w:r>
        <w:rPr>
          <w:sz w:val="24"/>
          <w:szCs w:val="24"/>
        </w:rPr>
        <w:t>Hashish博士在第24届国际水射流会议上指出，磨料水射流技术在航空领域应用前景广泛，可进行复合材料叶片修整、钛合金包层切割、OGV异形孔切割、转子叶片粗加工、叶根粗加工、CMC叶片切割、Ti/Al合金叶片成形、铬镍合金开槽、CMC火焰稳定器钻孔、金属陶瓷叶片钻孔等</w:t>
      </w:r>
      <w:r>
        <w:fldChar w:fldCharType="begin"/>
      </w:r>
      <w:r>
        <w:instrText xml:space="preserve"> REF _Ref39701970 \r \h  \* MERGEFORMAT </w:instrText>
      </w:r>
      <w:r>
        <w:fldChar w:fldCharType="separate"/>
      </w:r>
      <w:r>
        <w:rPr>
          <w:sz w:val="24"/>
          <w:szCs w:val="24"/>
          <w:vertAlign w:val="superscript"/>
        </w:rPr>
        <w:t>[9]</w:t>
      </w:r>
      <w:r>
        <w:fldChar w:fldCharType="end"/>
      </w:r>
      <w:r>
        <w:rPr>
          <w:sz w:val="24"/>
          <w:szCs w:val="24"/>
        </w:rPr>
        <w:t>。2019年，Bergs等人讨论了涡轮机械生产中磨料水射流的加工策略，并通过加工Inconel</w:t>
      </w:r>
      <w:r>
        <w:rPr>
          <w:rFonts w:hint="eastAsia"/>
          <w:sz w:val="24"/>
          <w:szCs w:val="24"/>
          <w:lang w:val="en-US" w:eastAsia="zh-CN"/>
        </w:rPr>
        <w:t xml:space="preserve"> </w:t>
      </w:r>
      <w:r>
        <w:rPr>
          <w:sz w:val="24"/>
          <w:szCs w:val="24"/>
        </w:rPr>
        <w:t>718合金整体叶盘示范案例对其可行性进行了评估和验证</w:t>
      </w:r>
      <w:r>
        <w:fldChar w:fldCharType="begin"/>
      </w:r>
      <w:r>
        <w:instrText xml:space="preserve"> REF _Ref39701984 \r \h  \* MERGEFORMAT </w:instrText>
      </w:r>
      <w:r>
        <w:fldChar w:fldCharType="separate"/>
      </w:r>
      <w:r>
        <w:rPr>
          <w:sz w:val="24"/>
          <w:szCs w:val="24"/>
          <w:vertAlign w:val="superscript"/>
        </w:rPr>
        <w:t>[10]</w:t>
      </w:r>
      <w:r>
        <w:fldChar w:fldCharType="end"/>
      </w:r>
      <w:r>
        <w:rPr>
          <w:sz w:val="24"/>
          <w:szCs w:val="24"/>
        </w:rPr>
        <w:t>。同年，我国大连理工大学的高航等人也指出，磨料水射流在加工新型难加工材料</w:t>
      </w:r>
      <w:r>
        <w:rPr>
          <w:rFonts w:hint="eastAsia"/>
          <w:sz w:val="24"/>
          <w:szCs w:val="24"/>
        </w:rPr>
        <w:t>时</w:t>
      </w:r>
      <w:r>
        <w:rPr>
          <w:sz w:val="24"/>
          <w:szCs w:val="24"/>
        </w:rPr>
        <w:t>具有巨大优势</w:t>
      </w:r>
      <w:r>
        <w:fldChar w:fldCharType="begin"/>
      </w:r>
      <w:r>
        <w:instrText xml:space="preserve"> REF _Ref39702009 \r \h  \* MERGEFORMAT </w:instrText>
      </w:r>
      <w:r>
        <w:fldChar w:fldCharType="separate"/>
      </w:r>
      <w:r>
        <w:rPr>
          <w:sz w:val="24"/>
          <w:szCs w:val="24"/>
          <w:vertAlign w:val="superscript"/>
        </w:rPr>
        <w:t>[11]</w:t>
      </w:r>
      <w:r>
        <w:fldChar w:fldCharType="end"/>
      </w:r>
      <w:r>
        <w:rPr>
          <w:sz w:val="24"/>
          <w:szCs w:val="24"/>
        </w:rPr>
        <w:t>。</w:t>
      </w:r>
    </w:p>
    <w:p>
      <w:pPr>
        <w:snapToGrid w:val="0"/>
        <w:spacing w:line="360" w:lineRule="auto"/>
        <w:ind w:firstLine="480" w:firstLineChars="200"/>
        <w:rPr>
          <w:sz w:val="24"/>
          <w:szCs w:val="24"/>
        </w:rPr>
      </w:pPr>
      <w:r>
        <w:rPr>
          <w:sz w:val="24"/>
          <w:szCs w:val="24"/>
        </w:rPr>
        <w:t>此外，国内的沈阳黎明航空发动机公司，西安飞机工业公司，美国OMAX公司，德国Hammelmann公司，瑞士Bystronic公司，法国Suteau-Anver集团，日本Sodic公司，美国Flow公司在MIT成立的水射流研究中心，佐治亚理工学院高性能五轴整体叶盘开坯研究中心等企业和机构也投入大量时间、精力研究磨料水射流在航空航天重要零部件加工中的应用</w:t>
      </w:r>
      <w:r>
        <w:fldChar w:fldCharType="begin"/>
      </w:r>
      <w:r>
        <w:instrText xml:space="preserve"> REF _Ref39702009 \r \h  \* MERGEFORMAT </w:instrText>
      </w:r>
      <w:r>
        <w:fldChar w:fldCharType="separate"/>
      </w:r>
      <w:r>
        <w:rPr>
          <w:sz w:val="24"/>
          <w:szCs w:val="24"/>
          <w:vertAlign w:val="superscript"/>
        </w:rPr>
        <w:t>[11]</w:t>
      </w:r>
      <w:r>
        <w:fldChar w:fldCharType="end"/>
      </w:r>
      <w:r>
        <w:rPr>
          <w:sz w:val="24"/>
          <w:szCs w:val="24"/>
        </w:rPr>
        <w:t>。</w:t>
      </w:r>
    </w:p>
    <w:p>
      <w:pPr>
        <w:snapToGrid w:val="0"/>
        <w:spacing w:line="360" w:lineRule="auto"/>
        <w:ind w:firstLine="480" w:firstLineChars="200"/>
        <w:rPr>
          <w:sz w:val="24"/>
          <w:szCs w:val="24"/>
        </w:rPr>
      </w:pPr>
      <w:r>
        <w:rPr>
          <w:sz w:val="24"/>
          <w:szCs w:val="24"/>
        </w:rPr>
        <w:t>中外科研人员的探索结果表明：用磨料水射流技术加工前述航空航天飞行器材料，不但可以高效达到去除余量目的，而且可以减少材料在加工过程中的损伤，具有</w:t>
      </w:r>
      <w:r>
        <w:rPr>
          <w:rFonts w:hint="eastAsia"/>
          <w:sz w:val="24"/>
          <w:szCs w:val="24"/>
          <w:lang w:val="en-US" w:eastAsia="zh-CN"/>
        </w:rPr>
        <w:t>工艺上的比较优势</w:t>
      </w:r>
      <w:r>
        <w:rPr>
          <w:sz w:val="24"/>
          <w:szCs w:val="24"/>
        </w:rPr>
        <w:t>。举例说，采用磨料水射流技术结合机加工技术加工航空发动机整体叶盘，其加工周期缩短10倍以上，加工成本大大降低；用磨料水射流加工航空发动机钛合金叶环，不但加工效率提升至少20倍，其加工精度也完全满足要求。这些结果表明磨料水射流在航空航天领域未来</w:t>
      </w:r>
      <w:r>
        <w:rPr>
          <w:rFonts w:hint="eastAsia"/>
          <w:sz w:val="24"/>
          <w:szCs w:val="24"/>
        </w:rPr>
        <w:t>的</w:t>
      </w:r>
      <w:r>
        <w:rPr>
          <w:sz w:val="24"/>
          <w:szCs w:val="24"/>
        </w:rPr>
        <w:t>发展</w:t>
      </w:r>
      <w:r>
        <w:rPr>
          <w:rFonts w:hint="eastAsia"/>
          <w:sz w:val="24"/>
          <w:szCs w:val="24"/>
        </w:rPr>
        <w:t>中占据一席之地。</w:t>
      </w:r>
    </w:p>
    <w:p>
      <w:pPr>
        <w:snapToGrid w:val="0"/>
        <w:spacing w:line="360" w:lineRule="auto"/>
        <w:ind w:firstLine="480" w:firstLineChars="200"/>
        <w:rPr>
          <w:sz w:val="24"/>
          <w:szCs w:val="24"/>
        </w:rPr>
      </w:pPr>
      <w:r>
        <w:rPr>
          <w:sz w:val="24"/>
          <w:szCs w:val="24"/>
        </w:rPr>
        <w:t>尽管磨料水射流在加工以航空发动机整体叶盘为代表的特殊材料、复杂结构上</w:t>
      </w:r>
      <w:r>
        <w:rPr>
          <w:rFonts w:hint="eastAsia"/>
          <w:sz w:val="24"/>
          <w:szCs w:val="24"/>
          <w:lang w:val="en-US" w:eastAsia="zh-CN"/>
        </w:rPr>
        <w:t>具备可行性</w:t>
      </w:r>
      <w:r>
        <w:rPr>
          <w:sz w:val="24"/>
          <w:szCs w:val="24"/>
        </w:rPr>
        <w:t>且优势显著，但要真正实现应用</w:t>
      </w:r>
      <w:r>
        <w:rPr>
          <w:rFonts w:hint="eastAsia"/>
          <w:sz w:val="24"/>
          <w:szCs w:val="24"/>
          <w:lang w:val="en-US" w:eastAsia="zh-CN"/>
        </w:rPr>
        <w:t>仍有难点尚未解决</w:t>
      </w:r>
      <w:r>
        <w:rPr>
          <w:rFonts w:hint="eastAsia"/>
          <w:sz w:val="24"/>
          <w:szCs w:val="24"/>
        </w:rPr>
        <w:t>。</w:t>
      </w:r>
      <w:r>
        <w:rPr>
          <w:rFonts w:hint="eastAsia"/>
          <w:sz w:val="24"/>
          <w:szCs w:val="24"/>
          <w:lang w:val="en-US" w:eastAsia="zh-CN"/>
        </w:rPr>
        <w:t>难点归为两个方面</w:t>
      </w:r>
      <w:r>
        <w:rPr>
          <w:sz w:val="24"/>
          <w:szCs w:val="24"/>
        </w:rPr>
        <w:t xml:space="preserve">：（一）磨料水射流在切割零件一些局部区域会出现过切或欠切，如图1.2所示；（二）采用磨料水射流加工一些相对较厚的材料或零部件时，加工面上不同部分的误差结果不同，且无法准确预测，如图1.3所示。 </w:t>
      </w:r>
    </w:p>
    <w:p>
      <w:pPr>
        <w:widowControl/>
        <w:jc w:val="left"/>
        <w:rPr>
          <w:sz w:val="24"/>
          <w:szCs w:val="24"/>
        </w:rPr>
      </w:pPr>
      <w:r>
        <w:rPr>
          <w:sz w:val="24"/>
          <w:szCs w:val="24"/>
        </w:rPr>
        <w:br w:type="page"/>
      </w:r>
    </w:p>
    <w:p>
      <w:pPr>
        <w:snapToGrid w:val="0"/>
        <w:spacing w:line="360" w:lineRule="auto"/>
        <w:jc w:val="center"/>
        <w:rPr>
          <w:sz w:val="24"/>
          <w:szCs w:val="24"/>
        </w:rPr>
      </w:pPr>
      <w:r>
        <w:rPr>
          <w:sz w:val="24"/>
          <w:szCs w:val="24"/>
        </w:rPr>
        <w:drawing>
          <wp:inline distT="0" distB="0" distL="0" distR="0">
            <wp:extent cx="3798570" cy="2665730"/>
            <wp:effectExtent l="0" t="0" r="11430" b="127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3798570" cy="2665730"/>
                    </a:xfrm>
                    <a:prstGeom prst="rect">
                      <a:avLst/>
                    </a:prstGeom>
                    <a:noFill/>
                    <a:ln>
                      <a:noFill/>
                    </a:ln>
                  </pic:spPr>
                </pic:pic>
              </a:graphicData>
            </a:graphic>
          </wp:inline>
        </w:drawing>
      </w:r>
    </w:p>
    <w:p>
      <w:pPr>
        <w:snapToGrid w:val="0"/>
        <w:spacing w:line="360" w:lineRule="auto"/>
        <w:jc w:val="center"/>
        <w:rPr>
          <w:rFonts w:ascii="宋体" w:hAnsi="宋体"/>
          <w:szCs w:val="21"/>
        </w:rPr>
      </w:pPr>
      <w:r>
        <w:rPr>
          <w:rFonts w:ascii="宋体" w:hAnsi="宋体"/>
          <w:szCs w:val="21"/>
        </w:rPr>
        <w:t>图</w:t>
      </w:r>
      <w:r>
        <w:rPr>
          <w:szCs w:val="21"/>
        </w:rPr>
        <w:t>1.2</w:t>
      </w:r>
      <w:r>
        <w:rPr>
          <w:rFonts w:ascii="宋体" w:hAnsi="宋体"/>
          <w:szCs w:val="21"/>
        </w:rPr>
        <w:t xml:space="preserve">  </w:t>
      </w:r>
      <w:r>
        <w:rPr>
          <w:szCs w:val="21"/>
        </w:rPr>
        <w:t>磨料射流在切割材料过程中局部区域出现过切或欠切</w:t>
      </w:r>
      <w:r>
        <w:fldChar w:fldCharType="begin"/>
      </w:r>
      <w:r>
        <w:instrText xml:space="preserve"> REF _Ref39702069 \r \h  \* MERGEFORMAT </w:instrText>
      </w:r>
      <w:r>
        <w:fldChar w:fldCharType="separate"/>
      </w:r>
      <w:r>
        <w:rPr>
          <w:szCs w:val="21"/>
          <w:vertAlign w:val="superscript"/>
        </w:rPr>
        <w:t>[12]</w:t>
      </w:r>
      <w:r>
        <w:fldChar w:fldCharType="end"/>
      </w:r>
    </w:p>
    <w:p>
      <w:pPr>
        <w:snapToGrid w:val="0"/>
        <w:spacing w:line="360" w:lineRule="auto"/>
        <w:ind w:firstLine="470" w:firstLineChars="196"/>
        <w:jc w:val="center"/>
        <w:rPr>
          <w:sz w:val="24"/>
          <w:szCs w:val="24"/>
        </w:rPr>
      </w:pPr>
    </w:p>
    <w:p>
      <w:pPr>
        <w:snapToGrid w:val="0"/>
        <w:spacing w:line="360" w:lineRule="auto"/>
        <w:jc w:val="center"/>
        <w:rPr>
          <w:sz w:val="24"/>
          <w:szCs w:val="24"/>
        </w:rPr>
      </w:pPr>
      <w:r>
        <w:rPr>
          <w:sz w:val="24"/>
          <w:szCs w:val="24"/>
        </w:rPr>
        <w:drawing>
          <wp:inline distT="0" distB="0" distL="0" distR="0">
            <wp:extent cx="3326765" cy="2426970"/>
            <wp:effectExtent l="0" t="0" r="6985" b="11430"/>
            <wp:docPr id="11" name="图片 120" descr="C:\Users\adm\Desktop\论文\大论文\图\Fi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20" descr="C:\Users\adm\Desktop\论文\大论文\图\Fig.5.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3326765" cy="2426970"/>
                    </a:xfrm>
                    <a:prstGeom prst="rect">
                      <a:avLst/>
                    </a:prstGeom>
                    <a:noFill/>
                    <a:ln>
                      <a:noFill/>
                    </a:ln>
                  </pic:spPr>
                </pic:pic>
              </a:graphicData>
            </a:graphic>
          </wp:inline>
        </w:drawing>
      </w:r>
    </w:p>
    <w:p>
      <w:pPr>
        <w:snapToGrid w:val="0"/>
        <w:spacing w:line="360" w:lineRule="auto"/>
        <w:jc w:val="center"/>
        <w:rPr>
          <w:szCs w:val="21"/>
        </w:rPr>
      </w:pPr>
      <w:r>
        <w:rPr>
          <w:szCs w:val="21"/>
        </w:rPr>
        <w:t>图1.3  切缝侧面轮廓</w:t>
      </w:r>
      <w:r>
        <w:rPr>
          <w:rFonts w:hint="eastAsia"/>
          <w:szCs w:val="21"/>
          <w:lang w:val="en-US" w:eastAsia="zh-CN"/>
        </w:rPr>
        <w:t>在厚度上的</w:t>
      </w:r>
      <w:r>
        <w:rPr>
          <w:szCs w:val="21"/>
        </w:rPr>
        <w:t>变化</w:t>
      </w:r>
      <w:r>
        <w:fldChar w:fldCharType="begin"/>
      </w:r>
      <w:r>
        <w:instrText xml:space="preserve"> REF _Ref39702082 \r \h  \* MERGEFORMAT </w:instrText>
      </w:r>
      <w:r>
        <w:fldChar w:fldCharType="separate"/>
      </w:r>
      <w:r>
        <w:rPr>
          <w:szCs w:val="21"/>
          <w:vertAlign w:val="superscript"/>
        </w:rPr>
        <w:t>[13]</w:t>
      </w:r>
      <w:r>
        <w:fldChar w:fldCharType="end"/>
      </w:r>
    </w:p>
    <w:p>
      <w:pPr>
        <w:snapToGrid w:val="0"/>
        <w:spacing w:line="360" w:lineRule="auto"/>
        <w:ind w:firstLine="480" w:firstLineChars="200"/>
        <w:jc w:val="center"/>
        <w:rPr>
          <w:sz w:val="24"/>
          <w:szCs w:val="24"/>
        </w:rPr>
      </w:pPr>
    </w:p>
    <w:p>
      <w:pPr>
        <w:snapToGrid w:val="0"/>
        <w:spacing w:line="360" w:lineRule="auto"/>
        <w:ind w:firstLine="480" w:firstLineChars="200"/>
        <w:rPr>
          <w:sz w:val="24"/>
          <w:szCs w:val="24"/>
        </w:rPr>
      </w:pPr>
      <w:r>
        <w:rPr>
          <w:sz w:val="24"/>
          <w:szCs w:val="24"/>
        </w:rPr>
        <w:t>正是由于上述问题的存在，尽管磨料水射流加工优势明显，</w:t>
      </w:r>
      <w:r>
        <w:rPr>
          <w:rFonts w:hint="eastAsia"/>
          <w:sz w:val="24"/>
          <w:szCs w:val="24"/>
          <w:lang w:val="en-US" w:eastAsia="zh-CN"/>
        </w:rPr>
        <w:t>但</w:t>
      </w:r>
      <w:r>
        <w:rPr>
          <w:sz w:val="24"/>
          <w:szCs w:val="24"/>
        </w:rPr>
        <w:t>要将其真正纳入这些关键领域的加工体系</w:t>
      </w:r>
      <w:r>
        <w:rPr>
          <w:rFonts w:hint="eastAsia"/>
          <w:sz w:val="24"/>
          <w:szCs w:val="24"/>
          <w:lang w:val="en-US" w:eastAsia="zh-CN"/>
        </w:rPr>
        <w:t>仍旧困难重重</w:t>
      </w:r>
      <w:r>
        <w:rPr>
          <w:rFonts w:hint="eastAsia"/>
          <w:sz w:val="24"/>
          <w:szCs w:val="24"/>
        </w:rPr>
        <w:t>。</w:t>
      </w:r>
      <w:r>
        <w:rPr>
          <w:sz w:val="24"/>
          <w:szCs w:val="24"/>
        </w:rPr>
        <w:t>实际上，造成上述</w:t>
      </w:r>
      <w:r>
        <w:rPr>
          <w:rFonts w:hint="eastAsia"/>
          <w:sz w:val="24"/>
          <w:szCs w:val="24"/>
          <w:lang w:val="en-US" w:eastAsia="zh-CN"/>
        </w:rPr>
        <w:t>难点</w:t>
      </w:r>
      <w:r>
        <w:rPr>
          <w:sz w:val="24"/>
          <w:szCs w:val="24"/>
        </w:rPr>
        <w:t>的根本原因</w:t>
      </w:r>
      <w:r>
        <w:rPr>
          <w:rFonts w:hint="eastAsia"/>
          <w:sz w:val="24"/>
          <w:szCs w:val="24"/>
          <w:lang w:val="en-US" w:eastAsia="zh-CN"/>
        </w:rPr>
        <w:t>在于</w:t>
      </w:r>
      <w:r>
        <w:rPr>
          <w:sz w:val="24"/>
          <w:szCs w:val="24"/>
        </w:rPr>
        <w:t>对磨料射流</w:t>
      </w:r>
      <w:r>
        <w:rPr>
          <w:rFonts w:hint="eastAsia"/>
          <w:sz w:val="24"/>
          <w:szCs w:val="24"/>
          <w:lang w:val="en-US" w:eastAsia="zh-CN"/>
        </w:rPr>
        <w:t>切割复杂工况下对</w:t>
      </w:r>
      <w:r>
        <w:rPr>
          <w:rFonts w:hint="eastAsia"/>
          <w:sz w:val="24"/>
          <w:szCs w:val="24"/>
        </w:rPr>
        <w:t>切割材料</w:t>
      </w:r>
      <w:r>
        <w:rPr>
          <w:rFonts w:hint="eastAsia"/>
          <w:sz w:val="24"/>
          <w:szCs w:val="24"/>
          <w:lang w:val="en-US" w:eastAsia="zh-CN"/>
        </w:rPr>
        <w:t>的</w:t>
      </w:r>
      <w:r>
        <w:rPr>
          <w:rFonts w:hint="eastAsia"/>
          <w:sz w:val="24"/>
          <w:szCs w:val="24"/>
        </w:rPr>
        <w:t>切缝形貌</w:t>
      </w:r>
      <w:r>
        <w:rPr>
          <w:sz w:val="24"/>
          <w:szCs w:val="24"/>
        </w:rPr>
        <w:t>描述</w:t>
      </w:r>
      <w:r>
        <w:rPr>
          <w:rFonts w:hint="eastAsia"/>
          <w:sz w:val="24"/>
          <w:szCs w:val="24"/>
          <w:lang w:val="en-US" w:eastAsia="zh-CN"/>
        </w:rPr>
        <w:t>精确度不够</w:t>
      </w:r>
      <w:r>
        <w:rPr>
          <w:rFonts w:hint="eastAsia"/>
          <w:sz w:val="24"/>
          <w:szCs w:val="24"/>
        </w:rPr>
        <w:t>，</w:t>
      </w:r>
      <w:r>
        <w:rPr>
          <w:rFonts w:hint="eastAsia"/>
          <w:sz w:val="24"/>
          <w:szCs w:val="24"/>
          <w:lang w:val="en-US" w:eastAsia="zh-CN"/>
        </w:rPr>
        <w:t>因此</w:t>
      </w:r>
      <w:r>
        <w:rPr>
          <w:rFonts w:hint="eastAsia"/>
          <w:sz w:val="24"/>
          <w:szCs w:val="24"/>
        </w:rPr>
        <w:t>无法对</w:t>
      </w:r>
      <w:r>
        <w:rPr>
          <w:sz w:val="24"/>
          <w:szCs w:val="24"/>
        </w:rPr>
        <w:t>切缝误差特征进行</w:t>
      </w:r>
      <w:r>
        <w:rPr>
          <w:rFonts w:hint="eastAsia"/>
          <w:sz w:val="24"/>
          <w:szCs w:val="24"/>
        </w:rPr>
        <w:t>准确</w:t>
      </w:r>
      <w:r>
        <w:rPr>
          <w:sz w:val="24"/>
          <w:szCs w:val="24"/>
        </w:rPr>
        <w:t>的预测和</w:t>
      </w:r>
      <w:r>
        <w:rPr>
          <w:rFonts w:hint="eastAsia"/>
          <w:sz w:val="24"/>
          <w:szCs w:val="24"/>
        </w:rPr>
        <w:t>补偿</w:t>
      </w:r>
      <w:r>
        <w:rPr>
          <w:sz w:val="24"/>
          <w:szCs w:val="24"/>
        </w:rPr>
        <w:t>。</w:t>
      </w:r>
    </w:p>
    <w:p>
      <w:pPr>
        <w:snapToGrid w:val="0"/>
        <w:spacing w:line="360" w:lineRule="auto"/>
        <w:ind w:firstLine="480" w:firstLineChars="200"/>
        <w:rPr>
          <w:sz w:val="24"/>
          <w:szCs w:val="24"/>
        </w:rPr>
      </w:pPr>
      <w:r>
        <w:rPr>
          <w:rFonts w:hint="eastAsia"/>
          <w:sz w:val="24"/>
          <w:szCs w:val="24"/>
        </w:rPr>
        <w:t>当前对于</w:t>
      </w:r>
      <w:r>
        <w:rPr>
          <w:sz w:val="24"/>
          <w:szCs w:val="24"/>
        </w:rPr>
        <w:t>射流误差</w:t>
      </w:r>
      <w:r>
        <w:rPr>
          <w:rFonts w:hint="eastAsia"/>
          <w:sz w:val="24"/>
          <w:szCs w:val="24"/>
        </w:rPr>
        <w:t>补偿</w:t>
      </w:r>
      <w:r>
        <w:rPr>
          <w:sz w:val="24"/>
          <w:szCs w:val="24"/>
        </w:rPr>
        <w:t>的解决方案</w:t>
      </w:r>
      <w:r>
        <w:rPr>
          <w:rFonts w:hint="eastAsia"/>
          <w:sz w:val="24"/>
          <w:szCs w:val="24"/>
        </w:rPr>
        <w:t>是：根据材料种类、厚度、切割表面要求及射流参数计算切割进给速度</w:t>
      </w:r>
      <w:r>
        <w:rPr>
          <w:rFonts w:hint="eastAsia"/>
          <w:sz w:val="24"/>
          <w:szCs w:val="24"/>
          <w:lang w:val="en-US" w:eastAsia="zh-CN"/>
        </w:rPr>
        <w:t xml:space="preserve"> =&gt; </w:t>
      </w:r>
      <w:r>
        <w:rPr>
          <w:rFonts w:hint="eastAsia"/>
          <w:sz w:val="24"/>
          <w:szCs w:val="24"/>
        </w:rPr>
        <w:t>基于切割进给速度模型，根据切缝锥度预测模型及后拖量预测模型计算射流的后拖量及切缝锥度</w:t>
      </w:r>
      <w:r>
        <w:rPr>
          <w:rFonts w:hint="eastAsia"/>
          <w:sz w:val="24"/>
          <w:szCs w:val="24"/>
          <w:lang w:val="en-US" w:eastAsia="zh-CN"/>
        </w:rPr>
        <w:t xml:space="preserve"> =&gt; </w:t>
      </w:r>
      <w:r>
        <w:rPr>
          <w:rFonts w:hint="eastAsia"/>
          <w:sz w:val="24"/>
          <w:szCs w:val="24"/>
        </w:rPr>
        <w:t>采用五轴切割头动态反向摆动一个角度补偿切割后拖量及锥度误差。</w:t>
      </w:r>
      <w:r>
        <w:rPr>
          <w:rFonts w:hint="eastAsia"/>
          <w:sz w:val="24"/>
          <w:szCs w:val="24"/>
          <w:lang w:val="en-US" w:eastAsia="zh-CN"/>
        </w:rPr>
        <w:t>这种方案理论上没有问题，但实际操作起来却无法取得理论上的解决效果。举例说明，当前磨料射流切割行业通用的切割速度模型是建立在实验基础上得到的。</w:t>
      </w:r>
      <w:r>
        <w:rPr>
          <w:rFonts w:hint="eastAsia"/>
          <w:sz w:val="24"/>
          <w:szCs w:val="24"/>
        </w:rPr>
        <w:t>由于无法穷尽所有实验工况，基于实验建立的模型的准确性无法覆盖所有区域。要实现精密切割，将需要无穷多组不同的误差补偿数据。</w:t>
      </w:r>
      <w:r>
        <w:rPr>
          <w:rFonts w:hint="eastAsia"/>
          <w:sz w:val="24"/>
          <w:szCs w:val="24"/>
          <w:lang w:val="en-US" w:eastAsia="zh-CN"/>
        </w:rPr>
        <w:t>不可能</w:t>
      </w:r>
      <w:r>
        <w:rPr>
          <w:rFonts w:hint="eastAsia"/>
          <w:sz w:val="24"/>
          <w:szCs w:val="24"/>
        </w:rPr>
        <w:t>做完所有实验来准确预测切缝形状及后拖量</w:t>
      </w:r>
      <w:r>
        <w:rPr>
          <w:rFonts w:hint="eastAsia"/>
          <w:sz w:val="24"/>
          <w:szCs w:val="24"/>
          <w:lang w:eastAsia="zh-CN"/>
        </w:rPr>
        <w:t>。</w:t>
      </w:r>
      <w:r>
        <w:rPr>
          <w:rFonts w:hint="eastAsia"/>
          <w:sz w:val="24"/>
          <w:szCs w:val="24"/>
        </w:rPr>
        <w:t>另一方面</w:t>
      </w:r>
      <w:r>
        <w:rPr>
          <w:sz w:val="24"/>
          <w:szCs w:val="24"/>
        </w:rPr>
        <w:t>，</w:t>
      </w:r>
      <w:r>
        <w:rPr>
          <w:rFonts w:hint="eastAsia"/>
          <w:sz w:val="24"/>
          <w:szCs w:val="24"/>
        </w:rPr>
        <w:t>课题组</w:t>
      </w:r>
      <w:r>
        <w:rPr>
          <w:sz w:val="24"/>
          <w:szCs w:val="24"/>
        </w:rPr>
        <w:t>前期</w:t>
      </w:r>
      <w:r>
        <w:rPr>
          <w:rFonts w:hint="eastAsia"/>
          <w:sz w:val="24"/>
          <w:szCs w:val="24"/>
        </w:rPr>
        <w:t>的</w:t>
      </w:r>
      <w:r>
        <w:rPr>
          <w:sz w:val="24"/>
          <w:szCs w:val="24"/>
        </w:rPr>
        <w:t>大量实验结果</w:t>
      </w:r>
      <w:r>
        <w:rPr>
          <w:rFonts w:hint="eastAsia"/>
          <w:sz w:val="24"/>
          <w:szCs w:val="24"/>
          <w:lang w:val="en-US" w:eastAsia="zh-CN"/>
        </w:rPr>
        <w:t>表明</w:t>
      </w:r>
      <w:r>
        <w:rPr>
          <w:sz w:val="24"/>
          <w:szCs w:val="24"/>
        </w:rPr>
        <w:t>，</w:t>
      </w:r>
      <w:r>
        <w:rPr>
          <w:rFonts w:hint="eastAsia"/>
          <w:sz w:val="24"/>
          <w:szCs w:val="24"/>
        </w:rPr>
        <w:t>仅</w:t>
      </w:r>
      <w:r>
        <w:rPr>
          <w:rFonts w:hint="eastAsia"/>
          <w:sz w:val="24"/>
          <w:szCs w:val="24"/>
          <w:lang w:val="en-US" w:eastAsia="zh-CN"/>
        </w:rPr>
        <w:t>依据</w:t>
      </w:r>
      <w:r>
        <w:rPr>
          <w:sz w:val="24"/>
          <w:szCs w:val="24"/>
        </w:rPr>
        <w:t>后拖量和</w:t>
      </w:r>
      <w:r>
        <w:rPr>
          <w:rFonts w:hint="eastAsia"/>
          <w:sz w:val="24"/>
          <w:szCs w:val="24"/>
        </w:rPr>
        <w:t>切缝</w:t>
      </w:r>
      <w:r>
        <w:rPr>
          <w:sz w:val="24"/>
          <w:szCs w:val="24"/>
        </w:rPr>
        <w:t>锥度这两个误差特征</w:t>
      </w:r>
      <w:r>
        <w:rPr>
          <w:rFonts w:hint="eastAsia"/>
          <w:sz w:val="24"/>
          <w:szCs w:val="24"/>
        </w:rPr>
        <w:t>来进行</w:t>
      </w:r>
      <w:r>
        <w:rPr>
          <w:sz w:val="24"/>
          <w:szCs w:val="24"/>
        </w:rPr>
        <w:t>补偿</w:t>
      </w:r>
      <w:r>
        <w:rPr>
          <w:rFonts w:hint="eastAsia"/>
          <w:sz w:val="24"/>
          <w:szCs w:val="24"/>
          <w:lang w:eastAsia="zh-CN"/>
        </w:rPr>
        <w:t>，</w:t>
      </w:r>
      <w:r>
        <w:rPr>
          <w:rFonts w:hint="eastAsia"/>
          <w:sz w:val="24"/>
          <w:szCs w:val="24"/>
        </w:rPr>
        <w:t>在</w:t>
      </w:r>
      <w:r>
        <w:rPr>
          <w:sz w:val="24"/>
          <w:szCs w:val="24"/>
        </w:rPr>
        <w:t>某些工况下（</w:t>
      </w:r>
      <w:r>
        <w:rPr>
          <w:rFonts w:hint="eastAsia"/>
          <w:sz w:val="24"/>
          <w:szCs w:val="24"/>
        </w:rPr>
        <w:t>比如很低</w:t>
      </w:r>
      <w:r>
        <w:rPr>
          <w:sz w:val="24"/>
          <w:szCs w:val="24"/>
        </w:rPr>
        <w:t>的切割头进给速度或</w:t>
      </w:r>
      <w:r>
        <w:rPr>
          <w:rFonts w:hint="eastAsia"/>
          <w:sz w:val="24"/>
          <w:szCs w:val="24"/>
        </w:rPr>
        <w:t>较大</w:t>
      </w:r>
      <w:r>
        <w:rPr>
          <w:sz w:val="24"/>
          <w:szCs w:val="24"/>
        </w:rPr>
        <w:t>的材料</w:t>
      </w:r>
      <w:r>
        <w:rPr>
          <w:rFonts w:hint="eastAsia"/>
          <w:sz w:val="24"/>
          <w:szCs w:val="24"/>
        </w:rPr>
        <w:t>厚度</w:t>
      </w:r>
      <w:r>
        <w:rPr>
          <w:sz w:val="24"/>
          <w:szCs w:val="24"/>
        </w:rPr>
        <w:t>）</w:t>
      </w:r>
      <w:r>
        <w:rPr>
          <w:rFonts w:hint="eastAsia"/>
          <w:sz w:val="24"/>
          <w:szCs w:val="24"/>
        </w:rPr>
        <w:t>依</w:t>
      </w:r>
      <w:r>
        <w:rPr>
          <w:rFonts w:hint="eastAsia"/>
          <w:sz w:val="24"/>
          <w:szCs w:val="24"/>
          <w:lang w:val="en-US" w:eastAsia="zh-CN"/>
        </w:rPr>
        <w:t>存在</w:t>
      </w:r>
      <w:r>
        <w:rPr>
          <w:sz w:val="24"/>
          <w:szCs w:val="24"/>
        </w:rPr>
        <w:t>较大的切割误差</w:t>
      </w:r>
      <w:r>
        <w:rPr>
          <w:rFonts w:hint="eastAsia"/>
          <w:sz w:val="24"/>
          <w:szCs w:val="24"/>
        </w:rPr>
        <w:t>，而且</w:t>
      </w:r>
      <w:r>
        <w:rPr>
          <w:sz w:val="24"/>
          <w:szCs w:val="24"/>
        </w:rPr>
        <w:t>这些</w:t>
      </w:r>
      <w:r>
        <w:rPr>
          <w:rFonts w:hint="eastAsia"/>
          <w:sz w:val="24"/>
          <w:szCs w:val="24"/>
        </w:rPr>
        <w:t>误差</w:t>
      </w:r>
      <w:r>
        <w:rPr>
          <w:sz w:val="24"/>
          <w:szCs w:val="24"/>
        </w:rPr>
        <w:t>结果</w:t>
      </w:r>
      <w:r>
        <w:rPr>
          <w:rFonts w:hint="eastAsia"/>
          <w:sz w:val="24"/>
          <w:szCs w:val="24"/>
        </w:rPr>
        <w:t>无法</w:t>
      </w:r>
      <w:r>
        <w:rPr>
          <w:sz w:val="24"/>
          <w:szCs w:val="24"/>
        </w:rPr>
        <w:t>预知。</w:t>
      </w:r>
    </w:p>
    <w:p>
      <w:pPr>
        <w:snapToGrid w:val="0"/>
        <w:spacing w:line="360" w:lineRule="auto"/>
        <w:ind w:firstLine="480" w:firstLineChars="200"/>
        <w:rPr>
          <w:sz w:val="24"/>
          <w:szCs w:val="24"/>
        </w:rPr>
      </w:pPr>
      <w:r>
        <w:rPr>
          <w:rFonts w:hint="eastAsia"/>
          <w:sz w:val="24"/>
          <w:szCs w:val="24"/>
        </w:rPr>
        <w:t>仿真一直以来都被认为是</w:t>
      </w:r>
      <w:r>
        <w:rPr>
          <w:rFonts w:hint="eastAsia"/>
          <w:sz w:val="24"/>
          <w:szCs w:val="24"/>
          <w:lang w:val="en-US" w:eastAsia="zh-CN"/>
        </w:rPr>
        <w:t>研究</w:t>
      </w:r>
      <w:r>
        <w:rPr>
          <w:rFonts w:hint="eastAsia"/>
          <w:sz w:val="24"/>
          <w:szCs w:val="24"/>
        </w:rPr>
        <w:t>加工过程</w:t>
      </w:r>
      <w:r>
        <w:rPr>
          <w:rFonts w:hint="eastAsia"/>
          <w:sz w:val="24"/>
          <w:szCs w:val="24"/>
          <w:lang w:val="en-US" w:eastAsia="zh-CN"/>
        </w:rPr>
        <w:t>及优化</w:t>
      </w:r>
      <w:r>
        <w:rPr>
          <w:rFonts w:hint="eastAsia"/>
          <w:sz w:val="24"/>
          <w:szCs w:val="24"/>
        </w:rPr>
        <w:t>刀具轨迹的重要手段，特别是当前随着机器人技术的快速发展，通过仿真手段不仅可以预先查看机器人的运动状态正确与否，避免实际加工</w:t>
      </w:r>
      <w:r>
        <w:rPr>
          <w:rFonts w:hint="eastAsia"/>
          <w:sz w:val="24"/>
          <w:szCs w:val="24"/>
          <w:lang w:val="en-US" w:eastAsia="zh-CN"/>
        </w:rPr>
        <w:t>中</w:t>
      </w:r>
      <w:r>
        <w:rPr>
          <w:rFonts w:hint="eastAsia"/>
          <w:sz w:val="24"/>
          <w:szCs w:val="24"/>
        </w:rPr>
        <w:t>造成不必要的零件报废，而且可以了解机器人运动是否在安全区域内</w:t>
      </w:r>
      <w:r>
        <w:rPr>
          <w:rFonts w:hint="eastAsia"/>
          <w:sz w:val="24"/>
          <w:szCs w:val="24"/>
          <w:lang w:eastAsia="zh-CN"/>
        </w:rPr>
        <w:t>，</w:t>
      </w:r>
      <w:r>
        <w:rPr>
          <w:rFonts w:hint="eastAsia"/>
          <w:sz w:val="24"/>
          <w:szCs w:val="24"/>
        </w:rPr>
        <w:t>是否与</w:t>
      </w:r>
      <w:r>
        <w:rPr>
          <w:rFonts w:hint="eastAsia"/>
          <w:sz w:val="24"/>
          <w:szCs w:val="24"/>
          <w:lang w:val="en-US" w:eastAsia="zh-CN"/>
        </w:rPr>
        <w:t>其他</w:t>
      </w:r>
      <w:r>
        <w:rPr>
          <w:rFonts w:hint="eastAsia"/>
          <w:sz w:val="24"/>
          <w:szCs w:val="24"/>
        </w:rPr>
        <w:t>机构发生干涉等，避免造成人身安全事故。</w:t>
      </w:r>
      <w:r>
        <w:rPr>
          <w:rFonts w:hint="eastAsia"/>
          <w:sz w:val="24"/>
          <w:szCs w:val="24"/>
          <w:lang w:val="en-US" w:eastAsia="zh-CN"/>
        </w:rPr>
        <w:t>当前</w:t>
      </w:r>
      <w:r>
        <w:rPr>
          <w:rFonts w:hint="eastAsia"/>
          <w:sz w:val="24"/>
          <w:szCs w:val="24"/>
        </w:rPr>
        <w:t>仿真已经成为现代制造技术不可或缺的重要组成部分。借助仿真手段可以实现刀具轨迹路径的优化。但目前国内外对于</w:t>
      </w:r>
      <w:r>
        <w:rPr>
          <w:rFonts w:hint="eastAsia"/>
          <w:sz w:val="24"/>
          <w:szCs w:val="24"/>
          <w:lang w:val="en-US" w:eastAsia="zh-CN"/>
        </w:rPr>
        <w:t>针对</w:t>
      </w:r>
      <w:r>
        <w:rPr>
          <w:rFonts w:hint="eastAsia"/>
          <w:sz w:val="24"/>
          <w:szCs w:val="24"/>
        </w:rPr>
        <w:t>水射流加工特性及动态变化切割过程的可视化仿真这一方面的研究</w:t>
      </w:r>
      <w:r>
        <w:rPr>
          <w:rFonts w:hint="eastAsia"/>
          <w:sz w:val="24"/>
          <w:szCs w:val="24"/>
          <w:lang w:val="en-US" w:eastAsia="zh-CN"/>
        </w:rPr>
        <w:t>仍</w:t>
      </w:r>
      <w:r>
        <w:rPr>
          <w:rFonts w:hint="eastAsia"/>
          <w:sz w:val="24"/>
          <w:szCs w:val="24"/>
        </w:rPr>
        <w:t>几乎是空白，甚至在激光切割、等离子切割等</w:t>
      </w:r>
      <w:r>
        <w:rPr>
          <w:rFonts w:hint="eastAsia"/>
          <w:sz w:val="24"/>
          <w:szCs w:val="24"/>
          <w:lang w:val="en-US" w:eastAsia="zh-CN"/>
        </w:rPr>
        <w:t>高能束</w:t>
      </w:r>
      <w:r>
        <w:rPr>
          <w:rFonts w:hint="eastAsia"/>
          <w:sz w:val="24"/>
          <w:szCs w:val="24"/>
        </w:rPr>
        <w:t>切割领域</w:t>
      </w:r>
      <w:r>
        <w:rPr>
          <w:rFonts w:hint="eastAsia"/>
          <w:sz w:val="24"/>
          <w:szCs w:val="24"/>
          <w:lang w:val="en-US" w:eastAsia="zh-CN"/>
        </w:rPr>
        <w:t>中</w:t>
      </w:r>
      <w:r>
        <w:rPr>
          <w:rFonts w:hint="eastAsia"/>
          <w:sz w:val="24"/>
          <w:szCs w:val="24"/>
        </w:rPr>
        <w:t>，也鲜有</w:t>
      </w:r>
      <w:r>
        <w:rPr>
          <w:rFonts w:hint="eastAsia"/>
          <w:sz w:val="24"/>
          <w:szCs w:val="24"/>
          <w:lang w:val="en-US" w:eastAsia="zh-CN"/>
        </w:rPr>
        <w:t>针对高能束加工</w:t>
      </w:r>
      <w:r>
        <w:rPr>
          <w:rFonts w:hint="eastAsia"/>
          <w:sz w:val="24"/>
          <w:szCs w:val="24"/>
        </w:rPr>
        <w:t>特性和其动态加工过程的仿真成果。尽管诸如VERICUT和NCSIMUL等加工仿真软件中都相继推出了水射流仿真刀具库以面向水射流加工仿真市场，但该软件仅仅将射流流形刀具模型考虑为一个固定不变的圆柱体，所以其本质上</w:t>
      </w:r>
      <w:r>
        <w:rPr>
          <w:rFonts w:hint="eastAsia"/>
          <w:sz w:val="24"/>
          <w:szCs w:val="24"/>
          <w:lang w:val="en-US" w:eastAsia="zh-CN"/>
        </w:rPr>
        <w:t>仍然没有针对磨料射流“软刀子”的独特加工特性。</w:t>
      </w:r>
      <w:r>
        <w:rPr>
          <w:rFonts w:hint="eastAsia"/>
          <w:sz w:val="24"/>
          <w:szCs w:val="24"/>
        </w:rPr>
        <w:t>这种仿真方式虽然能满足一些简单粗加工任务的需求，但由于</w:t>
      </w:r>
      <w:r>
        <w:rPr>
          <w:sz w:val="24"/>
          <w:szCs w:val="24"/>
        </w:rPr>
        <w:t>对</w:t>
      </w:r>
      <w:r>
        <w:rPr>
          <w:rFonts w:hint="eastAsia"/>
          <w:sz w:val="24"/>
          <w:szCs w:val="24"/>
        </w:rPr>
        <w:t>射流误差</w:t>
      </w:r>
      <w:r>
        <w:rPr>
          <w:sz w:val="24"/>
          <w:szCs w:val="24"/>
        </w:rPr>
        <w:t>的描述</w:t>
      </w:r>
      <w:r>
        <w:rPr>
          <w:rFonts w:hint="eastAsia"/>
          <w:sz w:val="24"/>
          <w:szCs w:val="24"/>
          <w:lang w:val="en-US" w:eastAsia="zh-CN"/>
        </w:rPr>
        <w:t>过于</w:t>
      </w:r>
      <w:r>
        <w:rPr>
          <w:rFonts w:hint="eastAsia"/>
          <w:sz w:val="24"/>
          <w:szCs w:val="24"/>
        </w:rPr>
        <w:t>粗糙</w:t>
      </w:r>
      <w:r>
        <w:rPr>
          <w:sz w:val="24"/>
          <w:szCs w:val="24"/>
        </w:rPr>
        <w:t>，</w:t>
      </w:r>
      <w:r>
        <w:rPr>
          <w:rFonts w:hint="eastAsia"/>
          <w:sz w:val="24"/>
          <w:szCs w:val="24"/>
        </w:rPr>
        <w:t>无法解决当前以航空发动机整体叶盘为代表的高性能材料、复杂结构关键零部件的加工问题。</w:t>
      </w:r>
      <w:r>
        <w:rPr>
          <w:rFonts w:hint="eastAsia"/>
          <w:sz w:val="24"/>
          <w:szCs w:val="24"/>
          <w:lang w:val="en-US" w:eastAsia="zh-CN"/>
        </w:rPr>
        <w:t>基于上述论述不难得出：当前基于实验建模的磨料射流切割过程描述精确度不够，导致其应用受到限制。如果能利用磨料射流切割过程仿真技术规划切割头空间最优切割路径，不但能够极大降低实验成本，而且可以预先获知结果，避免零件报废。但是要做到这一步，首先需要对磨料射流切割</w:t>
      </w:r>
      <w:r>
        <w:rPr>
          <w:sz w:val="24"/>
          <w:szCs w:val="24"/>
        </w:rPr>
        <w:t>各种工况下的</w:t>
      </w:r>
      <w:r>
        <w:rPr>
          <w:rFonts w:hint="eastAsia"/>
          <w:sz w:val="24"/>
          <w:szCs w:val="24"/>
        </w:rPr>
        <w:t>切缝形貌</w:t>
      </w:r>
      <w:r>
        <w:rPr>
          <w:rFonts w:hint="eastAsia"/>
          <w:sz w:val="24"/>
          <w:szCs w:val="24"/>
          <w:lang w:val="en-US" w:eastAsia="zh-CN"/>
        </w:rPr>
        <w:t>进行精确描述</w:t>
      </w:r>
      <w:r>
        <w:rPr>
          <w:rFonts w:hint="eastAsia"/>
          <w:sz w:val="24"/>
          <w:szCs w:val="24"/>
        </w:rPr>
        <w:t>。</w:t>
      </w:r>
      <w:r>
        <w:rPr>
          <w:rFonts w:hint="eastAsia"/>
          <w:sz w:val="24"/>
          <w:szCs w:val="24"/>
          <w:lang w:val="en-US" w:eastAsia="zh-CN"/>
        </w:rPr>
        <w:t>建立在</w:t>
      </w:r>
      <w:r>
        <w:rPr>
          <w:sz w:val="24"/>
          <w:szCs w:val="24"/>
        </w:rPr>
        <w:t>各种工况下</w:t>
      </w:r>
      <w:r>
        <w:rPr>
          <w:rFonts w:hint="eastAsia"/>
          <w:sz w:val="24"/>
          <w:szCs w:val="24"/>
        </w:rPr>
        <w:t>切缝形貌</w:t>
      </w:r>
      <w:r>
        <w:rPr>
          <w:rFonts w:hint="eastAsia"/>
          <w:sz w:val="24"/>
          <w:szCs w:val="24"/>
          <w:lang w:val="en-US" w:eastAsia="zh-CN"/>
        </w:rPr>
        <w:t>的准确表征基础上</w:t>
      </w:r>
      <w:r>
        <w:rPr>
          <w:sz w:val="24"/>
          <w:szCs w:val="24"/>
        </w:rPr>
        <w:t>，</w:t>
      </w:r>
      <w:r>
        <w:rPr>
          <w:rFonts w:hint="eastAsia"/>
          <w:sz w:val="24"/>
          <w:szCs w:val="24"/>
        </w:rPr>
        <w:t>就</w:t>
      </w:r>
      <w:r>
        <w:rPr>
          <w:sz w:val="24"/>
          <w:szCs w:val="24"/>
        </w:rPr>
        <w:t>可以</w:t>
      </w:r>
      <w:r>
        <w:rPr>
          <w:rFonts w:hint="eastAsia"/>
          <w:sz w:val="24"/>
          <w:szCs w:val="24"/>
        </w:rPr>
        <w:t>在仿真过程中将切缝三维形貌信息映射</w:t>
      </w:r>
      <w:r>
        <w:rPr>
          <w:rFonts w:hint="eastAsia"/>
          <w:sz w:val="24"/>
          <w:szCs w:val="24"/>
          <w:lang w:val="en-US" w:eastAsia="zh-CN"/>
        </w:rPr>
        <w:t>到</w:t>
      </w:r>
      <w:r>
        <w:rPr>
          <w:rFonts w:hint="eastAsia"/>
          <w:sz w:val="24"/>
          <w:szCs w:val="24"/>
        </w:rPr>
        <w:t>仿真刀具上，建立精确</w:t>
      </w:r>
      <w:r>
        <w:rPr>
          <w:sz w:val="24"/>
          <w:szCs w:val="24"/>
        </w:rPr>
        <w:t>的射流流形三维模型，将其作为一把</w:t>
      </w:r>
      <w:r>
        <w:rPr>
          <w:rFonts w:hint="eastAsia"/>
          <w:sz w:val="24"/>
          <w:szCs w:val="24"/>
          <w:lang w:val="en-US" w:eastAsia="zh-CN"/>
        </w:rPr>
        <w:t>实时变化的</w:t>
      </w:r>
      <w:r>
        <w:rPr>
          <w:rFonts w:hint="eastAsia"/>
          <w:sz w:val="24"/>
          <w:szCs w:val="24"/>
        </w:rPr>
        <w:t>异型仿真</w:t>
      </w:r>
      <w:r>
        <w:rPr>
          <w:sz w:val="24"/>
          <w:szCs w:val="24"/>
        </w:rPr>
        <w:t>刀具</w:t>
      </w:r>
      <w:r>
        <w:rPr>
          <w:rFonts w:hint="eastAsia"/>
          <w:sz w:val="24"/>
          <w:szCs w:val="24"/>
        </w:rPr>
        <w:t>，</w:t>
      </w:r>
      <w:r>
        <w:rPr>
          <w:rFonts w:hint="eastAsia"/>
          <w:sz w:val="24"/>
          <w:szCs w:val="24"/>
          <w:lang w:val="en-US" w:eastAsia="zh-CN"/>
        </w:rPr>
        <w:t>利用</w:t>
      </w:r>
      <w:r>
        <w:rPr>
          <w:sz w:val="24"/>
          <w:szCs w:val="24"/>
        </w:rPr>
        <w:t>这把刀具</w:t>
      </w:r>
      <w:r>
        <w:rPr>
          <w:rFonts w:hint="eastAsia"/>
          <w:sz w:val="24"/>
          <w:szCs w:val="24"/>
          <w:lang w:val="en-US" w:eastAsia="zh-CN"/>
        </w:rPr>
        <w:t>实现对</w:t>
      </w:r>
      <w:r>
        <w:rPr>
          <w:sz w:val="24"/>
          <w:szCs w:val="24"/>
        </w:rPr>
        <w:t>材料的仿真切割，</w:t>
      </w:r>
      <w:r>
        <w:rPr>
          <w:rFonts w:hint="eastAsia"/>
          <w:sz w:val="24"/>
          <w:szCs w:val="24"/>
        </w:rPr>
        <w:t>提前预测</w:t>
      </w:r>
      <w:r>
        <w:rPr>
          <w:sz w:val="24"/>
          <w:szCs w:val="24"/>
        </w:rPr>
        <w:t>实际切割过程</w:t>
      </w:r>
      <w:r>
        <w:rPr>
          <w:rFonts w:hint="eastAsia"/>
          <w:sz w:val="24"/>
          <w:szCs w:val="24"/>
        </w:rPr>
        <w:t>中</w:t>
      </w:r>
      <w:r>
        <w:rPr>
          <w:sz w:val="24"/>
          <w:szCs w:val="24"/>
        </w:rPr>
        <w:t>可能出现的误差形状及误差大小，</w:t>
      </w:r>
      <w:r>
        <w:rPr>
          <w:rFonts w:hint="eastAsia"/>
          <w:sz w:val="24"/>
          <w:szCs w:val="24"/>
        </w:rPr>
        <w:t>解决误差超差及误差无法预测难题，为磨料水射流应用于航空航天等关键领域零部件规模加工扫清障碍。</w:t>
      </w:r>
    </w:p>
    <w:p>
      <w:pPr>
        <w:snapToGrid w:val="0"/>
        <w:spacing w:line="360" w:lineRule="auto"/>
        <w:ind w:firstLine="480" w:firstLineChars="200"/>
        <w:rPr>
          <w:sz w:val="24"/>
          <w:szCs w:val="24"/>
        </w:rPr>
      </w:pPr>
      <w:r>
        <w:rPr>
          <w:rFonts w:hint="eastAsia"/>
          <w:sz w:val="24"/>
          <w:szCs w:val="24"/>
        </w:rPr>
        <w:t>因此</w:t>
      </w:r>
      <w:r>
        <w:rPr>
          <w:sz w:val="24"/>
          <w:szCs w:val="24"/>
        </w:rPr>
        <w:t>，</w:t>
      </w:r>
      <w:r>
        <w:rPr>
          <w:rFonts w:hint="eastAsia"/>
          <w:sz w:val="24"/>
          <w:szCs w:val="24"/>
        </w:rPr>
        <w:t>探索</w:t>
      </w:r>
      <w:r>
        <w:rPr>
          <w:sz w:val="24"/>
          <w:szCs w:val="24"/>
        </w:rPr>
        <w:t>这样一套磨料射流切缝</w:t>
      </w:r>
      <w:r>
        <w:rPr>
          <w:rFonts w:hint="eastAsia"/>
          <w:sz w:val="24"/>
          <w:szCs w:val="24"/>
        </w:rPr>
        <w:t>3D表征</w:t>
      </w:r>
      <w:r>
        <w:rPr>
          <w:rFonts w:hint="eastAsia"/>
          <w:sz w:val="24"/>
          <w:szCs w:val="24"/>
          <w:lang w:val="en-US" w:eastAsia="zh-CN"/>
        </w:rPr>
        <w:t>方法</w:t>
      </w:r>
      <w:r>
        <w:rPr>
          <w:sz w:val="24"/>
          <w:szCs w:val="24"/>
        </w:rPr>
        <w:t>至关重要，</w:t>
      </w:r>
      <w:r>
        <w:rPr>
          <w:rFonts w:hint="eastAsia"/>
          <w:sz w:val="24"/>
          <w:szCs w:val="24"/>
        </w:rPr>
        <w:t>为</w:t>
      </w:r>
      <w:r>
        <w:rPr>
          <w:sz w:val="24"/>
          <w:szCs w:val="24"/>
        </w:rPr>
        <w:t>磨料射流</w:t>
      </w:r>
      <w:r>
        <w:rPr>
          <w:rFonts w:hint="eastAsia"/>
          <w:sz w:val="24"/>
          <w:szCs w:val="24"/>
        </w:rPr>
        <w:t>仿真</w:t>
      </w:r>
      <w:r>
        <w:rPr>
          <w:sz w:val="24"/>
          <w:szCs w:val="24"/>
        </w:rPr>
        <w:t>切割</w:t>
      </w:r>
      <w:r>
        <w:rPr>
          <w:rFonts w:hint="eastAsia"/>
          <w:sz w:val="24"/>
          <w:szCs w:val="24"/>
        </w:rPr>
        <w:t>异型</w:t>
      </w:r>
      <w:r>
        <w:rPr>
          <w:sz w:val="24"/>
          <w:szCs w:val="24"/>
        </w:rPr>
        <w:t>刀具</w:t>
      </w:r>
      <w:r>
        <w:rPr>
          <w:rFonts w:hint="eastAsia"/>
          <w:sz w:val="24"/>
          <w:szCs w:val="24"/>
        </w:rPr>
        <w:t>的</w:t>
      </w:r>
      <w:r>
        <w:rPr>
          <w:sz w:val="24"/>
          <w:szCs w:val="24"/>
        </w:rPr>
        <w:t>精准建模提供</w:t>
      </w:r>
      <w:r>
        <w:rPr>
          <w:rFonts w:hint="eastAsia"/>
          <w:sz w:val="24"/>
          <w:szCs w:val="24"/>
        </w:rPr>
        <w:t>依据</w:t>
      </w:r>
      <w:r>
        <w:rPr>
          <w:sz w:val="24"/>
          <w:szCs w:val="24"/>
        </w:rPr>
        <w:t>，使其更加贴近实际切割过程中的真实流形，</w:t>
      </w:r>
      <w:r>
        <w:rPr>
          <w:rFonts w:hint="eastAsia"/>
          <w:sz w:val="24"/>
          <w:szCs w:val="24"/>
        </w:rPr>
        <w:t>从而</w:t>
      </w:r>
      <w:r>
        <w:rPr>
          <w:rFonts w:hint="eastAsia"/>
          <w:sz w:val="24"/>
          <w:szCs w:val="24"/>
          <w:lang w:val="en-US" w:eastAsia="zh-CN"/>
        </w:rPr>
        <w:t>省去</w:t>
      </w:r>
      <w:r>
        <w:rPr>
          <w:sz w:val="24"/>
          <w:szCs w:val="24"/>
        </w:rPr>
        <w:t>传统解决方案中</w:t>
      </w:r>
      <w:r>
        <w:rPr>
          <w:rFonts w:hint="eastAsia"/>
          <w:sz w:val="24"/>
          <w:szCs w:val="24"/>
          <w:lang w:val="en-US" w:eastAsia="zh-CN"/>
        </w:rPr>
        <w:t>需要</w:t>
      </w:r>
      <w:r>
        <w:rPr>
          <w:rFonts w:hint="eastAsia"/>
          <w:sz w:val="24"/>
          <w:szCs w:val="24"/>
        </w:rPr>
        <w:t>反复</w:t>
      </w:r>
      <w:r>
        <w:rPr>
          <w:sz w:val="24"/>
          <w:szCs w:val="24"/>
        </w:rPr>
        <w:t>试切</w:t>
      </w:r>
      <w:r>
        <w:rPr>
          <w:rFonts w:hint="eastAsia"/>
          <w:sz w:val="24"/>
          <w:szCs w:val="24"/>
          <w:lang w:val="en-US" w:eastAsia="zh-CN"/>
        </w:rPr>
        <w:t>以及大量的</w:t>
      </w:r>
      <w:r>
        <w:rPr>
          <w:sz w:val="24"/>
          <w:szCs w:val="24"/>
        </w:rPr>
        <w:t>切割实验</w:t>
      </w:r>
      <w:r>
        <w:rPr>
          <w:rFonts w:hint="eastAsia"/>
          <w:sz w:val="24"/>
          <w:szCs w:val="24"/>
        </w:rPr>
        <w:t>消耗。如果能够</w:t>
      </w:r>
      <w:r>
        <w:rPr>
          <w:sz w:val="24"/>
          <w:szCs w:val="24"/>
        </w:rPr>
        <w:t>通过仿真切割</w:t>
      </w:r>
      <w:r>
        <w:rPr>
          <w:rFonts w:hint="eastAsia"/>
          <w:sz w:val="24"/>
          <w:szCs w:val="24"/>
        </w:rPr>
        <w:t>精确</w:t>
      </w:r>
      <w:r>
        <w:rPr>
          <w:sz w:val="24"/>
          <w:szCs w:val="24"/>
        </w:rPr>
        <w:t>预测射流误差，</w:t>
      </w:r>
      <w:r>
        <w:rPr>
          <w:rFonts w:hint="eastAsia"/>
          <w:sz w:val="24"/>
          <w:szCs w:val="24"/>
        </w:rPr>
        <w:t>进而</w:t>
      </w:r>
      <w:r>
        <w:rPr>
          <w:rFonts w:hint="eastAsia"/>
          <w:sz w:val="24"/>
          <w:szCs w:val="24"/>
          <w:lang w:val="en-US" w:eastAsia="zh-CN"/>
        </w:rPr>
        <w:t>利用</w:t>
      </w:r>
      <w:r>
        <w:rPr>
          <w:rFonts w:hint="eastAsia"/>
          <w:sz w:val="24"/>
          <w:szCs w:val="24"/>
        </w:rPr>
        <w:t>补偿</w:t>
      </w:r>
      <w:r>
        <w:rPr>
          <w:sz w:val="24"/>
          <w:szCs w:val="24"/>
        </w:rPr>
        <w:t>方法实现</w:t>
      </w:r>
      <w:r>
        <w:rPr>
          <w:rFonts w:hint="eastAsia"/>
          <w:sz w:val="24"/>
          <w:szCs w:val="24"/>
          <w:lang w:val="en-US" w:eastAsia="zh-CN"/>
        </w:rPr>
        <w:t>磨料</w:t>
      </w:r>
      <w:r>
        <w:rPr>
          <w:rFonts w:hint="eastAsia"/>
          <w:sz w:val="24"/>
          <w:szCs w:val="24"/>
        </w:rPr>
        <w:t>射流</w:t>
      </w:r>
      <w:r>
        <w:rPr>
          <w:rFonts w:hint="eastAsia"/>
          <w:sz w:val="24"/>
          <w:szCs w:val="24"/>
          <w:lang w:val="en-US" w:eastAsia="zh-CN"/>
        </w:rPr>
        <w:t>的</w:t>
      </w:r>
      <w:r>
        <w:rPr>
          <w:sz w:val="24"/>
          <w:szCs w:val="24"/>
        </w:rPr>
        <w:t>精密加工，</w:t>
      </w:r>
      <w:r>
        <w:rPr>
          <w:rFonts w:hint="eastAsia"/>
          <w:sz w:val="24"/>
          <w:szCs w:val="24"/>
        </w:rPr>
        <w:t>那么</w:t>
      </w:r>
      <w:r>
        <w:rPr>
          <w:sz w:val="24"/>
          <w:szCs w:val="24"/>
        </w:rPr>
        <w:t>水射流</w:t>
      </w:r>
      <w:r>
        <w:rPr>
          <w:rFonts w:hint="eastAsia"/>
          <w:sz w:val="24"/>
          <w:szCs w:val="24"/>
        </w:rPr>
        <w:t>在</w:t>
      </w:r>
      <w:r>
        <w:rPr>
          <w:sz w:val="24"/>
          <w:szCs w:val="24"/>
        </w:rPr>
        <w:t>关键领域</w:t>
      </w:r>
      <w:r>
        <w:rPr>
          <w:rFonts w:hint="eastAsia"/>
          <w:sz w:val="24"/>
          <w:szCs w:val="24"/>
        </w:rPr>
        <w:t>的</w:t>
      </w:r>
      <w:r>
        <w:rPr>
          <w:sz w:val="24"/>
          <w:szCs w:val="24"/>
        </w:rPr>
        <w:t>应用将成倍扩大</w:t>
      </w:r>
      <w:r>
        <w:rPr>
          <w:rFonts w:hint="eastAsia"/>
          <w:sz w:val="24"/>
          <w:szCs w:val="24"/>
        </w:rPr>
        <w:t>，</w:t>
      </w:r>
      <w:r>
        <w:rPr>
          <w:rFonts w:hint="eastAsia"/>
          <w:sz w:val="24"/>
          <w:szCs w:val="24"/>
          <w:lang w:val="en-US" w:eastAsia="zh-CN"/>
        </w:rPr>
        <w:t>并能进一步</w:t>
      </w:r>
      <w:r>
        <w:rPr>
          <w:rFonts w:hint="eastAsia"/>
          <w:sz w:val="24"/>
          <w:szCs w:val="24"/>
        </w:rPr>
        <w:t>加快我国航空航天、国防军工等关键领域的发展。</w:t>
      </w:r>
    </w:p>
    <w:p>
      <w:pPr>
        <w:snapToGrid w:val="0"/>
        <w:spacing w:line="288" w:lineRule="auto"/>
      </w:pPr>
    </w:p>
    <w:p>
      <w:pPr>
        <w:pStyle w:val="4"/>
        <w:keepLines/>
        <w:widowControl/>
        <w:spacing w:before="260" w:after="260" w:line="360" w:lineRule="auto"/>
      </w:pPr>
      <w:bookmarkStart w:id="48" w:name="_Toc6342"/>
      <w:bookmarkStart w:id="49" w:name="_Toc55940813"/>
      <w:bookmarkStart w:id="50" w:name="_Toc32009"/>
      <w:r>
        <w:t>1.3 国内外研究现状</w:t>
      </w:r>
      <w:bookmarkEnd w:id="48"/>
      <w:bookmarkEnd w:id="49"/>
      <w:bookmarkEnd w:id="50"/>
    </w:p>
    <w:p>
      <w:pPr>
        <w:spacing w:line="360" w:lineRule="auto"/>
        <w:ind w:firstLine="480" w:firstLineChars="200"/>
        <w:rPr>
          <w:sz w:val="24"/>
        </w:rPr>
      </w:pPr>
      <w:r>
        <w:rPr>
          <w:sz w:val="24"/>
        </w:rPr>
        <w:t>水射流</w:t>
      </w:r>
      <w:r>
        <w:rPr>
          <w:rFonts w:hint="eastAsia"/>
          <w:sz w:val="24"/>
        </w:rPr>
        <w:t>加工</w:t>
      </w:r>
      <w:r>
        <w:rPr>
          <w:sz w:val="24"/>
        </w:rPr>
        <w:t>技术主要分为纯水射流</w:t>
      </w:r>
      <w:r>
        <w:rPr>
          <w:rFonts w:hint="eastAsia"/>
          <w:sz w:val="24"/>
          <w:lang w:val="en-US" w:eastAsia="zh-CN"/>
        </w:rPr>
        <w:t>(</w:t>
      </w:r>
      <w:r>
        <w:rPr>
          <w:sz w:val="24"/>
        </w:rPr>
        <w:t>pure waterjet</w:t>
      </w:r>
      <w:r>
        <w:rPr>
          <w:rFonts w:hint="eastAsia"/>
          <w:sz w:val="24"/>
          <w:lang w:val="en-US" w:eastAsia="zh-CN"/>
        </w:rPr>
        <w:t>)</w:t>
      </w:r>
      <w:r>
        <w:rPr>
          <w:rFonts w:hint="eastAsia"/>
          <w:sz w:val="24"/>
        </w:rPr>
        <w:t>和</w:t>
      </w:r>
      <w:r>
        <w:rPr>
          <w:sz w:val="24"/>
        </w:rPr>
        <w:t>磨料水射流</w:t>
      </w:r>
      <w:r>
        <w:rPr>
          <w:rFonts w:hint="eastAsia"/>
          <w:sz w:val="24"/>
          <w:lang w:val="en-US" w:eastAsia="zh-CN"/>
        </w:rPr>
        <w:t>(</w:t>
      </w:r>
      <w:r>
        <w:rPr>
          <w:sz w:val="24"/>
        </w:rPr>
        <w:t>abrasive waterjet</w:t>
      </w:r>
      <w:r>
        <w:rPr>
          <w:rFonts w:hint="eastAsia"/>
          <w:sz w:val="24"/>
          <w:lang w:val="en-US" w:eastAsia="zh-CN"/>
        </w:rPr>
        <w:t>)</w:t>
      </w:r>
      <w:r>
        <w:rPr>
          <w:sz w:val="24"/>
        </w:rPr>
        <w:t>。其中磨料水射流又发展为前混合磨料水射流</w:t>
      </w:r>
      <w:r>
        <w:rPr>
          <w:rFonts w:hint="eastAsia"/>
          <w:sz w:val="24"/>
          <w:lang w:val="en-US" w:eastAsia="zh-CN"/>
        </w:rPr>
        <w:t>(</w:t>
      </w:r>
      <w:r>
        <w:rPr>
          <w:sz w:val="24"/>
        </w:rPr>
        <w:t>abrasive suspension waterjet，简称前混</w:t>
      </w:r>
      <w:r>
        <w:rPr>
          <w:rFonts w:hint="eastAsia"/>
          <w:sz w:val="24"/>
          <w:lang w:val="en-US" w:eastAsia="zh-CN"/>
        </w:rPr>
        <w:t>)</w:t>
      </w:r>
      <w:r>
        <w:rPr>
          <w:sz w:val="24"/>
        </w:rPr>
        <w:t>和后混合磨料水射流</w:t>
      </w:r>
      <w:r>
        <w:rPr>
          <w:rFonts w:hint="eastAsia"/>
          <w:sz w:val="24"/>
          <w:lang w:val="en-US" w:eastAsia="zh-CN"/>
        </w:rPr>
        <w:t>(</w:t>
      </w:r>
      <w:r>
        <w:rPr>
          <w:sz w:val="24"/>
        </w:rPr>
        <w:t>abrasive waterjet，简称后混</w:t>
      </w:r>
      <w:r>
        <w:rPr>
          <w:rFonts w:hint="eastAsia"/>
          <w:sz w:val="24"/>
          <w:lang w:val="en-US" w:eastAsia="zh-CN"/>
        </w:rPr>
        <w:t>)</w:t>
      </w:r>
      <w:r>
        <w:rPr>
          <w:sz w:val="24"/>
        </w:rPr>
        <w:t>两</w:t>
      </w:r>
      <w:r>
        <w:rPr>
          <w:rFonts w:hint="eastAsia"/>
          <w:sz w:val="24"/>
        </w:rPr>
        <w:t>种</w:t>
      </w:r>
      <w:r>
        <w:rPr>
          <w:sz w:val="24"/>
        </w:rPr>
        <w:t>。前混合磨料水射流是将磨料与高压水在管路之中充分混合再一起喷出的射流，射流中不含有空气</w:t>
      </w:r>
      <w:r>
        <w:fldChar w:fldCharType="begin"/>
      </w:r>
      <w:r>
        <w:instrText xml:space="preserve"> REF _Ref39702106 \r \h  \* MERGEFORMAT </w:instrText>
      </w:r>
      <w:r>
        <w:fldChar w:fldCharType="separate"/>
      </w:r>
      <w:r>
        <w:rPr>
          <w:sz w:val="24"/>
          <w:vertAlign w:val="superscript"/>
        </w:rPr>
        <w:t>[14]</w:t>
      </w:r>
      <w:r>
        <w:fldChar w:fldCharType="end"/>
      </w:r>
      <w:r>
        <w:rPr>
          <w:sz w:val="24"/>
        </w:rPr>
        <w:t>。后混合磨料水射流则是高压水经水喷嘴形成射流后，再裹挟着由负压吸入的磨料与空气而喷出的射流</w:t>
      </w:r>
      <w:r>
        <w:fldChar w:fldCharType="begin"/>
      </w:r>
      <w:r>
        <w:instrText xml:space="preserve"> REF _Ref39702106 \r \h  \* MERGEFORMAT </w:instrText>
      </w:r>
      <w:r>
        <w:fldChar w:fldCharType="separate"/>
      </w:r>
      <w:r>
        <w:rPr>
          <w:sz w:val="24"/>
          <w:vertAlign w:val="superscript"/>
        </w:rPr>
        <w:t>[14]</w:t>
      </w:r>
      <w:r>
        <w:fldChar w:fldCharType="end"/>
      </w:r>
      <w:r>
        <w:rPr>
          <w:sz w:val="24"/>
        </w:rPr>
        <w:t>。目前，水射流切割设备以后混合磨料水射流为主</w:t>
      </w:r>
      <w:r>
        <w:fldChar w:fldCharType="begin"/>
      </w:r>
      <w:r>
        <w:instrText xml:space="preserve"> REF _Ref39702106 \r \h  \* MERGEFORMAT </w:instrText>
      </w:r>
      <w:r>
        <w:fldChar w:fldCharType="separate"/>
      </w:r>
      <w:r>
        <w:rPr>
          <w:sz w:val="24"/>
          <w:vertAlign w:val="superscript"/>
        </w:rPr>
        <w:t>[14]</w:t>
      </w:r>
      <w:r>
        <w:fldChar w:fldCharType="end"/>
      </w:r>
      <w:r>
        <w:rPr>
          <w:sz w:val="24"/>
        </w:rPr>
        <w:t>。</w:t>
      </w:r>
    </w:p>
    <w:p>
      <w:pPr>
        <w:spacing w:line="360" w:lineRule="auto"/>
        <w:ind w:firstLine="480" w:firstLineChars="200"/>
        <w:rPr>
          <w:sz w:val="24"/>
        </w:rPr>
      </w:pPr>
      <w:r>
        <w:rPr>
          <w:sz w:val="24"/>
        </w:rPr>
        <w:t>本课题研究的是后混合磨料水射流技术，该技术是将普通水介质</w:t>
      </w:r>
      <w:r>
        <w:fldChar w:fldCharType="begin"/>
      </w:r>
      <w:r>
        <w:instrText xml:space="preserve"> REF _Ref39702146 \r \h  \* MERGEFORMAT </w:instrText>
      </w:r>
      <w:r>
        <w:fldChar w:fldCharType="separate"/>
      </w:r>
      <w:r>
        <w:rPr>
          <w:sz w:val="24"/>
          <w:vertAlign w:val="superscript"/>
        </w:rPr>
        <w:t>[15]</w:t>
      </w:r>
      <w:r>
        <w:fldChar w:fldCharType="end"/>
      </w:r>
      <w:r>
        <w:rPr>
          <w:sz w:val="24"/>
        </w:rPr>
        <w:t>经高压泵加压至200</w:t>
      </w:r>
      <w:r>
        <w:rPr>
          <w:rFonts w:hint="eastAsia"/>
          <w:sz w:val="24"/>
          <w:lang w:val="en-US" w:eastAsia="zh-CN"/>
        </w:rPr>
        <w:t>~</w:t>
      </w:r>
      <w:r>
        <w:rPr>
          <w:sz w:val="24"/>
        </w:rPr>
        <w:t>700 MPa</w:t>
      </w:r>
      <w:r>
        <w:fldChar w:fldCharType="begin"/>
      </w:r>
      <w:r>
        <w:instrText xml:space="preserve"> REF _Ref39702148 \r \h  \* MERGEFORMAT </w:instrText>
      </w:r>
      <w:r>
        <w:fldChar w:fldCharType="separate"/>
      </w:r>
      <w:r>
        <w:rPr>
          <w:sz w:val="24"/>
          <w:vertAlign w:val="superscript"/>
        </w:rPr>
        <w:t>[16]</w:t>
      </w:r>
      <w:r>
        <w:fldChar w:fldCharType="end"/>
      </w:r>
      <w:r>
        <w:rPr>
          <w:sz w:val="24"/>
        </w:rPr>
        <w:t>，然后通过一个0.05</w:t>
      </w:r>
      <w:r>
        <w:rPr>
          <w:rFonts w:hint="eastAsia"/>
          <w:sz w:val="24"/>
          <w:lang w:val="en-US" w:eastAsia="zh-CN"/>
        </w:rPr>
        <w:t>~</w:t>
      </w:r>
      <w:r>
        <w:rPr>
          <w:sz w:val="24"/>
        </w:rPr>
        <w:t>0.5 mm直径的水喷嘴</w:t>
      </w:r>
      <w:r>
        <w:fldChar w:fldCharType="begin"/>
      </w:r>
      <w:r>
        <w:instrText xml:space="preserve"> REF _Ref39702154 \r \h  \* MERGEFORMAT </w:instrText>
      </w:r>
      <w:r>
        <w:fldChar w:fldCharType="separate"/>
      </w:r>
      <w:r>
        <w:rPr>
          <w:sz w:val="24"/>
          <w:vertAlign w:val="superscript"/>
        </w:rPr>
        <w:t>[17]</w:t>
      </w:r>
      <w:r>
        <w:fldChar w:fldCharType="end"/>
      </w:r>
      <w:r>
        <w:rPr>
          <w:sz w:val="24"/>
        </w:rPr>
        <w:t>形成高速射流</w:t>
      </w:r>
      <w:r>
        <w:fldChar w:fldCharType="begin"/>
      </w:r>
      <w:r>
        <w:instrText xml:space="preserve"> REF _Ref39702165 \r \h  \* MERGEFORMAT </w:instrText>
      </w:r>
      <w:r>
        <w:fldChar w:fldCharType="separate"/>
      </w:r>
      <w:r>
        <w:rPr>
          <w:sz w:val="24"/>
          <w:vertAlign w:val="superscript"/>
        </w:rPr>
        <w:t>[18]</w:t>
      </w:r>
      <w:r>
        <w:fldChar w:fldCharType="end"/>
      </w:r>
      <w:r>
        <w:rPr>
          <w:sz w:val="24"/>
        </w:rPr>
        <w:t>。</w:t>
      </w:r>
      <w:r>
        <w:rPr>
          <w:rFonts w:hint="eastAsia"/>
          <w:sz w:val="24"/>
          <w:lang w:val="en-US" w:eastAsia="zh-CN"/>
        </w:rPr>
        <w:t>然后</w:t>
      </w:r>
      <w:r>
        <w:rPr>
          <w:sz w:val="24"/>
        </w:rPr>
        <w:t>高速射流会</w:t>
      </w:r>
      <w:r>
        <w:rPr>
          <w:rFonts w:hint="eastAsia"/>
          <w:sz w:val="24"/>
          <w:lang w:val="en-US" w:eastAsia="zh-CN"/>
        </w:rPr>
        <w:t>在</w:t>
      </w:r>
      <w:r>
        <w:rPr>
          <w:sz w:val="24"/>
        </w:rPr>
        <w:t>混合室中产生负压，从而将磨料吸入混合室，最后通过磨料砂管形成高速的磨料水射流</w:t>
      </w:r>
      <w:r>
        <w:fldChar w:fldCharType="begin"/>
      </w:r>
      <w:r>
        <w:instrText xml:space="preserve"> REF _Ref39702199 \r \h  \* MERGEFORMAT </w:instrText>
      </w:r>
      <w:r>
        <w:fldChar w:fldCharType="separate"/>
      </w:r>
      <w:r>
        <w:rPr>
          <w:sz w:val="24"/>
          <w:vertAlign w:val="superscript"/>
        </w:rPr>
        <w:t>[19]</w:t>
      </w:r>
      <w:r>
        <w:fldChar w:fldCharType="end"/>
      </w:r>
      <w:r>
        <w:rPr>
          <w:sz w:val="24"/>
        </w:rPr>
        <w:t>，如图1.4所示。</w:t>
      </w:r>
    </w:p>
    <w:p>
      <w:pPr>
        <w:spacing w:line="360" w:lineRule="auto"/>
        <w:ind w:firstLine="480" w:firstLineChars="200"/>
        <w:rPr>
          <w:sz w:val="24"/>
        </w:rPr>
      </w:pPr>
    </w:p>
    <w:p>
      <w:pPr>
        <w:spacing w:line="360" w:lineRule="auto"/>
        <w:ind w:firstLine="480" w:firstLineChars="200"/>
        <w:rPr>
          <w:sz w:val="24"/>
        </w:rPr>
      </w:pPr>
    </w:p>
    <w:p>
      <w:pPr>
        <w:spacing w:line="360" w:lineRule="auto"/>
        <w:ind w:firstLine="420" w:firstLineChars="200"/>
        <w:jc w:val="center"/>
        <w:rPr>
          <w:sz w:val="24"/>
        </w:rPr>
      </w:pPr>
      <w:r>
        <w:drawing>
          <wp:inline distT="0" distB="0" distL="0" distR="0">
            <wp:extent cx="1997075" cy="2111375"/>
            <wp:effectExtent l="0" t="0" r="3175" b="3175"/>
            <wp:docPr id="12" name="图片 5" descr="C:\Users\windr\Desktop\图片36.png图片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descr="C:\Users\windr\Desktop\图片36.png图片36"/>
                    <pic:cNvPicPr>
                      <a:picLocks noChangeAspect="1" noChangeArrowheads="1"/>
                    </pic:cNvPicPr>
                  </pic:nvPicPr>
                  <pic:blipFill>
                    <a:blip r:embed="rId54"/>
                    <a:srcRect/>
                    <a:stretch>
                      <a:fillRect/>
                    </a:stretch>
                  </pic:blipFill>
                  <pic:spPr>
                    <a:xfrm>
                      <a:off x="0" y="0"/>
                      <a:ext cx="1997075" cy="2111375"/>
                    </a:xfrm>
                    <a:prstGeom prst="rect">
                      <a:avLst/>
                    </a:prstGeom>
                    <a:noFill/>
                    <a:ln>
                      <a:noFill/>
                    </a:ln>
                  </pic:spPr>
                </pic:pic>
              </a:graphicData>
            </a:graphic>
          </wp:inline>
        </w:drawing>
      </w:r>
    </w:p>
    <w:p>
      <w:pPr>
        <w:spacing w:line="360" w:lineRule="auto"/>
        <w:jc w:val="center"/>
        <w:rPr>
          <w:vertAlign w:val="superscript"/>
        </w:rPr>
      </w:pPr>
      <w:r>
        <w:t>图1.4  后混合磨料水射流的典型结构</w:t>
      </w:r>
      <w:r>
        <w:fldChar w:fldCharType="begin"/>
      </w:r>
      <w:r>
        <w:instrText xml:space="preserve"> REF _Ref39702205 \r \h  \* MERGEFORMAT </w:instrText>
      </w:r>
      <w:r>
        <w:fldChar w:fldCharType="separate"/>
      </w:r>
      <w:r>
        <w:rPr>
          <w:vertAlign w:val="superscript"/>
        </w:rPr>
        <w:t>[20]</w:t>
      </w:r>
      <w:r>
        <w:fldChar w:fldCharType="end"/>
      </w:r>
    </w:p>
    <w:p>
      <w:pPr>
        <w:spacing w:line="360" w:lineRule="auto"/>
        <w:jc w:val="center"/>
      </w:pPr>
    </w:p>
    <w:p>
      <w:pPr>
        <w:spacing w:line="360" w:lineRule="auto"/>
        <w:ind w:firstLine="480" w:firstLineChars="200"/>
        <w:rPr>
          <w:sz w:val="24"/>
        </w:rPr>
      </w:pPr>
      <w:r>
        <w:rPr>
          <w:sz w:val="24"/>
        </w:rPr>
        <w:t>磨料水射流技术的优势突出</w:t>
      </w:r>
      <w:r>
        <w:fldChar w:fldCharType="begin"/>
      </w:r>
      <w:r>
        <w:instrText xml:space="preserve"> REF _Ref39702210 \r \h  \* MERGEFORMAT </w:instrText>
      </w:r>
      <w:r>
        <w:fldChar w:fldCharType="separate"/>
      </w:r>
      <w:r>
        <w:rPr>
          <w:sz w:val="24"/>
          <w:vertAlign w:val="superscript"/>
        </w:rPr>
        <w:t>[21]</w:t>
      </w:r>
      <w:r>
        <w:fldChar w:fldCharType="end"/>
      </w:r>
      <w:r>
        <w:rPr>
          <w:sz w:val="24"/>
        </w:rPr>
        <w:t>：</w:t>
      </w:r>
    </w:p>
    <w:p>
      <w:pPr>
        <w:numPr>
          <w:ilvl w:val="0"/>
          <w:numId w:val="1"/>
        </w:numPr>
        <w:spacing w:line="360" w:lineRule="auto"/>
        <w:ind w:left="0" w:firstLine="420"/>
        <w:rPr>
          <w:sz w:val="24"/>
        </w:rPr>
      </w:pPr>
      <w:r>
        <w:rPr>
          <w:sz w:val="24"/>
        </w:rPr>
        <w:t>不产生热影响区</w:t>
      </w:r>
      <w:r>
        <w:fldChar w:fldCharType="begin"/>
      </w:r>
      <w:r>
        <w:instrText xml:space="preserve"> REF _Ref39702217 \r \h  \* MERGEFORMAT </w:instrText>
      </w:r>
      <w:r>
        <w:fldChar w:fldCharType="separate"/>
      </w:r>
      <w:r>
        <w:rPr>
          <w:sz w:val="24"/>
          <w:vertAlign w:val="superscript"/>
        </w:rPr>
        <w:t>[22]</w:t>
      </w:r>
      <w:r>
        <w:fldChar w:fldCharType="end"/>
      </w:r>
      <w:r>
        <w:rPr>
          <w:sz w:val="24"/>
        </w:rPr>
        <w:t>，切割过程中产生的热量被大流量的高速水流带走。</w:t>
      </w:r>
    </w:p>
    <w:p>
      <w:pPr>
        <w:numPr>
          <w:ilvl w:val="0"/>
          <w:numId w:val="1"/>
        </w:numPr>
        <w:spacing w:line="360" w:lineRule="auto"/>
        <w:ind w:left="0" w:firstLine="420"/>
        <w:rPr>
          <w:sz w:val="24"/>
        </w:rPr>
      </w:pPr>
      <w:r>
        <w:rPr>
          <w:sz w:val="24"/>
        </w:rPr>
        <w:t>加工范围广，几乎可以加工所有材料，特别是传统方法难以加工的材料。</w:t>
      </w:r>
    </w:p>
    <w:p>
      <w:pPr>
        <w:numPr>
          <w:ilvl w:val="0"/>
          <w:numId w:val="1"/>
        </w:numPr>
        <w:spacing w:line="360" w:lineRule="auto"/>
        <w:ind w:left="0" w:firstLine="420"/>
        <w:rPr>
          <w:sz w:val="24"/>
        </w:rPr>
      </w:pPr>
      <w:r>
        <w:rPr>
          <w:sz w:val="24"/>
        </w:rPr>
        <w:t>安全环保，切割时不会产生烟雾、粉尘及有毒有害气体，是一种对环境十分友好的加工方式</w:t>
      </w:r>
      <w:r>
        <w:fldChar w:fldCharType="begin"/>
      </w:r>
      <w:r>
        <w:instrText xml:space="preserve"> REF _Ref39702221 \r \h  \* MERGEFORMAT </w:instrText>
      </w:r>
      <w:r>
        <w:fldChar w:fldCharType="separate"/>
      </w:r>
      <w:r>
        <w:rPr>
          <w:sz w:val="24"/>
          <w:vertAlign w:val="superscript"/>
        </w:rPr>
        <w:t>[23]</w:t>
      </w:r>
      <w:r>
        <w:fldChar w:fldCharType="end"/>
      </w:r>
      <w:r>
        <w:rPr>
          <w:sz w:val="24"/>
        </w:rPr>
        <w:t>。</w:t>
      </w:r>
    </w:p>
    <w:p>
      <w:pPr>
        <w:numPr>
          <w:ilvl w:val="0"/>
          <w:numId w:val="1"/>
        </w:numPr>
        <w:spacing w:line="360" w:lineRule="auto"/>
        <w:ind w:left="0" w:firstLine="420"/>
        <w:rPr>
          <w:sz w:val="24"/>
        </w:rPr>
      </w:pPr>
      <w:r>
        <w:rPr>
          <w:sz w:val="24"/>
        </w:rPr>
        <w:t>可以加工复杂形状的零件、厚度不一致的零件</w:t>
      </w:r>
      <w:r>
        <w:fldChar w:fldCharType="begin"/>
      </w:r>
      <w:r>
        <w:instrText xml:space="preserve"> REF _Ref39702205 \r \h  \* MERGEFORMAT </w:instrText>
      </w:r>
      <w:r>
        <w:fldChar w:fldCharType="separate"/>
      </w:r>
      <w:r>
        <w:rPr>
          <w:sz w:val="24"/>
          <w:vertAlign w:val="superscript"/>
        </w:rPr>
        <w:t>[20]</w:t>
      </w:r>
      <w:r>
        <w:fldChar w:fldCharType="end"/>
      </w:r>
      <w:r>
        <w:rPr>
          <w:sz w:val="24"/>
        </w:rPr>
        <w:t>，甚至可以实现立体加工</w:t>
      </w:r>
      <w:r>
        <w:fldChar w:fldCharType="begin"/>
      </w:r>
      <w:r>
        <w:instrText xml:space="preserve"> REF _Ref39702231 \r \h  \* MERGEFORMAT </w:instrText>
      </w:r>
      <w:r>
        <w:fldChar w:fldCharType="separate"/>
      </w:r>
      <w:r>
        <w:rPr>
          <w:sz w:val="24"/>
          <w:vertAlign w:val="superscript"/>
        </w:rPr>
        <w:t>[24]</w:t>
      </w:r>
      <w:r>
        <w:fldChar w:fldCharType="end"/>
      </w:r>
      <w:r>
        <w:rPr>
          <w:sz w:val="24"/>
        </w:rPr>
        <w:t>。</w:t>
      </w:r>
    </w:p>
    <w:p>
      <w:pPr>
        <w:adjustRightInd w:val="0"/>
        <w:snapToGrid w:val="0"/>
        <w:spacing w:line="360" w:lineRule="auto"/>
        <w:ind w:firstLine="480" w:firstLineChars="200"/>
        <w:rPr>
          <w:sz w:val="24"/>
          <w:szCs w:val="24"/>
        </w:rPr>
      </w:pPr>
      <w:r>
        <w:rPr>
          <w:sz w:val="24"/>
          <w:szCs w:val="24"/>
        </w:rPr>
        <w:t>与其它高能束切割技术类似，磨料射流是一把“软刀子”而非</w:t>
      </w:r>
      <w:r>
        <w:rPr>
          <w:rFonts w:hint="eastAsia"/>
          <w:sz w:val="24"/>
          <w:szCs w:val="24"/>
          <w:lang w:val="en-US" w:eastAsia="zh-CN"/>
        </w:rPr>
        <w:t>一把</w:t>
      </w:r>
      <w:r>
        <w:rPr>
          <w:sz w:val="24"/>
          <w:szCs w:val="24"/>
        </w:rPr>
        <w:t>硬刀子</w:t>
      </w:r>
      <w:r>
        <w:rPr>
          <w:rFonts w:hint="eastAsia"/>
          <w:sz w:val="24"/>
          <w:szCs w:val="24"/>
          <w:lang w:val="en-US" w:eastAsia="zh-CN"/>
        </w:rPr>
        <w:t>(</w:t>
      </w:r>
      <w:r>
        <w:rPr>
          <w:sz w:val="24"/>
          <w:szCs w:val="24"/>
        </w:rPr>
        <w:t>如图1.5所示</w:t>
      </w:r>
      <w:r>
        <w:rPr>
          <w:rFonts w:hint="eastAsia"/>
          <w:sz w:val="24"/>
          <w:szCs w:val="24"/>
          <w:lang w:val="en-US" w:eastAsia="zh-CN"/>
        </w:rPr>
        <w:t>)</w:t>
      </w:r>
      <w:r>
        <w:rPr>
          <w:sz w:val="24"/>
          <w:szCs w:val="24"/>
        </w:rPr>
        <w:t>。硬刀子</w:t>
      </w:r>
      <w:r>
        <w:rPr>
          <w:rFonts w:hint="eastAsia"/>
          <w:sz w:val="24"/>
          <w:szCs w:val="24"/>
          <w:lang w:val="en-US" w:eastAsia="zh-CN"/>
        </w:rPr>
        <w:t>在</w:t>
      </w:r>
      <w:r>
        <w:rPr>
          <w:sz w:val="24"/>
          <w:szCs w:val="24"/>
        </w:rPr>
        <w:t>切削材料过程中，其形状</w:t>
      </w:r>
      <w:r>
        <w:rPr>
          <w:rFonts w:hint="eastAsia"/>
          <w:sz w:val="24"/>
          <w:szCs w:val="24"/>
          <w:lang w:val="en-US" w:eastAsia="zh-CN"/>
        </w:rPr>
        <w:t>大体上</w:t>
      </w:r>
      <w:r>
        <w:rPr>
          <w:sz w:val="24"/>
          <w:szCs w:val="24"/>
        </w:rPr>
        <w:t>保持不变。</w:t>
      </w:r>
      <w:r>
        <w:rPr>
          <w:rFonts w:hint="eastAsia"/>
          <w:sz w:val="24"/>
          <w:szCs w:val="24"/>
          <w:lang w:val="en-US" w:eastAsia="zh-CN"/>
        </w:rPr>
        <w:t>而</w:t>
      </w:r>
      <w:r>
        <w:rPr>
          <w:sz w:val="24"/>
          <w:szCs w:val="24"/>
        </w:rPr>
        <w:t>软刀子不同，</w:t>
      </w:r>
      <w:r>
        <w:rPr>
          <w:rFonts w:hint="eastAsia"/>
          <w:sz w:val="24"/>
          <w:szCs w:val="24"/>
          <w:lang w:val="en-US" w:eastAsia="zh-CN"/>
        </w:rPr>
        <w:t>在</w:t>
      </w:r>
      <w:r>
        <w:rPr>
          <w:sz w:val="24"/>
          <w:szCs w:val="24"/>
        </w:rPr>
        <w:t>切割材料时，当切割条件改变，其刀具形状也会发生</w:t>
      </w:r>
      <w:r>
        <w:rPr>
          <w:rFonts w:hint="eastAsia"/>
          <w:sz w:val="24"/>
          <w:szCs w:val="24"/>
          <w:lang w:val="en-US" w:eastAsia="zh-CN"/>
        </w:rPr>
        <w:t>明显</w:t>
      </w:r>
      <w:r>
        <w:rPr>
          <w:sz w:val="24"/>
          <w:szCs w:val="24"/>
        </w:rPr>
        <w:t>变化。正是由于这种变化，磨料射流切出的零件在不同位置会表现出不同的切面形状。也正是由于这个原因，磨料射流的切割精度受到极大限制。</w:t>
      </w:r>
      <w:r>
        <w:rPr>
          <w:rFonts w:hint="eastAsia"/>
          <w:sz w:val="24"/>
          <w:szCs w:val="24"/>
          <w:lang w:val="en-US" w:eastAsia="zh-CN"/>
        </w:rPr>
        <w:t>伴</w:t>
      </w:r>
      <w:r>
        <w:rPr>
          <w:sz w:val="24"/>
          <w:szCs w:val="24"/>
        </w:rPr>
        <w:t>随着各种高性能材料的大量涌现，人们对磨料射流的需求也</w:t>
      </w:r>
      <w:r>
        <w:rPr>
          <w:rFonts w:hint="eastAsia"/>
          <w:sz w:val="24"/>
          <w:szCs w:val="24"/>
          <w:lang w:val="en-US" w:eastAsia="zh-CN"/>
        </w:rPr>
        <w:t>日益提升</w:t>
      </w:r>
      <w:r>
        <w:rPr>
          <w:sz w:val="24"/>
          <w:szCs w:val="24"/>
        </w:rPr>
        <w:t>。</w:t>
      </w:r>
      <w:r>
        <w:rPr>
          <w:rFonts w:hint="eastAsia"/>
          <w:sz w:val="24"/>
          <w:szCs w:val="24"/>
          <w:lang w:val="en-US" w:eastAsia="zh-CN"/>
        </w:rPr>
        <w:t>但</w:t>
      </w:r>
      <w:r>
        <w:rPr>
          <w:sz w:val="24"/>
          <w:szCs w:val="24"/>
        </w:rPr>
        <w:t>磨料射流切割精度</w:t>
      </w:r>
      <w:r>
        <w:rPr>
          <w:rFonts w:hint="eastAsia"/>
          <w:sz w:val="24"/>
          <w:szCs w:val="24"/>
          <w:lang w:val="en-US" w:eastAsia="zh-CN"/>
        </w:rPr>
        <w:t>不足的问题已成为其扩展应用领域</w:t>
      </w:r>
      <w:r>
        <w:rPr>
          <w:sz w:val="24"/>
          <w:szCs w:val="24"/>
        </w:rPr>
        <w:t>的瓶颈。造成磨料射流切割精度</w:t>
      </w:r>
      <w:r>
        <w:rPr>
          <w:rFonts w:hint="eastAsia"/>
          <w:sz w:val="24"/>
          <w:szCs w:val="24"/>
          <w:lang w:val="en-US" w:eastAsia="zh-CN"/>
        </w:rPr>
        <w:t>不足</w:t>
      </w:r>
      <w:r>
        <w:rPr>
          <w:sz w:val="24"/>
          <w:szCs w:val="24"/>
        </w:rPr>
        <w:t>的最</w:t>
      </w:r>
      <w:r>
        <w:rPr>
          <w:rFonts w:hint="eastAsia"/>
          <w:sz w:val="24"/>
          <w:szCs w:val="24"/>
          <w:lang w:val="en-US" w:eastAsia="zh-CN"/>
        </w:rPr>
        <w:t>直接</w:t>
      </w:r>
      <w:r>
        <w:rPr>
          <w:sz w:val="24"/>
          <w:szCs w:val="24"/>
        </w:rPr>
        <w:t>原因</w:t>
      </w:r>
      <w:r>
        <w:rPr>
          <w:rFonts w:hint="eastAsia"/>
          <w:sz w:val="24"/>
          <w:szCs w:val="24"/>
        </w:rPr>
        <w:t>是</w:t>
      </w:r>
      <w:r>
        <w:rPr>
          <w:rFonts w:hint="eastAsia"/>
          <w:sz w:val="24"/>
          <w:szCs w:val="24"/>
          <w:lang w:val="en-US" w:eastAsia="zh-CN"/>
        </w:rPr>
        <w:t>目前人</w:t>
      </w:r>
      <w:r>
        <w:rPr>
          <w:sz w:val="24"/>
          <w:szCs w:val="24"/>
        </w:rPr>
        <w:t>们对这把软刀子在切割材料过程中形状变化的描述不准确。因此，如何准确描述磨料射流的形状——射流流形</w:t>
      </w:r>
      <w:r>
        <w:rPr>
          <w:rFonts w:hint="eastAsia"/>
          <w:sz w:val="24"/>
          <w:szCs w:val="24"/>
          <w:lang w:eastAsia="zh-CN"/>
        </w:rPr>
        <w:t>——</w:t>
      </w:r>
      <w:r>
        <w:rPr>
          <w:sz w:val="24"/>
          <w:szCs w:val="24"/>
        </w:rPr>
        <w:t>意义重大</w:t>
      </w:r>
      <w:r>
        <w:rPr>
          <w:rFonts w:hint="eastAsia"/>
          <w:sz w:val="24"/>
          <w:szCs w:val="24"/>
        </w:rPr>
        <w:t>。</w:t>
      </w:r>
      <w:r>
        <w:rPr>
          <w:sz w:val="24"/>
          <w:szCs w:val="24"/>
        </w:rPr>
        <w:t>实际上，尽管磨料射流投入工业应用的时间不算长，</w:t>
      </w:r>
      <w:r>
        <w:rPr>
          <w:rFonts w:hint="eastAsia"/>
          <w:sz w:val="24"/>
          <w:szCs w:val="24"/>
          <w:lang w:val="en-US" w:eastAsia="zh-CN"/>
        </w:rPr>
        <w:t>但多年来</w:t>
      </w:r>
      <w:r>
        <w:rPr>
          <w:sz w:val="24"/>
          <w:szCs w:val="24"/>
        </w:rPr>
        <w:t>中外科研人员一直试图</w:t>
      </w:r>
      <w:r>
        <w:rPr>
          <w:rFonts w:hint="eastAsia"/>
          <w:sz w:val="24"/>
          <w:szCs w:val="24"/>
          <w:lang w:val="en-US" w:eastAsia="zh-CN"/>
        </w:rPr>
        <w:t>了解、认识</w:t>
      </w:r>
      <w:r>
        <w:rPr>
          <w:sz w:val="24"/>
          <w:szCs w:val="24"/>
        </w:rPr>
        <w:t>磨料射流流形。</w:t>
      </w:r>
    </w:p>
    <w:p>
      <w:pPr>
        <w:snapToGrid w:val="0"/>
        <w:spacing w:line="288" w:lineRule="auto"/>
        <w:ind w:firstLine="411" w:firstLineChars="196"/>
        <w:jc w:val="center"/>
        <w:rPr>
          <w:b/>
        </w:rPr>
      </w:pP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0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44" w:hRule="atLeast"/>
          <w:jc w:val="center"/>
        </w:trPr>
        <w:tc>
          <w:tcPr>
            <w:tcW w:w="6062" w:type="dxa"/>
            <w:tcBorders>
              <w:top w:val="nil"/>
              <w:left w:val="nil"/>
              <w:bottom w:val="nil"/>
              <w:right w:val="nil"/>
            </w:tcBorders>
            <w:shd w:val="clear" w:color="auto" w:fill="auto"/>
          </w:tcPr>
          <w:p>
            <w:pPr>
              <w:spacing w:line="360" w:lineRule="auto"/>
              <w:jc w:val="center"/>
              <w:rPr>
                <w:rFonts w:ascii="宋体" w:hAnsi="宋体"/>
                <w:szCs w:val="24"/>
              </w:rPr>
            </w:pPr>
            <w:r>
              <w:rPr>
                <w:rFonts w:ascii="宋体" w:hAnsi="宋体"/>
              </w:rPr>
              <w:drawing>
                <wp:anchor distT="0" distB="0" distL="114300" distR="114300" simplePos="0" relativeHeight="251662336" behindDoc="0" locked="0" layoutInCell="1" allowOverlap="1">
                  <wp:simplePos x="0" y="0"/>
                  <wp:positionH relativeFrom="column">
                    <wp:posOffset>76200</wp:posOffset>
                  </wp:positionH>
                  <wp:positionV relativeFrom="paragraph">
                    <wp:posOffset>-4445</wp:posOffset>
                  </wp:positionV>
                  <wp:extent cx="2771775" cy="2009775"/>
                  <wp:effectExtent l="0" t="0" r="9525" b="9525"/>
                  <wp:wrapSquare wrapText="bothSides"/>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2771775" cy="2009775"/>
                          </a:xfrm>
                          <a:prstGeom prst="rect">
                            <a:avLst/>
                          </a:prstGeom>
                          <a:noFill/>
                          <a:ln>
                            <a:noFill/>
                          </a:ln>
                        </pic:spPr>
                      </pic:pic>
                    </a:graphicData>
                  </a:graphic>
                </wp:anchor>
              </w:drawing>
            </w:r>
            <w:r>
              <w:rPr>
                <w:rFonts w:ascii="宋体" w:hAnsi="宋体"/>
              </w:rPr>
              <w:drawing>
                <wp:anchor distT="0" distB="0" distL="114300" distR="114300" simplePos="0" relativeHeight="251664384" behindDoc="0" locked="0" layoutInCell="1" allowOverlap="1">
                  <wp:simplePos x="0" y="0"/>
                  <wp:positionH relativeFrom="column">
                    <wp:posOffset>3009900</wp:posOffset>
                  </wp:positionH>
                  <wp:positionV relativeFrom="paragraph">
                    <wp:posOffset>3175</wp:posOffset>
                  </wp:positionV>
                  <wp:extent cx="581025" cy="2009775"/>
                  <wp:effectExtent l="0" t="0" r="9525" b="9525"/>
                  <wp:wrapSquare wrapText="bothSides"/>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581025" cy="2009775"/>
                          </a:xfrm>
                          <a:prstGeom prst="rect">
                            <a:avLst/>
                          </a:prstGeom>
                          <a:noFill/>
                          <a:ln>
                            <a:noFill/>
                          </a:ln>
                        </pic:spPr>
                      </pic:pic>
                    </a:graphicData>
                  </a:graphic>
                </wp:anchor>
              </w:drawing>
            </w:r>
            <w:r>
              <w:rPr>
                <w:rFonts w:ascii="宋体" w:hAnsi="宋体"/>
              </w:rPr>
              <w:t>图</w:t>
            </w:r>
            <w:r>
              <w:t>1.5</w:t>
            </w:r>
            <w:r>
              <w:rPr>
                <w:rFonts w:ascii="宋体" w:hAnsi="宋体"/>
              </w:rPr>
              <w:t xml:space="preserve">  硬刀子 </w:t>
            </w:r>
            <w:r>
              <w:t>VS</w:t>
            </w:r>
            <w:r>
              <w:rPr>
                <w:rFonts w:ascii="宋体" w:hAnsi="宋体"/>
              </w:rPr>
              <w:t xml:space="preserve"> 软刀子</w:t>
            </w:r>
          </w:p>
        </w:tc>
      </w:tr>
    </w:tbl>
    <w:p>
      <w:pPr>
        <w:pStyle w:val="20"/>
        <w:numPr>
          <w:ilvl w:val="0"/>
          <w:numId w:val="2"/>
        </w:numPr>
        <w:rPr>
          <w:rFonts w:ascii="黑体" w:hAnsi="黑体" w:eastAsia="黑体"/>
          <w:b w:val="0"/>
          <w:bCs w:val="0"/>
        </w:rPr>
      </w:pPr>
      <w:bookmarkStart w:id="51" w:name="_Toc28875"/>
      <w:bookmarkStart w:id="52" w:name="_Toc55940814"/>
      <w:bookmarkStart w:id="53" w:name="_Toc12436"/>
      <w:r>
        <w:rPr>
          <w:rFonts w:ascii="黑体" w:hAnsi="黑体" w:eastAsia="黑体"/>
          <w:b w:val="0"/>
          <w:bCs w:val="0"/>
        </w:rPr>
        <w:t>对射流“拖尾”现象的研究</w:t>
      </w:r>
      <w:bookmarkEnd w:id="51"/>
      <w:bookmarkEnd w:id="52"/>
      <w:bookmarkEnd w:id="53"/>
    </w:p>
    <w:p>
      <w:pPr>
        <w:spacing w:line="360" w:lineRule="auto"/>
        <w:ind w:firstLine="480" w:firstLineChars="200"/>
        <w:rPr>
          <w:sz w:val="24"/>
        </w:rPr>
      </w:pPr>
      <w:r>
        <w:rPr>
          <w:sz w:val="24"/>
        </w:rPr>
        <w:t>如图1.6所示，软刀子在切割材料时，射流射入材料上表面并从下表面射出，在这个过程中，下表面射出点沿喷嘴进给方向上会滞后于上表面射入点一段距离。这种现象被称为“拖尾”。射入点与射出点之间的距离被称为后拖量。</w:t>
      </w:r>
    </w:p>
    <w:p>
      <w:pPr>
        <w:spacing w:line="360" w:lineRule="auto"/>
        <w:ind w:left="425"/>
        <w:jc w:val="left"/>
        <w:rPr>
          <w:sz w:val="24"/>
        </w:rPr>
      </w:pPr>
    </w:p>
    <w:p>
      <w:pPr>
        <w:spacing w:line="360" w:lineRule="auto"/>
        <w:ind w:left="425"/>
        <w:jc w:val="center"/>
        <w:rPr>
          <w:rFonts w:ascii="宋体" w:hAnsi="宋体"/>
          <w:szCs w:val="24"/>
        </w:rPr>
      </w:pPr>
      <w:r>
        <w:drawing>
          <wp:inline distT="0" distB="0" distL="0" distR="0">
            <wp:extent cx="2398395" cy="1659890"/>
            <wp:effectExtent l="0" t="0" r="1905" b="16510"/>
            <wp:docPr id="13" name="图片 8"/>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2398395" cy="1659890"/>
                    </a:xfrm>
                    <a:prstGeom prst="rect">
                      <a:avLst/>
                    </a:prstGeom>
                    <a:noFill/>
                    <a:ln>
                      <a:noFill/>
                    </a:ln>
                  </pic:spPr>
                </pic:pic>
              </a:graphicData>
            </a:graphic>
          </wp:inline>
        </w:drawing>
      </w:r>
      <w:r>
        <w:drawing>
          <wp:inline distT="0" distB="0" distL="0" distR="0">
            <wp:extent cx="2096135" cy="1659890"/>
            <wp:effectExtent l="0" t="0" r="18415" b="16510"/>
            <wp:docPr id="14" name="图片 4"/>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rrowheads="1"/>
                    </pic:cNvPicPr>
                  </pic:nvPicPr>
                  <pic:blipFill>
                    <a:blip r:embed="rId58" cstate="print">
                      <a:extLst>
                        <a:ext uri="{BEBA8EAE-BF5A-486C-A8C5-ECC9F3942E4B}">
                          <a14:imgProps xmlns:a14="http://schemas.microsoft.com/office/drawing/2010/main">
                            <a14:imgLayer r:embed="rId59">
                              <a14:imgEffect>
                                <a14:brightnessContrast bright="35000" contrast="5000"/>
                              </a14:imgEffect>
                            </a14:imgLayer>
                          </a14:imgProps>
                        </a:ext>
                        <a:ext uri="{28A0092B-C50C-407E-A947-70E740481C1C}">
                          <a14:useLocalDpi xmlns:a14="http://schemas.microsoft.com/office/drawing/2010/main" val="0"/>
                        </a:ext>
                      </a:extLst>
                    </a:blip>
                    <a:srcRect/>
                    <a:stretch>
                      <a:fillRect/>
                    </a:stretch>
                  </pic:blipFill>
                  <pic:spPr>
                    <a:xfrm>
                      <a:off x="0" y="0"/>
                      <a:ext cx="2096135" cy="1659890"/>
                    </a:xfrm>
                    <a:prstGeom prst="rect">
                      <a:avLst/>
                    </a:prstGeom>
                    <a:noFill/>
                    <a:ln>
                      <a:noFill/>
                    </a:ln>
                  </pic:spPr>
                </pic:pic>
              </a:graphicData>
            </a:graphic>
          </wp:inline>
        </w:drawing>
      </w:r>
      <w:r>
        <w:br w:type="textWrapping"/>
      </w:r>
      <w:r>
        <w:rPr>
          <w:rFonts w:ascii="宋体" w:hAnsi="宋体"/>
          <w:szCs w:val="24"/>
        </w:rPr>
        <w:t>图</w:t>
      </w:r>
      <w:r>
        <w:rPr>
          <w:szCs w:val="24"/>
        </w:rPr>
        <w:t>1.6</w:t>
      </w:r>
      <w:r>
        <w:rPr>
          <w:rFonts w:ascii="宋体" w:hAnsi="宋体"/>
          <w:szCs w:val="24"/>
        </w:rPr>
        <w:t xml:space="preserve">  磨料水射流的拖尾现象</w:t>
      </w:r>
      <w:r>
        <w:fldChar w:fldCharType="begin"/>
      </w:r>
      <w:r>
        <w:instrText xml:space="preserve"> REF _Ref39702205 \r \h  \* MERGEFORMAT </w:instrText>
      </w:r>
      <w:r>
        <w:fldChar w:fldCharType="separate"/>
      </w:r>
      <w:r>
        <w:rPr>
          <w:szCs w:val="24"/>
          <w:vertAlign w:val="superscript"/>
        </w:rPr>
        <w:t>[20]</w:t>
      </w:r>
      <w:r>
        <w:fldChar w:fldCharType="end"/>
      </w:r>
    </w:p>
    <w:p>
      <w:pPr>
        <w:spacing w:line="360" w:lineRule="auto"/>
        <w:ind w:left="425"/>
        <w:jc w:val="center"/>
        <w:rPr>
          <w:sz w:val="24"/>
          <w:szCs w:val="24"/>
        </w:rPr>
      </w:pPr>
    </w:p>
    <w:p>
      <w:pPr>
        <w:adjustRightInd w:val="0"/>
        <w:snapToGrid w:val="0"/>
        <w:spacing w:line="360" w:lineRule="auto"/>
        <w:ind w:firstLine="482"/>
        <w:rPr>
          <w:sz w:val="24"/>
        </w:rPr>
      </w:pPr>
      <w:r>
        <w:rPr>
          <w:sz w:val="24"/>
          <w:szCs w:val="24"/>
        </w:rPr>
        <w:t>中外科研人员对后拖量的认识及研究由来已久。早在</w:t>
      </w:r>
      <w:r>
        <w:rPr>
          <w:sz w:val="24"/>
        </w:rPr>
        <w:t>1984年，Hashish利用高速摄像仪和透明材料对切割前沿和拖尾现象进行了可视化研究。该研究首次捕捉了切割前沿的曲线轮廓以及磨料水射流加工中去除材料的循环作业特性</w:t>
      </w:r>
      <w:r>
        <w:fldChar w:fldCharType="begin"/>
      </w:r>
      <w:r>
        <w:instrText xml:space="preserve"> REF _Ref39702247 \r \h  \* MERGEFORMAT </w:instrText>
      </w:r>
      <w:r>
        <w:fldChar w:fldCharType="separate"/>
      </w:r>
      <w:r>
        <w:rPr>
          <w:sz w:val="24"/>
          <w:vertAlign w:val="superscript"/>
        </w:rPr>
        <w:t>[25]</w:t>
      </w:r>
      <w:r>
        <w:fldChar w:fldCharType="end"/>
      </w:r>
      <w:r>
        <w:rPr>
          <w:sz w:val="24"/>
        </w:rPr>
        <w:t>。1990年，Matsui等研究发现，切割前沿可以用有关切割速度的圆弧表示</w:t>
      </w:r>
      <w:r>
        <w:fldChar w:fldCharType="begin"/>
      </w:r>
      <w:r>
        <w:instrText xml:space="preserve"> REF _Ref39702256 \r \h  \* MERGEFORMAT </w:instrText>
      </w:r>
      <w:r>
        <w:fldChar w:fldCharType="separate"/>
      </w:r>
      <w:r>
        <w:rPr>
          <w:sz w:val="24"/>
          <w:vertAlign w:val="superscript"/>
        </w:rPr>
        <w:t>[26]</w:t>
      </w:r>
      <w:r>
        <w:fldChar w:fldCharType="end"/>
      </w:r>
      <w:r>
        <w:rPr>
          <w:sz w:val="24"/>
        </w:rPr>
        <w:t>。1992年，Kitamura等的研究表明，切割前沿后拖量与切割速度成线性正比，且斜率随厚度的增加而增加</w:t>
      </w:r>
      <w:r>
        <w:fldChar w:fldCharType="begin"/>
      </w:r>
      <w:r>
        <w:instrText xml:space="preserve"> REF _Ref39702263 \r \h  \* MERGEFORMAT </w:instrText>
      </w:r>
      <w:r>
        <w:fldChar w:fldCharType="separate"/>
      </w:r>
      <w:r>
        <w:rPr>
          <w:sz w:val="24"/>
          <w:vertAlign w:val="superscript"/>
        </w:rPr>
        <w:t>[27]</w:t>
      </w:r>
      <w:r>
        <w:fldChar w:fldCharType="end"/>
      </w:r>
      <w:r>
        <w:rPr>
          <w:sz w:val="24"/>
        </w:rPr>
        <w:t>，如图1.7所示，在40 mm/min的切割速度下，19 mm厚的切割样件的后拖量约为1.6 mm。19 mm厚的样件其后拖量正比于切割速度的系数约为0.04。2007年，Hashish的实验数据证实了该观察结果</w:t>
      </w:r>
      <w:r>
        <w:fldChar w:fldCharType="begin"/>
      </w:r>
      <w:r>
        <w:instrText xml:space="preserve"> REF _Ref39702269 \r \h  \* MERGEFORMAT </w:instrText>
      </w:r>
      <w:r>
        <w:fldChar w:fldCharType="separate"/>
      </w:r>
      <w:r>
        <w:rPr>
          <w:sz w:val="24"/>
          <w:vertAlign w:val="superscript"/>
        </w:rPr>
        <w:t>[28]</w:t>
      </w:r>
      <w:r>
        <w:fldChar w:fldCharType="end"/>
      </w:r>
      <w:r>
        <w:rPr>
          <w:sz w:val="24"/>
        </w:rPr>
        <w:t>。</w:t>
      </w:r>
    </w:p>
    <w:p>
      <w:pPr>
        <w:adjustRightInd w:val="0"/>
        <w:snapToGrid w:val="0"/>
        <w:spacing w:line="440" w:lineRule="exact"/>
        <w:ind w:firstLine="480"/>
        <w:rPr>
          <w:sz w:val="24"/>
        </w:rPr>
      </w:pPr>
    </w:p>
    <w:p>
      <w:pPr>
        <w:spacing w:line="360" w:lineRule="auto"/>
        <w:ind w:left="425"/>
        <w:jc w:val="left"/>
      </w:pPr>
      <w:r>
        <w:drawing>
          <wp:inline distT="0" distB="0" distL="0" distR="0">
            <wp:extent cx="4199255" cy="2792730"/>
            <wp:effectExtent l="0" t="0" r="10795" b="7620"/>
            <wp:docPr id="15" name="图片 2"/>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4199255" cy="2792730"/>
                    </a:xfrm>
                    <a:prstGeom prst="rect">
                      <a:avLst/>
                    </a:prstGeom>
                    <a:noFill/>
                    <a:ln>
                      <a:noFill/>
                    </a:ln>
                  </pic:spPr>
                </pic:pic>
              </a:graphicData>
            </a:graphic>
          </wp:inline>
        </w:drawing>
      </w:r>
    </w:p>
    <w:p>
      <w:pPr>
        <w:spacing w:line="360" w:lineRule="auto"/>
        <w:ind w:left="425"/>
        <w:jc w:val="center"/>
        <w:rPr>
          <w:vertAlign w:val="superscript"/>
        </w:rPr>
      </w:pPr>
      <w:r>
        <w:t>图1.7 四种厚度下后拖量与切割速度间的关系</w:t>
      </w:r>
      <w:r>
        <w:fldChar w:fldCharType="begin"/>
      </w:r>
      <w:r>
        <w:instrText xml:space="preserve"> REF _Ref39702263 \r \h  \* MERGEFORMAT </w:instrText>
      </w:r>
      <w:r>
        <w:fldChar w:fldCharType="separate"/>
      </w:r>
      <w:r>
        <w:rPr>
          <w:vertAlign w:val="superscript"/>
        </w:rPr>
        <w:t>[27]</w:t>
      </w:r>
      <w:r>
        <w:fldChar w:fldCharType="end"/>
      </w:r>
    </w:p>
    <w:p>
      <w:pPr>
        <w:spacing w:line="360" w:lineRule="auto"/>
        <w:ind w:firstLine="480" w:firstLineChars="200"/>
        <w:rPr>
          <w:sz w:val="24"/>
        </w:rPr>
      </w:pPr>
      <w:r>
        <w:rPr>
          <w:sz w:val="24"/>
        </w:rPr>
        <w:t>2004年，Henning和Westkämper研究了磨料颗粒的平移动能和旋转动能对切割前沿曲率的影响</w:t>
      </w:r>
      <w:r>
        <w:fldChar w:fldCharType="begin"/>
      </w:r>
      <w:r>
        <w:instrText xml:space="preserve"> REF _Ref39702292 \r \h  \* MERGEFORMAT </w:instrText>
      </w:r>
      <w:r>
        <w:fldChar w:fldCharType="separate"/>
      </w:r>
      <w:r>
        <w:rPr>
          <w:sz w:val="24"/>
          <w:vertAlign w:val="superscript"/>
        </w:rPr>
        <w:t>[29]</w:t>
      </w:r>
      <w:r>
        <w:fldChar w:fldCharType="end"/>
      </w:r>
      <w:r>
        <w:rPr>
          <w:sz w:val="24"/>
        </w:rPr>
        <w:t>。他们还提供了圆形路径切割时三维射流形状模型的一些结果，该结果与样品的测量结果吻合得很好。该作者在2006年</w:t>
      </w:r>
      <w:r>
        <w:fldChar w:fldCharType="begin"/>
      </w:r>
      <w:r>
        <w:instrText xml:space="preserve"> REF _Ref39702305 \r \h  \* MERGEFORMAT </w:instrText>
      </w:r>
      <w:r>
        <w:fldChar w:fldCharType="separate"/>
      </w:r>
      <w:r>
        <w:rPr>
          <w:sz w:val="24"/>
          <w:vertAlign w:val="superscript"/>
        </w:rPr>
        <w:t>[30]</w:t>
      </w:r>
      <w:r>
        <w:fldChar w:fldCharType="end"/>
      </w:r>
      <w:r>
        <w:rPr>
          <w:sz w:val="24"/>
        </w:rPr>
        <w:t>和2007</w:t>
      </w:r>
      <w:r>
        <w:fldChar w:fldCharType="begin"/>
      </w:r>
      <w:r>
        <w:instrText xml:space="preserve"> REF _Ref39702307 \r \h  \* MERGEFORMAT </w:instrText>
      </w:r>
      <w:r>
        <w:fldChar w:fldCharType="separate"/>
      </w:r>
      <w:r>
        <w:rPr>
          <w:sz w:val="24"/>
          <w:vertAlign w:val="superscript"/>
        </w:rPr>
        <w:t>[31]</w:t>
      </w:r>
      <w:r>
        <w:fldChar w:fldCharType="end"/>
      </w:r>
      <w:r>
        <w:rPr>
          <w:sz w:val="24"/>
        </w:rPr>
        <w:t>年进一步分析了切割前沿的动力学，并基于时空模型得出了切割前沿局部材料去除率的时间序列。2010年，Akkurt研究了切割前沿的形状特征，他利用铣床将切缝铣去一半，经测量发现可以用抛物线很好地表征切割前沿</w:t>
      </w:r>
      <w:r>
        <w:fldChar w:fldCharType="begin"/>
      </w:r>
      <w:r>
        <w:instrText xml:space="preserve"> REF _Ref39702314 \r \h  \* MERGEFORMAT </w:instrText>
      </w:r>
      <w:r>
        <w:fldChar w:fldCharType="separate"/>
      </w:r>
      <w:r>
        <w:rPr>
          <w:sz w:val="24"/>
          <w:vertAlign w:val="superscript"/>
        </w:rPr>
        <w:t>[32]</w:t>
      </w:r>
      <w:r>
        <w:fldChar w:fldCharType="end"/>
      </w:r>
      <w:r>
        <w:rPr>
          <w:sz w:val="24"/>
        </w:rPr>
        <w:t>。通过机加工破坏切缝采集切割前沿是传统切割前沿研究方法中最常用的一种，</w:t>
      </w:r>
      <w:r>
        <w:rPr>
          <w:rFonts w:hint="eastAsia"/>
          <w:sz w:val="24"/>
          <w:lang w:val="en-US" w:eastAsia="zh-CN"/>
        </w:rPr>
        <w:t>但这</w:t>
      </w:r>
      <w:r>
        <w:rPr>
          <w:sz w:val="24"/>
        </w:rPr>
        <w:t>类方法操作繁琐，成本高昂，</w:t>
      </w:r>
      <w:r>
        <w:rPr>
          <w:rFonts w:hint="eastAsia"/>
          <w:sz w:val="24"/>
          <w:lang w:val="en-US" w:eastAsia="zh-CN"/>
        </w:rPr>
        <w:t>而且</w:t>
      </w:r>
      <w:r>
        <w:rPr>
          <w:sz w:val="24"/>
        </w:rPr>
        <w:t>破坏了切缝的完整性，甚至存在破坏切割前沿的可能，导致采集结果不准确。2015年，张仕进等</w:t>
      </w:r>
      <w:r>
        <w:rPr>
          <w:rFonts w:hint="eastAsia"/>
          <w:sz w:val="24"/>
        </w:rPr>
        <w:t>人</w:t>
      </w:r>
      <w:r>
        <w:rPr>
          <w:sz w:val="24"/>
        </w:rPr>
        <w:t>提出了一种新的切割前沿采集方法。他们利用探针和千分表在不破坏切缝的情况下沿水平方向对切割前沿进行了密集的探针探测，并绘制切割前沿的轮廓，最终验证了“切割前沿轮廓是一段抛物线”的</w:t>
      </w:r>
      <w:r>
        <w:rPr>
          <w:rFonts w:hint="eastAsia"/>
          <w:sz w:val="24"/>
          <w:lang w:val="en-US" w:eastAsia="zh-CN"/>
        </w:rPr>
        <w:t>观点</w:t>
      </w:r>
      <w:r>
        <w:fldChar w:fldCharType="begin"/>
      </w:r>
      <w:r>
        <w:instrText xml:space="preserve"> REF _Ref39702319 \r \h  \* MERGEFORMAT </w:instrText>
      </w:r>
      <w:r>
        <w:fldChar w:fldCharType="separate"/>
      </w:r>
      <w:r>
        <w:rPr>
          <w:sz w:val="24"/>
          <w:vertAlign w:val="superscript"/>
        </w:rPr>
        <w:t>[33]</w:t>
      </w:r>
      <w:r>
        <w:fldChar w:fldCharType="end"/>
      </w:r>
      <w:r>
        <w:rPr>
          <w:sz w:val="24"/>
        </w:rPr>
        <w:t>。</w:t>
      </w:r>
    </w:p>
    <w:p>
      <w:pPr>
        <w:adjustRightInd w:val="0"/>
        <w:snapToGrid w:val="0"/>
        <w:spacing w:line="360" w:lineRule="auto"/>
        <w:rPr>
          <w:sz w:val="24"/>
          <w:szCs w:val="24"/>
        </w:rPr>
      </w:pPr>
    </w:p>
    <w:p>
      <w:pPr>
        <w:pStyle w:val="20"/>
        <w:numPr>
          <w:ilvl w:val="0"/>
          <w:numId w:val="2"/>
        </w:numPr>
        <w:rPr>
          <w:rFonts w:ascii="黑体" w:eastAsia="黑体"/>
          <w:b w:val="0"/>
          <w:bCs w:val="0"/>
        </w:rPr>
      </w:pPr>
      <w:bookmarkStart w:id="54" w:name="_Toc25967"/>
      <w:bookmarkStart w:id="55" w:name="_Toc55940815"/>
      <w:bookmarkStart w:id="56" w:name="_Toc30883"/>
      <w:r>
        <w:rPr>
          <w:rFonts w:ascii="黑体" w:eastAsia="黑体"/>
          <w:b w:val="0"/>
          <w:bCs w:val="0"/>
        </w:rPr>
        <w:t>对射流切缝锥度现象的研究</w:t>
      </w:r>
      <w:bookmarkEnd w:id="54"/>
      <w:bookmarkEnd w:id="55"/>
      <w:bookmarkEnd w:id="56"/>
    </w:p>
    <w:p>
      <w:pPr>
        <w:spacing w:line="360" w:lineRule="auto"/>
        <w:ind w:firstLine="480" w:firstLineChars="200"/>
        <w:rPr>
          <w:sz w:val="24"/>
        </w:rPr>
      </w:pPr>
      <w:r>
        <w:rPr>
          <w:sz w:val="24"/>
        </w:rPr>
        <w:t>采用软刀子切割材料时，在不同切割条件下，其切缝表现出不同的形状，一般而言，切割面往往不垂直于工件表面，如图1.8所示。这种</w:t>
      </w:r>
      <w:r>
        <w:rPr>
          <w:rFonts w:hint="eastAsia"/>
          <w:sz w:val="24"/>
          <w:lang w:val="en-US" w:eastAsia="zh-CN"/>
        </w:rPr>
        <w:t>切割面偏离的</w:t>
      </w:r>
      <w:r>
        <w:rPr>
          <w:sz w:val="24"/>
        </w:rPr>
        <w:t>现象称为切缝锥度。</w:t>
      </w:r>
    </w:p>
    <w:p>
      <w:pPr>
        <w:spacing w:line="360" w:lineRule="auto"/>
        <w:ind w:firstLine="480" w:firstLineChars="200"/>
        <w:rPr>
          <w:sz w:val="24"/>
        </w:rPr>
      </w:pPr>
    </w:p>
    <w:p>
      <w:pPr>
        <w:spacing w:line="360" w:lineRule="auto"/>
        <w:jc w:val="center"/>
        <w:rPr>
          <w:sz w:val="24"/>
        </w:rPr>
      </w:pPr>
      <w:r>
        <w:rPr>
          <w:sz w:val="24"/>
        </w:rPr>
        <w:drawing>
          <wp:inline distT="0" distB="0" distL="0" distR="0">
            <wp:extent cx="3404235" cy="2961005"/>
            <wp:effectExtent l="0" t="0" r="5715" b="10795"/>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3404235" cy="2961005"/>
                    </a:xfrm>
                    <a:prstGeom prst="rect">
                      <a:avLst/>
                    </a:prstGeom>
                    <a:noFill/>
                    <a:ln>
                      <a:noFill/>
                    </a:ln>
                  </pic:spPr>
                </pic:pic>
              </a:graphicData>
            </a:graphic>
          </wp:inline>
        </w:drawing>
      </w:r>
    </w:p>
    <w:p>
      <w:pPr>
        <w:spacing w:line="360" w:lineRule="auto"/>
        <w:jc w:val="center"/>
        <w:rPr>
          <w:rFonts w:ascii="宋体" w:hAnsi="宋体"/>
          <w:szCs w:val="21"/>
        </w:rPr>
      </w:pPr>
      <w:r>
        <w:rPr>
          <w:rFonts w:ascii="宋体" w:hAnsi="宋体"/>
          <w:szCs w:val="21"/>
        </w:rPr>
        <w:t>图</w:t>
      </w:r>
      <w:r>
        <w:rPr>
          <w:szCs w:val="21"/>
        </w:rPr>
        <w:t>1.8</w:t>
      </w:r>
      <w:r>
        <w:rPr>
          <w:rFonts w:ascii="宋体" w:hAnsi="宋体"/>
          <w:szCs w:val="21"/>
        </w:rPr>
        <w:t xml:space="preserve">  软刀子切割出现的切缝不垂直现象</w:t>
      </w:r>
    </w:p>
    <w:p>
      <w:pPr>
        <w:spacing w:line="360" w:lineRule="auto"/>
        <w:ind w:firstLine="480" w:firstLineChars="200"/>
        <w:rPr>
          <w:sz w:val="24"/>
        </w:rPr>
      </w:pPr>
      <w:r>
        <w:rPr>
          <w:sz w:val="24"/>
        </w:rPr>
        <w:t>同样，中外科研人员对切缝锥度的研究也由来已久。1990年，Matsui等提出锥度误差与切割速度的对数呈线性关系</w:t>
      </w:r>
      <w:r>
        <w:fldChar w:fldCharType="begin"/>
      </w:r>
      <w:r>
        <w:instrText xml:space="preserve"> REF _Ref39702256 \r \h  \* MERGEFORMAT </w:instrText>
      </w:r>
      <w:r>
        <w:fldChar w:fldCharType="separate"/>
      </w:r>
      <w:r>
        <w:rPr>
          <w:sz w:val="24"/>
          <w:vertAlign w:val="superscript"/>
        </w:rPr>
        <w:t>[26]</w:t>
      </w:r>
      <w:r>
        <w:fldChar w:fldCharType="end"/>
      </w:r>
      <w:r>
        <w:rPr>
          <w:sz w:val="24"/>
        </w:rPr>
        <w:t>。1992年，Chung等提出了一些单因素线性回归方程，将锥度与靶距及切割速度联系起来</w:t>
      </w:r>
      <w:r>
        <w:fldChar w:fldCharType="begin"/>
      </w:r>
      <w:r>
        <w:instrText xml:space="preserve"> REF _Ref39702358 \r \h  \* MERGEFORMAT </w:instrText>
      </w:r>
      <w:r>
        <w:fldChar w:fldCharType="separate"/>
      </w:r>
      <w:r>
        <w:rPr>
          <w:sz w:val="24"/>
          <w:vertAlign w:val="superscript"/>
        </w:rPr>
        <w:t>[34]</w:t>
      </w:r>
      <w:r>
        <w:fldChar w:fldCharType="end"/>
      </w:r>
      <w:r>
        <w:rPr>
          <w:sz w:val="24"/>
        </w:rPr>
        <w:t>。1998年，Groppetti等基于输入能量沿厚度方向耗散的假设，推导了锥度模型</w:t>
      </w:r>
      <w:r>
        <w:fldChar w:fldCharType="begin"/>
      </w:r>
      <w:r>
        <w:instrText xml:space="preserve"> REF _Ref39702364 \r \h  \* MERGEFORMAT </w:instrText>
      </w:r>
      <w:r>
        <w:fldChar w:fldCharType="separate"/>
      </w:r>
      <w:r>
        <w:rPr>
          <w:sz w:val="24"/>
          <w:vertAlign w:val="superscript"/>
        </w:rPr>
        <w:t>[35]</w:t>
      </w:r>
      <w:r>
        <w:fldChar w:fldCharType="end"/>
      </w:r>
      <w:r>
        <w:rPr>
          <w:sz w:val="24"/>
        </w:rPr>
        <w:t>。在该模型中锥度角度(</w:t>
      </w:r>
      <m:oMath>
        <m:r>
          <m:rPr/>
          <w:rPr>
            <w:rFonts w:ascii="Cambria Math" w:hAnsi="Cambria Math"/>
          </w:rPr>
          <m:t>TA</m:t>
        </m:r>
      </m:oMath>
      <w:r>
        <w:rPr>
          <w:sz w:val="24"/>
        </w:rPr>
        <w:t>)表达为：</w:t>
      </w:r>
    </w:p>
    <w:p>
      <w:pPr>
        <w:pStyle w:val="21"/>
        <w:jc w:val="right"/>
      </w:pPr>
      <w:r>
        <w:tab/>
      </w:r>
      <m:oMath>
        <m:r>
          <m:rPr/>
          <w:rPr>
            <w:rFonts w:ascii="Cambria Math" w:hAnsi="Cambria Math"/>
          </w:rPr>
          <m:t>TA</m:t>
        </m:r>
        <m:r>
          <m:rPr>
            <m:sty m:val="p"/>
          </m:rPr>
          <w:rPr>
            <w:rFonts w:ascii="Cambria Math" w:hAnsi="Cambria Math"/>
          </w:rPr>
          <m:t>=</m:t>
        </m:r>
        <m:f>
          <m:fPr>
            <m:ctrlPr>
              <w:rPr>
                <w:rFonts w:ascii="Cambria Math" w:hAnsi="Cambria Math"/>
              </w:rPr>
            </m:ctrlPr>
          </m:fPr>
          <m:num>
            <m:r>
              <m:rPr/>
              <w:rPr>
                <w:rFonts w:ascii="Cambria Math" w:hAnsi="Cambria Math"/>
              </w:rPr>
              <m:t>KW</m:t>
            </m:r>
            <m:ctrlPr>
              <w:rPr>
                <w:rFonts w:ascii="Cambria Math" w:hAnsi="Cambria Math"/>
              </w:rPr>
            </m:ctrlPr>
          </m:num>
          <m:den>
            <m:r>
              <m:rPr/>
              <w:rPr>
                <w:rFonts w:ascii="Cambria Math" w:hAnsi="Cambria Math"/>
              </w:rPr>
              <m:t>ℎ</m:t>
            </m:r>
            <m:ctrlPr>
              <w:rPr>
                <w:rFonts w:ascii="Cambria Math" w:hAnsi="Cambria Math"/>
              </w:rPr>
            </m:ctrlPr>
          </m:den>
        </m:f>
        <m:r>
          <m:rPr>
            <m:sty m:val="p"/>
          </m:rPr>
          <w:rPr>
            <w:rFonts w:ascii="Cambria Math" w:hAnsi="Cambria Math"/>
          </w:rPr>
          <m:t>−</m:t>
        </m:r>
        <m:sSub>
          <m:sSubPr>
            <m:ctrlPr>
              <w:rPr>
                <w:rFonts w:ascii="Cambria Math" w:hAnsi="Cambria Math"/>
              </w:rPr>
            </m:ctrlPr>
          </m:sSubPr>
          <m:e>
            <m:r>
              <m:rPr/>
              <w:rPr>
                <w:rFonts w:ascii="Cambria Math" w:hAnsi="Cambria Math"/>
              </w:rPr>
              <m:t>C</m:t>
            </m:r>
            <m:ctrlPr>
              <w:rPr>
                <w:rFonts w:ascii="Cambria Math" w:hAnsi="Cambria Math"/>
              </w:rPr>
            </m:ctrlPr>
          </m:e>
          <m:sub>
            <m:r>
              <m:rPr>
                <m:sty m:val="p"/>
              </m:rPr>
              <w:rPr>
                <w:rFonts w:ascii="Cambria Math" w:hAnsi="Cambria Math"/>
              </w:rPr>
              <m:t>3</m:t>
            </m:r>
            <m:ctrlPr>
              <w:rPr>
                <w:rFonts w:ascii="Cambria Math" w:hAnsi="Cambria Math"/>
              </w:rPr>
            </m:ctrlPr>
          </m:sub>
        </m:sSub>
        <m:r>
          <m:rPr>
            <m:sty m:val="p"/>
          </m:rPr>
          <w:rPr>
            <w:rFonts w:ascii="Cambria Math" w:hAnsi="Cambria Math"/>
          </w:rPr>
          <m:t>⋅</m:t>
        </m:r>
        <m:sSup>
          <m:sSupPr>
            <m:ctrlPr>
              <w:rPr>
                <w:rFonts w:ascii="Cambria Math" w:hAnsi="Cambria Math"/>
              </w:rPr>
            </m:ctrlPr>
          </m:sSupPr>
          <m:e>
            <m:r>
              <m:rPr/>
              <w:rPr>
                <w:rFonts w:ascii="Cambria Math" w:hAnsi="Cambria Math"/>
              </w:rPr>
              <m:t>ℎ</m:t>
            </m:r>
            <m:ctrlPr>
              <w:rPr>
                <w:rFonts w:ascii="Cambria Math" w:hAnsi="Cambria Math"/>
              </w:rPr>
            </m:ctrlPr>
          </m:e>
          <m:sup>
            <m:sSub>
              <m:sSubPr>
                <m:ctrlPr>
                  <w:rPr>
                    <w:rFonts w:ascii="Cambria Math" w:hAnsi="Cambria Math"/>
                  </w:rPr>
                </m:ctrlPr>
              </m:sSubPr>
              <m:e>
                <m:r>
                  <m:rPr/>
                  <w:rPr>
                    <w:rFonts w:ascii="Cambria Math" w:hAnsi="Cambria Math"/>
                  </w:rPr>
                  <m:t>c</m:t>
                </m:r>
                <m:ctrlPr>
                  <w:rPr>
                    <w:rFonts w:ascii="Cambria Math" w:hAnsi="Cambria Math"/>
                  </w:rPr>
                </m:ctrlPr>
              </m:e>
              <m:sub>
                <m:r>
                  <m:rPr>
                    <m:sty m:val="p"/>
                  </m:rPr>
                  <w:rPr>
                    <w:rFonts w:ascii="Cambria Math" w:hAnsi="Cambria Math"/>
                  </w:rPr>
                  <m:t>1</m:t>
                </m:r>
                <m:ctrlPr>
                  <w:rPr>
                    <w:rFonts w:ascii="Cambria Math" w:hAnsi="Cambria Math"/>
                  </w:rPr>
                </m:ctrlPr>
              </m:sub>
            </m:sSub>
            <m:r>
              <m:rPr>
                <m:sty m:val="p"/>
              </m:rPr>
              <w:rPr>
                <w:rFonts w:ascii="Cambria Math" w:hAnsi="Cambria Math"/>
              </w:rPr>
              <m:t>−1</m:t>
            </m:r>
            <m:ctrlPr>
              <w:rPr>
                <w:rFonts w:ascii="Cambria Math" w:hAnsi="Cambria Math"/>
              </w:rPr>
            </m:ctrlPr>
          </m:sup>
        </m:sSup>
        <m:r>
          <m:rPr>
            <m:sty m:val="p"/>
          </m:rPr>
          <w:rPr>
            <w:rFonts w:ascii="Cambria Math" w:hAnsi="Cambria Math"/>
          </w:rPr>
          <m:t>⋅</m:t>
        </m:r>
        <m:f>
          <m:fPr>
            <m:ctrlPr>
              <w:rPr>
                <w:rFonts w:ascii="Cambria Math" w:hAnsi="Cambria Math"/>
              </w:rPr>
            </m:ctrlPr>
          </m:fPr>
          <m:num>
            <m:r>
              <m:rPr/>
              <w:rPr>
                <w:rFonts w:ascii="Cambria Math" w:hAnsi="Cambria Math"/>
              </w:rPr>
              <m:t>AR</m:t>
            </m:r>
            <m:r>
              <m:rPr>
                <m:sty m:val="p"/>
              </m:rPr>
              <w:rPr>
                <w:rFonts w:ascii="Cambria Math" w:hAnsi="Cambria Math"/>
              </w:rPr>
              <m:t>⋅</m:t>
            </m:r>
            <m:r>
              <m:rPr/>
              <w:rPr>
                <w:rFonts w:ascii="Cambria Math" w:hAnsi="Cambria Math"/>
              </w:rPr>
              <m:t>P</m:t>
            </m:r>
            <m:ctrlPr>
              <w:rPr>
                <w:rFonts w:ascii="Cambria Math" w:hAnsi="Cambria Math"/>
              </w:rPr>
            </m:ctrlPr>
          </m:num>
          <m:den>
            <m:r>
              <m:rPr>
                <m:sty m:val="p"/>
              </m:rPr>
              <w:rPr>
                <w:rFonts w:ascii="Cambria Math" w:hAnsi="Cambria Math"/>
              </w:rPr>
              <m:t>2⋅</m:t>
            </m:r>
            <m:r>
              <m:rPr/>
              <w:rPr>
                <w:rFonts w:ascii="Cambria Math" w:hAnsi="Cambria Math"/>
              </w:rPr>
              <m:t>U</m:t>
            </m:r>
            <m:ctrlPr>
              <w:rPr>
                <w:rFonts w:ascii="Cambria Math" w:hAnsi="Cambria Math"/>
              </w:rPr>
            </m:ctrlPr>
          </m:den>
        </m:f>
        <m:r>
          <m:rPr>
            <m:sty m:val="p"/>
          </m:rPr>
          <w:rPr>
            <w:rFonts w:ascii="Cambria Math" w:hAnsi="Cambria Math"/>
          </w:rPr>
          <m:t>⋅(</m:t>
        </m:r>
        <m:f>
          <m:fPr>
            <m:ctrlPr>
              <w:rPr>
                <w:rFonts w:ascii="Cambria Math" w:hAnsi="Cambria Math"/>
              </w:rPr>
            </m:ctrlPr>
          </m:fPr>
          <m:num>
            <m:r>
              <m:rPr/>
              <w:rPr>
                <w:rFonts w:ascii="Cambria Math" w:hAnsi="Cambria Math"/>
              </w:rPr>
              <m:t>WR</m:t>
            </m:r>
            <m:ctrlPr>
              <w:rPr>
                <w:rFonts w:ascii="Cambria Math" w:hAnsi="Cambria Math"/>
              </w:rPr>
            </m:ctrlPr>
          </m:num>
          <m:den>
            <m:r>
              <m:rPr/>
              <w:rPr>
                <w:rFonts w:ascii="Cambria Math" w:hAnsi="Cambria Math"/>
              </w:rPr>
              <m:t>WR</m:t>
            </m:r>
            <m:r>
              <m:rPr>
                <m:sty m:val="p"/>
              </m:rPr>
              <w:rPr>
                <w:rFonts w:ascii="Cambria Math" w:hAnsi="Cambria Math"/>
              </w:rPr>
              <m:t>+</m:t>
            </m:r>
            <m:r>
              <m:rPr/>
              <w:rPr>
                <w:rFonts w:ascii="Cambria Math" w:hAnsi="Cambria Math"/>
              </w:rPr>
              <m:t>AR</m:t>
            </m:r>
            <m:ctrlPr>
              <w:rPr>
                <w:rFonts w:ascii="Cambria Math" w:hAnsi="Cambria Math"/>
              </w:rPr>
            </m:ctrlPr>
          </m:den>
        </m:f>
        <m:sSup>
          <m:sSupPr>
            <m:ctrlPr>
              <w:rPr>
                <w:rFonts w:ascii="Cambria Math" w:hAnsi="Cambria Math"/>
              </w:rPr>
            </m:ctrlPr>
          </m:sSupPr>
          <m:e>
            <m:r>
              <m:rPr>
                <m:sty m:val="p"/>
              </m:rPr>
              <w:rPr>
                <w:rFonts w:ascii="Cambria Math" w:hAnsi="Cambria Math"/>
              </w:rPr>
              <m:t>)</m:t>
            </m:r>
            <m:ctrlPr>
              <w:rPr>
                <w:rFonts w:ascii="Cambria Math" w:hAnsi="Cambria Math"/>
              </w:rPr>
            </m:ctrlPr>
          </m:e>
          <m:sup>
            <m:r>
              <m:rPr>
                <m:sty m:val="p"/>
              </m:rPr>
              <w:rPr>
                <w:rFonts w:ascii="Cambria Math" w:hAnsi="Cambria Math"/>
              </w:rPr>
              <m:t>2</m:t>
            </m:r>
            <m:ctrlPr>
              <w:rPr>
                <w:rFonts w:ascii="Cambria Math" w:hAnsi="Cambria Math"/>
              </w:rPr>
            </m:ctrlPr>
          </m:sup>
        </m:sSup>
      </m:oMath>
      <w:r>
        <w:rPr>
          <w:rFonts w:hint="eastAsia" w:ascii="Cambria Math" w:hAnsi="Cambria Math" w:eastAsia="宋体"/>
          <w:i w:val="0"/>
          <w:lang w:val="en-US" w:eastAsia="zh-CN"/>
        </w:rPr>
        <w:t xml:space="preserve">            </w:t>
      </w:r>
      <w:r>
        <w:t>(1.1)</w:t>
      </w:r>
    </w:p>
    <w:p>
      <w:pPr>
        <w:pStyle w:val="22"/>
        <w:spacing w:before="0" w:after="0" w:line="360" w:lineRule="auto"/>
        <w:jc w:val="both"/>
        <w:rPr>
          <w:rFonts w:ascii="Times New Roman" w:hAnsi="Times New Roman"/>
          <w:kern w:val="2"/>
          <w:szCs w:val="20"/>
          <w:lang w:eastAsia="zh-CN"/>
        </w:rPr>
      </w:pPr>
      <w:r>
        <w:rPr>
          <w:rFonts w:ascii="Times New Roman" w:hAnsi="Times New Roman"/>
          <w:lang w:eastAsia="zh-CN"/>
        </w:rPr>
        <w:tab/>
      </w:r>
      <w:r>
        <w:rPr>
          <w:rFonts w:ascii="Times New Roman" w:hAnsi="Times New Roman"/>
          <w:kern w:val="2"/>
          <w:szCs w:val="20"/>
          <w:lang w:eastAsia="zh-CN"/>
        </w:rPr>
        <w:t>其中</w:t>
      </w:r>
      <m:oMath>
        <m:r>
          <m:rPr/>
          <w:rPr>
            <w:rFonts w:ascii="Cambria Math" w:hAnsi="Cambria Math"/>
            <w:lang w:eastAsia="zh-CN"/>
          </w:rPr>
          <m:t>ℎ</m:t>
        </m:r>
      </m:oMath>
      <w:r>
        <w:rPr>
          <w:rFonts w:ascii="Times New Roman" w:hAnsi="Times New Roman"/>
          <w:kern w:val="2"/>
          <w:szCs w:val="20"/>
          <w:lang w:eastAsia="zh-CN"/>
        </w:rPr>
        <w:t>是切割样件厚度，</w:t>
      </w:r>
      <m:oMath>
        <m:r>
          <m:rPr/>
          <w:rPr>
            <w:rFonts w:ascii="Cambria Math" w:hAnsi="Cambria Math"/>
            <w:lang w:eastAsia="zh-CN"/>
          </w:rPr>
          <m:t>P</m:t>
        </m:r>
      </m:oMath>
      <w:r>
        <w:rPr>
          <w:rFonts w:ascii="Times New Roman" w:hAnsi="Times New Roman"/>
          <w:kern w:val="2"/>
          <w:szCs w:val="20"/>
          <w:lang w:eastAsia="zh-CN"/>
        </w:rPr>
        <w:t>是水的压力，</w:t>
      </w:r>
      <m:oMath>
        <m:r>
          <m:rPr/>
          <w:rPr>
            <w:rFonts w:ascii="Cambria Math" w:hAnsi="Cambria Math"/>
            <w:lang w:eastAsia="zh-CN"/>
          </w:rPr>
          <m:t>U</m:t>
        </m:r>
      </m:oMath>
      <w:r>
        <w:rPr>
          <w:rFonts w:ascii="Times New Roman" w:hAnsi="Times New Roman"/>
          <w:kern w:val="2"/>
          <w:szCs w:val="20"/>
          <w:lang w:eastAsia="zh-CN"/>
        </w:rPr>
        <w:t>是切割速度，</w:t>
      </w:r>
      <m:oMath>
        <m:r>
          <m:rPr/>
          <w:rPr>
            <w:rFonts w:ascii="Cambria Math" w:hAnsi="Cambria Math"/>
            <w:lang w:eastAsia="zh-CN"/>
          </w:rPr>
          <m:t>KW</m:t>
        </m:r>
      </m:oMath>
      <w:r>
        <w:rPr>
          <w:rFonts w:ascii="Times New Roman" w:hAnsi="Times New Roman"/>
          <w:kern w:val="2"/>
          <w:szCs w:val="20"/>
          <w:lang w:eastAsia="zh-CN"/>
        </w:rPr>
        <w:t>是切缝宽度，</w:t>
      </w:r>
      <m:oMath>
        <m:r>
          <m:rPr/>
          <w:rPr>
            <w:rFonts w:ascii="Cambria Math" w:hAnsi="Cambria Math"/>
            <w:lang w:eastAsia="zh-CN"/>
          </w:rPr>
          <m:t>WR</m:t>
        </m:r>
      </m:oMath>
      <w:r>
        <w:rPr>
          <w:rFonts w:ascii="Times New Roman" w:hAnsi="Times New Roman"/>
          <w:kern w:val="2"/>
          <w:szCs w:val="20"/>
          <w:lang w:eastAsia="zh-CN"/>
        </w:rPr>
        <w:t>是水流量，</w:t>
      </w:r>
      <m:oMath>
        <m:r>
          <m:rPr/>
          <w:rPr>
            <w:rFonts w:ascii="Cambria Math" w:hAnsi="Cambria Math"/>
            <w:lang w:eastAsia="zh-CN"/>
          </w:rPr>
          <m:t>AR</m:t>
        </m:r>
      </m:oMath>
      <w:r>
        <w:rPr>
          <w:rFonts w:ascii="Times New Roman" w:hAnsi="Times New Roman"/>
          <w:kern w:val="2"/>
          <w:szCs w:val="20"/>
          <w:lang w:eastAsia="zh-CN"/>
        </w:rPr>
        <w:t>是磨料流量，</w:t>
      </w:r>
      <m:oMath>
        <m:sSub>
          <m:sSubPr>
            <m:ctrlPr>
              <w:rPr>
                <w:rFonts w:ascii="Cambria Math" w:hAnsi="Cambria Math"/>
              </w:rPr>
            </m:ctrlPr>
          </m:sSubPr>
          <m:e>
            <m:r>
              <m:rPr/>
              <w:rPr>
                <w:rFonts w:ascii="Cambria Math" w:hAnsi="Cambria Math"/>
                <w:lang w:eastAsia="zh-CN"/>
              </w:rPr>
              <m:t>C</m:t>
            </m:r>
            <m:ctrlPr>
              <w:rPr>
                <w:rFonts w:ascii="Cambria Math" w:hAnsi="Cambria Math"/>
              </w:rPr>
            </m:ctrlPr>
          </m:e>
          <m:sub>
            <m:r>
              <m:rPr>
                <m:sty m:val="p"/>
              </m:rPr>
              <w:rPr>
                <w:rFonts w:ascii="Cambria Math" w:hAnsi="Cambria Math"/>
                <w:lang w:eastAsia="zh-CN"/>
              </w:rPr>
              <m:t>1</m:t>
            </m:r>
            <m:ctrlPr>
              <w:rPr>
                <w:rFonts w:ascii="Cambria Math" w:hAnsi="Cambria Math"/>
              </w:rPr>
            </m:ctrlPr>
          </m:sub>
        </m:sSub>
      </m:oMath>
      <w:r>
        <w:rPr>
          <w:rFonts w:ascii="Times New Roman" w:hAnsi="Times New Roman"/>
          <w:kern w:val="2"/>
          <w:szCs w:val="20"/>
          <w:lang w:eastAsia="zh-CN"/>
        </w:rPr>
        <w:t>和</w:t>
      </w:r>
      <m:oMath>
        <m:sSub>
          <m:sSubPr>
            <m:ctrlPr>
              <w:rPr>
                <w:rFonts w:ascii="Cambria Math" w:hAnsi="Cambria Math"/>
              </w:rPr>
            </m:ctrlPr>
          </m:sSubPr>
          <m:e>
            <m:r>
              <m:rPr/>
              <w:rPr>
                <w:rFonts w:ascii="Cambria Math" w:hAnsi="Cambria Math"/>
                <w:lang w:eastAsia="zh-CN"/>
              </w:rPr>
              <m:t>C</m:t>
            </m:r>
            <m:ctrlPr>
              <w:rPr>
                <w:rFonts w:ascii="Cambria Math" w:hAnsi="Cambria Math"/>
              </w:rPr>
            </m:ctrlPr>
          </m:e>
          <m:sub>
            <m:r>
              <m:rPr>
                <m:sty m:val="p"/>
              </m:rPr>
              <w:rPr>
                <w:rFonts w:ascii="Cambria Math" w:hAnsi="Cambria Math"/>
                <w:lang w:eastAsia="zh-CN"/>
              </w:rPr>
              <m:t>3</m:t>
            </m:r>
            <m:ctrlPr>
              <w:rPr>
                <w:rFonts w:ascii="Cambria Math" w:hAnsi="Cambria Math"/>
              </w:rPr>
            </m:ctrlPr>
          </m:sub>
        </m:sSub>
      </m:oMath>
      <w:r>
        <w:rPr>
          <w:rFonts w:ascii="Times New Roman" w:hAnsi="Times New Roman"/>
          <w:kern w:val="2"/>
          <w:szCs w:val="20"/>
          <w:lang w:eastAsia="zh-CN"/>
        </w:rPr>
        <w:t>是两个系数。</w:t>
      </w:r>
    </w:p>
    <w:p>
      <w:pPr>
        <w:pStyle w:val="22"/>
        <w:spacing w:before="0" w:after="0" w:line="360" w:lineRule="auto"/>
        <w:ind w:firstLine="480" w:firstLineChars="200"/>
        <w:jc w:val="both"/>
        <w:rPr>
          <w:rFonts w:ascii="Times New Roman" w:hAnsi="Times New Roman"/>
          <w:lang w:eastAsia="zh-CN"/>
        </w:rPr>
      </w:pPr>
      <w:r>
        <w:rPr>
          <w:rFonts w:ascii="Times New Roman" w:hAnsi="Times New Roman"/>
          <w:lang w:eastAsia="zh-CN"/>
        </w:rPr>
        <w:t>2000年，Annoni和Monno基于多元线性回归得到锥度的经验方程</w:t>
      </w:r>
      <w:r>
        <w:fldChar w:fldCharType="begin"/>
      </w:r>
      <w:r>
        <w:rPr>
          <w:lang w:eastAsia="zh-CN"/>
        </w:rPr>
        <w:instrText xml:space="preserve"> REF _Ref39702380 \r \h  \* MERGEFORMAT </w:instrText>
      </w:r>
      <w:r>
        <w:fldChar w:fldCharType="separate"/>
      </w:r>
      <w:r>
        <w:rPr>
          <w:rFonts w:ascii="Times New Roman" w:hAnsi="Times New Roman"/>
          <w:vertAlign w:val="superscript"/>
          <w:lang w:eastAsia="zh-CN"/>
        </w:rPr>
        <w:t>[36]</w:t>
      </w:r>
      <w:r>
        <w:fldChar w:fldCharType="end"/>
      </w:r>
      <w:r>
        <w:rPr>
          <w:rFonts w:ascii="Times New Roman" w:hAnsi="Times New Roman"/>
          <w:lang w:eastAsia="zh-CN"/>
        </w:rPr>
        <w:t>：</w:t>
      </w:r>
    </w:p>
    <w:p>
      <w:pPr>
        <w:pStyle w:val="21"/>
        <w:jc w:val="right"/>
      </w:pPr>
      <w:r>
        <w:rPr>
          <w:rFonts w:eastAsia="宋体"/>
          <w:iCs/>
        </w:rPr>
        <w:tab/>
      </w:r>
      <m:oMath>
        <m:r>
          <m:rPr/>
          <w:rPr>
            <w:rFonts w:ascii="Cambria Math" w:hAnsi="Cambria Math"/>
          </w:rPr>
          <m:t>TE</m:t>
        </m:r>
        <m:r>
          <m:rPr>
            <m:sty m:val="p"/>
          </m:rPr>
          <w:rPr>
            <w:rFonts w:ascii="Cambria Math" w:hAnsi="Cambria Math"/>
          </w:rPr>
          <m:t>=1.095</m:t>
        </m:r>
        <m:f>
          <m:fPr>
            <m:ctrlPr>
              <w:rPr>
                <w:rFonts w:ascii="Cambria Math" w:hAnsi="Cambria Math"/>
              </w:rPr>
            </m:ctrlPr>
          </m:fPr>
          <m:num>
            <m:r>
              <m:rPr/>
              <w:rPr>
                <w:rFonts w:ascii="Cambria Math" w:hAnsi="Cambria Math"/>
              </w:rPr>
              <m:t>M</m:t>
            </m:r>
            <m:sSup>
              <m:sSupPr>
                <m:ctrlPr>
                  <w:rPr>
                    <w:rFonts w:ascii="Cambria Math" w:hAnsi="Cambria Math"/>
                  </w:rPr>
                </m:ctrlPr>
              </m:sSupPr>
              <m:e>
                <m:r>
                  <m:rPr/>
                  <w:rPr>
                    <w:rFonts w:ascii="Cambria Math" w:hAnsi="Cambria Math"/>
                  </w:rPr>
                  <m:t>D</m:t>
                </m:r>
                <m:ctrlPr>
                  <w:rPr>
                    <w:rFonts w:ascii="Cambria Math" w:hAnsi="Cambria Math"/>
                  </w:rPr>
                </m:ctrlPr>
              </m:e>
              <m:sup>
                <m:r>
                  <m:rPr>
                    <m:sty m:val="p"/>
                  </m:rPr>
                  <w:rPr>
                    <w:rFonts w:ascii="Cambria Math" w:hAnsi="Cambria Math"/>
                  </w:rPr>
                  <m:t>0.00453</m:t>
                </m:r>
                <m:ctrlPr>
                  <w:rPr>
                    <w:rFonts w:ascii="Cambria Math" w:hAnsi="Cambria Math"/>
                  </w:rPr>
                </m:ctrlPr>
              </m:sup>
            </m:sSup>
            <m:r>
              <m:rPr>
                <m:sty m:val="p"/>
              </m:rPr>
              <w:rPr>
                <w:rFonts w:ascii="Cambria Math" w:hAnsi="Cambria Math"/>
              </w:rPr>
              <m:t>⋅</m:t>
            </m:r>
            <m:r>
              <m:rPr/>
              <w:rPr>
                <w:rFonts w:ascii="Cambria Math" w:hAnsi="Cambria Math"/>
              </w:rPr>
              <m:t>A</m:t>
            </m:r>
            <m:sSup>
              <m:sSupPr>
                <m:ctrlPr>
                  <w:rPr>
                    <w:rFonts w:ascii="Cambria Math" w:hAnsi="Cambria Math"/>
                  </w:rPr>
                </m:ctrlPr>
              </m:sSupPr>
              <m:e>
                <m:r>
                  <m:rPr/>
                  <w:rPr>
                    <w:rFonts w:ascii="Cambria Math" w:hAnsi="Cambria Math"/>
                  </w:rPr>
                  <m:t>M</m:t>
                </m:r>
                <m:ctrlPr>
                  <w:rPr>
                    <w:rFonts w:ascii="Cambria Math" w:hAnsi="Cambria Math"/>
                  </w:rPr>
                </m:ctrlPr>
              </m:e>
              <m:sup>
                <m:r>
                  <m:rPr>
                    <m:sty m:val="p"/>
                  </m:rPr>
                  <w:rPr>
                    <w:rFonts w:ascii="Cambria Math" w:hAnsi="Cambria Math"/>
                  </w:rPr>
                  <m:t>0.0452</m:t>
                </m:r>
                <m:ctrlPr>
                  <w:rPr>
                    <w:rFonts w:ascii="Cambria Math" w:hAnsi="Cambria Math"/>
                  </w:rPr>
                </m:ctrlPr>
              </m:sup>
            </m:sSup>
            <m:r>
              <m:rPr>
                <m:sty m:val="p"/>
              </m:rPr>
              <w:rPr>
                <w:rFonts w:ascii="Cambria Math" w:hAnsi="Cambria Math"/>
              </w:rPr>
              <m:t>⋅</m:t>
            </m:r>
            <m:sSup>
              <m:sSupPr>
                <m:ctrlPr>
                  <w:rPr>
                    <w:rFonts w:ascii="Cambria Math" w:hAnsi="Cambria Math"/>
                  </w:rPr>
                </m:ctrlPr>
              </m:sSupPr>
              <m:e>
                <m:r>
                  <m:rPr/>
                  <w:rPr>
                    <w:rFonts w:ascii="Cambria Math" w:hAnsi="Cambria Math"/>
                  </w:rPr>
                  <m:t>U</m:t>
                </m:r>
                <m:ctrlPr>
                  <w:rPr>
                    <w:rFonts w:ascii="Cambria Math" w:hAnsi="Cambria Math"/>
                  </w:rPr>
                </m:ctrlPr>
              </m:e>
              <m:sup>
                <m:r>
                  <m:rPr>
                    <m:sty m:val="p"/>
                  </m:rPr>
                  <w:rPr>
                    <w:rFonts w:ascii="Cambria Math" w:hAnsi="Cambria Math"/>
                  </w:rPr>
                  <m:t>0.0849</m:t>
                </m:r>
                <m:ctrlPr>
                  <w:rPr>
                    <w:rFonts w:ascii="Cambria Math" w:hAnsi="Cambria Math"/>
                  </w:rPr>
                </m:ctrlPr>
              </m:sup>
            </m:sSup>
            <m:ctrlPr>
              <w:rPr>
                <w:rFonts w:ascii="Cambria Math" w:hAnsi="Cambria Math"/>
              </w:rPr>
            </m:ctrlPr>
          </m:num>
          <m:den>
            <m:r>
              <m:rPr/>
              <w:rPr>
                <w:rFonts w:ascii="Cambria Math" w:hAnsi="Cambria Math"/>
              </w:rPr>
              <m:t>A</m:t>
            </m:r>
            <m:sSup>
              <m:sSupPr>
                <m:ctrlPr>
                  <w:rPr>
                    <w:rFonts w:ascii="Cambria Math" w:hAnsi="Cambria Math"/>
                  </w:rPr>
                </m:ctrlPr>
              </m:sSupPr>
              <m:e>
                <m:r>
                  <m:rPr/>
                  <w:rPr>
                    <w:rFonts w:ascii="Cambria Math" w:hAnsi="Cambria Math"/>
                  </w:rPr>
                  <m:t>R</m:t>
                </m:r>
                <m:ctrlPr>
                  <w:rPr>
                    <w:rFonts w:ascii="Cambria Math" w:hAnsi="Cambria Math"/>
                  </w:rPr>
                </m:ctrlPr>
              </m:e>
              <m:sup>
                <m:r>
                  <m:rPr>
                    <m:sty m:val="p"/>
                  </m:rPr>
                  <w:rPr>
                    <w:rFonts w:ascii="Cambria Math" w:hAnsi="Cambria Math"/>
                  </w:rPr>
                  <m:t>0.0321</m:t>
                </m:r>
                <m:ctrlPr>
                  <w:rPr>
                    <w:rFonts w:ascii="Cambria Math" w:hAnsi="Cambria Math"/>
                  </w:rPr>
                </m:ctrlPr>
              </m:sup>
            </m:sSup>
            <m:r>
              <m:rPr>
                <m:sty m:val="p"/>
              </m:rPr>
              <w:rPr>
                <w:rFonts w:ascii="Cambria Math" w:hAnsi="Cambria Math"/>
              </w:rPr>
              <m:t>⋅</m:t>
            </m:r>
            <m:sSup>
              <m:sSupPr>
                <m:ctrlPr>
                  <w:rPr>
                    <w:rFonts w:ascii="Cambria Math" w:hAnsi="Cambria Math"/>
                  </w:rPr>
                </m:ctrlPr>
              </m:sSupPr>
              <m:e>
                <m:r>
                  <m:rPr/>
                  <w:rPr>
                    <w:rFonts w:ascii="Cambria Math" w:hAnsi="Cambria Math"/>
                  </w:rPr>
                  <m:t>P</m:t>
                </m:r>
                <m:ctrlPr>
                  <w:rPr>
                    <w:rFonts w:ascii="Cambria Math" w:hAnsi="Cambria Math"/>
                  </w:rPr>
                </m:ctrlPr>
              </m:e>
              <m:sup>
                <m:r>
                  <m:rPr>
                    <m:sty m:val="p"/>
                  </m:rPr>
                  <w:rPr>
                    <w:rFonts w:ascii="Cambria Math" w:hAnsi="Cambria Math"/>
                  </w:rPr>
                  <m:t>0.0765</m:t>
                </m:r>
                <m:ctrlPr>
                  <w:rPr>
                    <w:rFonts w:ascii="Cambria Math" w:hAnsi="Cambria Math"/>
                  </w:rPr>
                </m:ctrlPr>
              </m:sup>
            </m:sSup>
            <m:ctrlPr>
              <w:rPr>
                <w:rFonts w:ascii="Cambria Math" w:hAnsi="Cambria Math"/>
              </w:rPr>
            </m:ctrlPr>
          </m:den>
        </m:f>
        <m:r>
          <m:rPr>
            <m:sty m:val="p"/>
          </m:rPr>
          <w:rPr>
            <w:rFonts w:ascii="Cambria Math" w:hAnsi="Cambria Math"/>
          </w:rPr>
          <m:t>−1</m:t>
        </m:r>
      </m:oMath>
      <w:r>
        <w:t xml:space="preserve"> </w:t>
      </w:r>
      <w:r>
        <w:rPr>
          <w:rFonts w:hint="eastAsia" w:eastAsia="宋体"/>
          <w:lang w:val="en-US" w:eastAsia="zh-CN"/>
        </w:rPr>
        <w:t xml:space="preserve">            </w:t>
      </w:r>
      <w:r>
        <w:t>(1.2)</w:t>
      </w:r>
    </w:p>
    <w:p>
      <w:pPr>
        <w:spacing w:line="360" w:lineRule="auto"/>
        <w:ind w:firstLine="480" w:firstLineChars="200"/>
        <w:rPr>
          <w:sz w:val="24"/>
          <w:szCs w:val="24"/>
        </w:rPr>
      </w:pPr>
      <w:r>
        <w:rPr>
          <w:sz w:val="24"/>
          <w:szCs w:val="24"/>
        </w:rPr>
        <w:t>其中</w:t>
      </w:r>
      <w:r>
        <w:rPr>
          <w:rFonts w:hint="eastAsia"/>
          <w:sz w:val="24"/>
          <w:szCs w:val="24"/>
        </w:rPr>
        <w:t xml:space="preserve"> </w:t>
      </w:r>
      <m:oMath>
        <m:r>
          <m:rPr/>
          <w:rPr>
            <w:rFonts w:ascii="Cambria Math" w:hAnsi="Cambria Math"/>
            <w:sz w:val="24"/>
            <w:szCs w:val="24"/>
          </w:rPr>
          <m:t>TE</m:t>
        </m:r>
      </m:oMath>
      <w:r>
        <w:rPr>
          <w:sz w:val="24"/>
          <w:szCs w:val="24"/>
        </w:rPr>
        <w:t>是锥度，</w:t>
      </w:r>
      <m:oMath>
        <m:r>
          <m:rPr/>
          <w:rPr>
            <w:rFonts w:ascii="Cambria Math" w:hAnsi="Cambria Math"/>
            <w:sz w:val="24"/>
            <w:szCs w:val="24"/>
          </w:rPr>
          <m:t>MD</m:t>
        </m:r>
      </m:oMath>
      <w:r>
        <w:rPr>
          <w:sz w:val="24"/>
          <w:szCs w:val="24"/>
        </w:rPr>
        <w:t>是砂管直径，</w:t>
      </w:r>
      <m:oMath>
        <m:r>
          <m:rPr/>
          <w:rPr>
            <w:rFonts w:ascii="Cambria Math" w:hAnsi="Cambria Math"/>
            <w:sz w:val="24"/>
            <w:szCs w:val="24"/>
          </w:rPr>
          <m:t>AM</m:t>
        </m:r>
      </m:oMath>
      <w:r>
        <w:rPr>
          <w:sz w:val="24"/>
          <w:szCs w:val="24"/>
        </w:rPr>
        <w:t>是磨料的粒度，</w:t>
      </w:r>
      <m:oMath>
        <m:r>
          <m:rPr/>
          <w:rPr>
            <w:rFonts w:ascii="Cambria Math" w:hAnsi="Cambria Math"/>
            <w:sz w:val="24"/>
            <w:szCs w:val="24"/>
          </w:rPr>
          <m:t>U</m:t>
        </m:r>
      </m:oMath>
      <w:r>
        <w:rPr>
          <w:sz w:val="24"/>
          <w:szCs w:val="24"/>
        </w:rPr>
        <w:t>是切割速度，</w:t>
      </w:r>
      <m:oMath>
        <m:r>
          <m:rPr/>
          <w:rPr>
            <w:rFonts w:ascii="Cambria Math" w:hAnsi="Cambria Math"/>
            <w:sz w:val="24"/>
            <w:szCs w:val="24"/>
          </w:rPr>
          <m:t>AR</m:t>
        </m:r>
      </m:oMath>
      <w:r>
        <w:rPr>
          <w:sz w:val="24"/>
          <w:szCs w:val="24"/>
        </w:rPr>
        <w:t>是磨料流量，</w:t>
      </w:r>
      <m:oMath>
        <m:r>
          <m:rPr/>
          <w:rPr>
            <w:rFonts w:ascii="Cambria Math" w:hAnsi="Cambria Math"/>
            <w:sz w:val="24"/>
            <w:szCs w:val="24"/>
          </w:rPr>
          <m:t>P</m:t>
        </m:r>
      </m:oMath>
      <w:r>
        <w:rPr>
          <w:sz w:val="24"/>
          <w:szCs w:val="24"/>
        </w:rPr>
        <w:t>是水的压力。</w:t>
      </w:r>
    </w:p>
    <w:p>
      <w:pPr>
        <w:spacing w:line="360" w:lineRule="auto"/>
        <w:ind w:firstLine="480" w:firstLineChars="200"/>
      </w:pPr>
      <w:r>
        <w:rPr>
          <w:sz w:val="24"/>
          <w:szCs w:val="24"/>
        </w:rPr>
        <w:t>2006至2007年，Hashish系统分析了水射流主要加工误差——后拖量和切缝锥度，提出了射流导引角和锥度的概念以及利用摆动头偏摆进行动态补偿的加工误差补偿理论</w:t>
      </w:r>
      <w:r>
        <w:fldChar w:fldCharType="begin"/>
      </w:r>
      <w:r>
        <w:instrText xml:space="preserve"> REF _Ref39702394 \r \h  \* MERGEFORMAT </w:instrText>
      </w:r>
      <w:r>
        <w:fldChar w:fldCharType="separate"/>
      </w:r>
      <w:r>
        <w:rPr>
          <w:sz w:val="24"/>
          <w:szCs w:val="24"/>
          <w:vertAlign w:val="superscript"/>
        </w:rPr>
        <w:t>[37]</w:t>
      </w:r>
      <w:r>
        <w:fldChar w:fldCharType="end"/>
      </w:r>
      <w:r>
        <w:rPr>
          <w:sz w:val="24"/>
          <w:szCs w:val="24"/>
        </w:rPr>
        <w:t>。</w:t>
      </w:r>
      <w:r>
        <w:rPr>
          <w:sz w:val="24"/>
        </w:rPr>
        <w:t>2008年，Maccarini等发现锥度亦会随着切割样件硬度的增加而增加</w:t>
      </w:r>
      <w:r>
        <w:fldChar w:fldCharType="begin"/>
      </w:r>
      <w:r>
        <w:instrText xml:space="preserve"> REF _Ref39702398 \r \h  \* MERGEFORMAT </w:instrText>
      </w:r>
      <w:r>
        <w:fldChar w:fldCharType="separate"/>
      </w:r>
      <w:r>
        <w:rPr>
          <w:sz w:val="24"/>
          <w:vertAlign w:val="superscript"/>
        </w:rPr>
        <w:t>[38]</w:t>
      </w:r>
      <w:r>
        <w:fldChar w:fldCharType="end"/>
      </w:r>
      <w:r>
        <w:rPr>
          <w:sz w:val="24"/>
        </w:rPr>
        <w:t>。同年，Shanmugam等基于自己的锥度测量数据利用量纲分析技术建立了切缝锥度的预测模型</w:t>
      </w:r>
      <w:r>
        <w:fldChar w:fldCharType="begin"/>
      </w:r>
      <w:r>
        <w:instrText xml:space="preserve"> REF _Ref39702404 \r \h  \* MERGEFORMAT </w:instrText>
      </w:r>
      <w:r>
        <w:fldChar w:fldCharType="separate"/>
      </w:r>
      <w:r>
        <w:rPr>
          <w:sz w:val="24"/>
          <w:vertAlign w:val="superscript"/>
        </w:rPr>
        <w:t>[39]</w:t>
      </w:r>
      <w:r>
        <w:fldChar w:fldCharType="end"/>
      </w:r>
      <w:r>
        <w:rPr>
          <w:sz w:val="24"/>
        </w:rPr>
        <w:t>。</w:t>
      </w:r>
      <w:r>
        <w:rPr>
          <w:sz w:val="24"/>
          <w:szCs w:val="24"/>
        </w:rPr>
        <w:t>此外，</w:t>
      </w:r>
      <w:r>
        <w:rPr>
          <w:rFonts w:hint="eastAsia"/>
          <w:sz w:val="24"/>
          <w:szCs w:val="24"/>
        </w:rPr>
        <w:t>张仕进</w:t>
      </w:r>
      <w:r>
        <w:fldChar w:fldCharType="begin"/>
      </w:r>
      <w:r>
        <w:instrText xml:space="preserve"> REF _Ref39702319 \r \h  \* MERGEFORMAT </w:instrText>
      </w:r>
      <w:r>
        <w:fldChar w:fldCharType="separate"/>
      </w:r>
      <w:r>
        <w:rPr>
          <w:sz w:val="24"/>
          <w:szCs w:val="24"/>
          <w:vertAlign w:val="superscript"/>
        </w:rPr>
        <w:t>[33]</w:t>
      </w:r>
      <w:r>
        <w:fldChar w:fldCharType="end"/>
      </w:r>
      <w:r>
        <w:rPr>
          <w:rFonts w:hint="eastAsia"/>
          <w:sz w:val="24"/>
          <w:szCs w:val="24"/>
        </w:rPr>
        <w:t>、</w:t>
      </w:r>
      <w:r>
        <w:rPr>
          <w:sz w:val="24"/>
          <w:szCs w:val="24"/>
        </w:rPr>
        <w:t>Hlaváč</w:t>
      </w:r>
      <w:r>
        <w:fldChar w:fldCharType="begin"/>
      </w:r>
      <w:r>
        <w:instrText xml:space="preserve"> REF _Ref39702420 \r \h  \* MERGEFORMAT </w:instrText>
      </w:r>
      <w:r>
        <w:fldChar w:fldCharType="separate"/>
      </w:r>
      <w:r>
        <w:rPr>
          <w:sz w:val="24"/>
          <w:szCs w:val="24"/>
          <w:vertAlign w:val="superscript"/>
        </w:rPr>
        <w:t>[40]</w:t>
      </w:r>
      <w:r>
        <w:fldChar w:fldCharType="end"/>
      </w:r>
      <w:r>
        <w:fldChar w:fldCharType="begin"/>
      </w:r>
      <w:r>
        <w:instrText xml:space="preserve"> REF _Ref39702421 \r \h  \* MERGEFORMAT </w:instrText>
      </w:r>
      <w:r>
        <w:fldChar w:fldCharType="separate"/>
      </w:r>
      <w:r>
        <w:rPr>
          <w:sz w:val="24"/>
          <w:szCs w:val="24"/>
          <w:vertAlign w:val="superscript"/>
        </w:rPr>
        <w:t>[41]</w:t>
      </w:r>
      <w:r>
        <w:fldChar w:fldCharType="end"/>
      </w:r>
      <w:r>
        <w:rPr>
          <w:rFonts w:hint="eastAsia"/>
          <w:sz w:val="24"/>
          <w:szCs w:val="24"/>
        </w:rPr>
        <w:t>等学者</w:t>
      </w:r>
      <w:r>
        <w:rPr>
          <w:sz w:val="24"/>
          <w:szCs w:val="24"/>
        </w:rPr>
        <w:t>分别针对不同的材料通过实验方法建立了水射流工艺参数和各类切缝误差之间的模型方程。2015年，吴逾强针对铝合金材料进行了不同工况下的大量切割实验，在此基础上分别建立了切割前沿曲线和切缝侧边曲线的回归模型，并经由实验验证了其有效性</w:t>
      </w:r>
      <w:r>
        <w:fldChar w:fldCharType="begin"/>
      </w:r>
      <w:r>
        <w:instrText xml:space="preserve"> REF _Ref39702205 \r \h  \* MERGEFORMAT </w:instrText>
      </w:r>
      <w:r>
        <w:fldChar w:fldCharType="separate"/>
      </w:r>
      <w:r>
        <w:rPr>
          <w:sz w:val="24"/>
          <w:szCs w:val="24"/>
          <w:vertAlign w:val="superscript"/>
        </w:rPr>
        <w:t>[20]</w:t>
      </w:r>
      <w:r>
        <w:fldChar w:fldCharType="end"/>
      </w:r>
      <w:r>
        <w:rPr>
          <w:sz w:val="24"/>
          <w:szCs w:val="24"/>
        </w:rPr>
        <w:t>。2017年，王舒</w:t>
      </w:r>
      <w:r>
        <w:rPr>
          <w:rFonts w:hint="eastAsia"/>
          <w:sz w:val="24"/>
          <w:szCs w:val="24"/>
        </w:rPr>
        <w:t>经</w:t>
      </w:r>
      <w:r>
        <w:rPr>
          <w:sz w:val="24"/>
          <w:szCs w:val="24"/>
        </w:rPr>
        <w:t>研究指出磨料水射流的切缝侧边轮廓在大部分情况下不是一条直线，并将其特征归纳为：直线型、外凸型、内凹型，如图1.9所示。并指出传统切割锥度补偿方法不适用于内凹型侧边轮廓</w:t>
      </w:r>
      <w:r>
        <w:fldChar w:fldCharType="begin"/>
      </w:r>
      <w:r>
        <w:instrText xml:space="preserve"> REF _Ref39702082 \r \h  \* MERGEFORMAT </w:instrText>
      </w:r>
      <w:r>
        <w:fldChar w:fldCharType="separate"/>
      </w:r>
      <w:r>
        <w:rPr>
          <w:sz w:val="24"/>
          <w:szCs w:val="24"/>
          <w:vertAlign w:val="superscript"/>
        </w:rPr>
        <w:t>[13]</w:t>
      </w:r>
      <w:r>
        <w:fldChar w:fldCharType="end"/>
      </w:r>
      <w:r>
        <w:rPr>
          <w:sz w:val="24"/>
          <w:szCs w:val="24"/>
        </w:rPr>
        <w:t>。</w:t>
      </w:r>
    </w:p>
    <w:p>
      <w:pPr>
        <w:spacing w:line="360" w:lineRule="auto"/>
        <w:ind w:left="425"/>
        <w:rPr>
          <w:sz w:val="24"/>
        </w:rPr>
      </w:pPr>
    </w:p>
    <w:p>
      <w:pPr>
        <w:spacing w:line="360" w:lineRule="auto"/>
        <w:ind w:left="425"/>
        <w:jc w:val="center"/>
        <w:rPr>
          <w:sz w:val="24"/>
        </w:rPr>
      </w:pPr>
      <w:r>
        <w:rPr>
          <w:sz w:val="24"/>
        </w:rPr>
        <w:drawing>
          <wp:inline distT="0" distB="0" distL="0" distR="0">
            <wp:extent cx="4304665" cy="3291840"/>
            <wp:effectExtent l="0" t="0" r="635" b="3810"/>
            <wp:docPr id="34" name="图片 21" descr="C:\Users\Hunter_season\Desktop\侧边轮廓分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1" descr="C:\Users\Hunter_season\Desktop\侧边轮廓分类.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4304665" cy="3291840"/>
                    </a:xfrm>
                    <a:prstGeom prst="rect">
                      <a:avLst/>
                    </a:prstGeom>
                    <a:noFill/>
                    <a:ln>
                      <a:noFill/>
                    </a:ln>
                  </pic:spPr>
                </pic:pic>
              </a:graphicData>
            </a:graphic>
          </wp:inline>
        </w:drawing>
      </w:r>
    </w:p>
    <w:p>
      <w:pPr>
        <w:spacing w:line="360" w:lineRule="auto"/>
        <w:ind w:left="425"/>
        <w:jc w:val="center"/>
        <w:rPr>
          <w:vertAlign w:val="superscript"/>
        </w:rPr>
      </w:pPr>
      <w:r>
        <w:t>图1.9  切缝侧边轮廓归纳示意图</w:t>
      </w:r>
      <w:r>
        <w:fldChar w:fldCharType="begin"/>
      </w:r>
      <w:r>
        <w:instrText xml:space="preserve"> REF _Ref39702082 \r \h  \* MERGEFORMAT </w:instrText>
      </w:r>
      <w:r>
        <w:fldChar w:fldCharType="separate"/>
      </w:r>
      <w:r>
        <w:rPr>
          <w:vertAlign w:val="superscript"/>
        </w:rPr>
        <w:t>[13]</w:t>
      </w:r>
      <w:r>
        <w:fldChar w:fldCharType="end"/>
      </w:r>
    </w:p>
    <w:p>
      <w:pPr>
        <w:spacing w:line="360" w:lineRule="auto"/>
        <w:ind w:firstLine="480" w:firstLineChars="200"/>
        <w:rPr>
          <w:sz w:val="24"/>
        </w:rPr>
      </w:pPr>
    </w:p>
    <w:p>
      <w:pPr>
        <w:spacing w:line="360" w:lineRule="auto"/>
        <w:ind w:firstLine="480" w:firstLineChars="200"/>
        <w:rPr>
          <w:sz w:val="24"/>
          <w:szCs w:val="24"/>
        </w:rPr>
      </w:pPr>
      <w:r>
        <w:rPr>
          <w:sz w:val="24"/>
        </w:rPr>
        <w:t>2019年，Pahuja与Ramulu利用电子显微镜研究磨料水射流对钛-碳纤维增强板的去除机理，确定了不同厚度下的锥度角</w:t>
      </w:r>
      <w:r>
        <w:fldChar w:fldCharType="begin"/>
      </w:r>
      <w:r>
        <w:instrText xml:space="preserve"> REF _Ref39702462 \r \h  \* MERGEFORMAT </w:instrText>
      </w:r>
      <w:r>
        <w:fldChar w:fldCharType="separate"/>
      </w:r>
      <w:r>
        <w:rPr>
          <w:sz w:val="24"/>
          <w:vertAlign w:val="superscript"/>
        </w:rPr>
        <w:t>[42]</w:t>
      </w:r>
      <w:r>
        <w:fldChar w:fldCharType="end"/>
      </w:r>
      <w:r>
        <w:rPr>
          <w:sz w:val="24"/>
        </w:rPr>
        <w:t>。</w:t>
      </w:r>
    </w:p>
    <w:p>
      <w:pPr>
        <w:spacing w:line="360" w:lineRule="auto"/>
        <w:ind w:firstLine="420"/>
        <w:rPr>
          <w:sz w:val="24"/>
          <w:szCs w:val="24"/>
        </w:rPr>
      </w:pPr>
      <w:r>
        <w:rPr>
          <w:sz w:val="24"/>
          <w:szCs w:val="24"/>
        </w:rPr>
        <w:t>正是建立在对射流拖尾现象及射流切缝锥度研究的基础上，科研人员提出了通过摆动切割头一个小角度来消除射流后拖及切面锥度现象。理论上，将切割头沿进给方向纵摆一个小角度，可以改善由射流后拖带来的误差，如图1.10及图1.11所示。</w:t>
      </w:r>
    </w:p>
    <w:p>
      <w:pPr>
        <w:spacing w:line="360" w:lineRule="auto"/>
        <w:ind w:firstLine="420"/>
        <w:rPr>
          <w:sz w:val="24"/>
          <w:szCs w:val="24"/>
        </w:rPr>
      </w:pPr>
    </w:p>
    <w:p>
      <w:pPr>
        <w:widowControl/>
        <w:jc w:val="center"/>
        <w:rPr>
          <w:color w:val="2E74B5"/>
          <w:sz w:val="24"/>
        </w:rPr>
      </w:pPr>
      <w:r>
        <w:rPr>
          <w:color w:val="2E74B5"/>
          <w:sz w:val="24"/>
        </w:rPr>
        <w:drawing>
          <wp:inline distT="0" distB="0" distL="0" distR="0">
            <wp:extent cx="2236470" cy="2679700"/>
            <wp:effectExtent l="0" t="0" r="11430" b="6350"/>
            <wp:docPr id="35" name="图片 11" descr="C:\Users\Hunter_season\Desktop\切割头纵向摆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descr="C:\Users\Hunter_season\Desktop\切割头纵向摆动.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2236470" cy="2679700"/>
                    </a:xfrm>
                    <a:prstGeom prst="rect">
                      <a:avLst/>
                    </a:prstGeom>
                    <a:noFill/>
                    <a:ln>
                      <a:noFill/>
                    </a:ln>
                  </pic:spPr>
                </pic:pic>
              </a:graphicData>
            </a:graphic>
          </wp:inline>
        </w:drawing>
      </w:r>
    </w:p>
    <w:p>
      <w:pPr>
        <w:spacing w:line="360" w:lineRule="auto"/>
        <w:ind w:left="420"/>
        <w:jc w:val="center"/>
      </w:pPr>
      <w:r>
        <w:t>图1.10  五轴切割系统纵向摆动切割示意图</w:t>
      </w:r>
      <w:r>
        <w:fldChar w:fldCharType="begin"/>
      </w:r>
      <w:r>
        <w:instrText xml:space="preserve"> REF _Ref39702472 \r \h  \* MERGEFORMAT </w:instrText>
      </w:r>
      <w:r>
        <w:fldChar w:fldCharType="separate"/>
      </w:r>
      <w:r>
        <w:rPr>
          <w:vertAlign w:val="superscript"/>
        </w:rPr>
        <w:t>[43]</w:t>
      </w:r>
      <w:r>
        <w:fldChar w:fldCharType="end"/>
      </w:r>
      <w:r>
        <w:rPr>
          <w:vertAlign w:val="superscript"/>
        </w:rPr>
        <w:t xml:space="preserve"> </w:t>
      </w:r>
    </w:p>
    <w:p>
      <w:pPr>
        <w:spacing w:line="360" w:lineRule="auto"/>
        <w:ind w:left="420"/>
        <w:jc w:val="center"/>
        <w:rPr>
          <w:color w:val="2E74B5"/>
          <w:vertAlign w:val="superscript"/>
        </w:rPr>
      </w:pPr>
    </w:p>
    <w:p>
      <w:pPr>
        <w:widowControl/>
        <w:jc w:val="center"/>
        <w:rPr>
          <w:szCs w:val="21"/>
        </w:rPr>
      </w:pPr>
      <w:r>
        <w:rPr>
          <w:sz w:val="24"/>
        </w:rPr>
        <w:drawing>
          <wp:inline distT="0" distB="0" distL="0" distR="0">
            <wp:extent cx="4549775" cy="1916430"/>
            <wp:effectExtent l="0" t="0" r="3175" b="7620"/>
            <wp:docPr id="18" name="图片 13" descr="C:\Users\windr\Desktop\图片25.png图片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descr="C:\Users\windr\Desktop\图片25.png图片25"/>
                    <pic:cNvPicPr>
                      <a:picLocks noChangeAspect="1" noChangeArrowheads="1"/>
                    </pic:cNvPicPr>
                  </pic:nvPicPr>
                  <pic:blipFill>
                    <a:blip r:embed="rId64"/>
                    <a:srcRect/>
                    <a:stretch>
                      <a:fillRect/>
                    </a:stretch>
                  </pic:blipFill>
                  <pic:spPr>
                    <a:xfrm>
                      <a:off x="0" y="0"/>
                      <a:ext cx="4549775" cy="1916430"/>
                    </a:xfrm>
                    <a:prstGeom prst="rect">
                      <a:avLst/>
                    </a:prstGeom>
                    <a:noFill/>
                    <a:ln>
                      <a:noFill/>
                    </a:ln>
                  </pic:spPr>
                </pic:pic>
              </a:graphicData>
            </a:graphic>
          </wp:inline>
        </w:drawing>
      </w:r>
    </w:p>
    <w:p>
      <w:pPr>
        <w:widowControl/>
        <w:jc w:val="center"/>
        <w:rPr>
          <w:szCs w:val="21"/>
        </w:rPr>
      </w:pPr>
      <w:r>
        <w:rPr>
          <w:szCs w:val="21"/>
        </w:rPr>
        <w:t>(a) 未纵向偏摆</w:t>
      </w:r>
      <w:r>
        <w:rPr>
          <w:szCs w:val="21"/>
        </w:rPr>
        <w:tab/>
      </w:r>
      <w:r>
        <w:rPr>
          <w:sz w:val="24"/>
        </w:rPr>
        <w:tab/>
      </w:r>
      <w:r>
        <w:rPr>
          <w:sz w:val="24"/>
        </w:rPr>
        <w:tab/>
      </w:r>
      <w:r>
        <w:rPr>
          <w:sz w:val="24"/>
        </w:rPr>
        <w:tab/>
      </w:r>
      <w:r>
        <w:rPr>
          <w:sz w:val="24"/>
        </w:rPr>
        <w:tab/>
      </w:r>
      <w:r>
        <w:rPr>
          <w:sz w:val="24"/>
        </w:rPr>
        <w:tab/>
      </w:r>
      <w:r>
        <w:rPr>
          <w:sz w:val="24"/>
        </w:rPr>
        <w:t xml:space="preserve">    </w:t>
      </w:r>
      <w:r>
        <w:rPr>
          <w:szCs w:val="21"/>
        </w:rPr>
        <w:t>(b) 纵向偏摆</w:t>
      </w:r>
    </w:p>
    <w:p>
      <w:pPr>
        <w:spacing w:line="360" w:lineRule="auto"/>
        <w:ind w:left="420"/>
        <w:jc w:val="center"/>
        <w:rPr>
          <w:vertAlign w:val="superscript"/>
        </w:rPr>
      </w:pPr>
      <w:r>
        <w:t>图1.11  五轴切割系统补偿拖尾缺陷的效果对比图</w:t>
      </w:r>
      <w:r>
        <w:fldChar w:fldCharType="begin"/>
      </w:r>
      <w:r>
        <w:instrText xml:space="preserve"> REF _Ref39702477 \r \h  \* MERGEFORMAT </w:instrText>
      </w:r>
      <w:r>
        <w:fldChar w:fldCharType="separate"/>
      </w:r>
      <w:r>
        <w:rPr>
          <w:vertAlign w:val="superscript"/>
        </w:rPr>
        <w:t>[44]</w:t>
      </w:r>
      <w:r>
        <w:fldChar w:fldCharType="end"/>
      </w:r>
      <w:r>
        <w:rPr>
          <w:vertAlign w:val="superscript"/>
        </w:rPr>
        <w:t xml:space="preserve"> </w:t>
      </w:r>
    </w:p>
    <w:p>
      <w:pPr>
        <w:widowControl/>
        <w:jc w:val="center"/>
        <w:rPr>
          <w:sz w:val="24"/>
        </w:rPr>
      </w:pPr>
    </w:p>
    <w:p>
      <w:pPr>
        <w:spacing w:line="360" w:lineRule="auto"/>
        <w:ind w:firstLine="480" w:firstLineChars="200"/>
        <w:rPr>
          <w:sz w:val="24"/>
        </w:rPr>
      </w:pPr>
      <w:r>
        <w:rPr>
          <w:sz w:val="24"/>
        </w:rPr>
        <w:t>同理，将切割</w:t>
      </w:r>
      <w:r>
        <w:rPr>
          <w:rFonts w:hint="eastAsia"/>
          <w:sz w:val="24"/>
        </w:rPr>
        <w:t>头</w:t>
      </w:r>
      <w:r>
        <w:rPr>
          <w:sz w:val="24"/>
        </w:rPr>
        <w:t>沿垂直于进给方向侧摆一个小角度，可以改善切面锥度。如图1.12所示。</w:t>
      </w:r>
    </w:p>
    <w:p>
      <w:pPr>
        <w:spacing w:line="360" w:lineRule="auto"/>
        <w:ind w:firstLine="420" w:firstLineChars="200"/>
        <w:jc w:val="center"/>
        <w:rPr>
          <w:sz w:val="24"/>
        </w:rPr>
      </w:pPr>
      <w:r>
        <w:drawing>
          <wp:inline distT="0" distB="0" distL="0" distR="0">
            <wp:extent cx="2181225" cy="2673350"/>
            <wp:effectExtent l="0" t="0" r="9525" b="12700"/>
            <wp:docPr id="38" name="图片 15" descr="侧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 descr="侧摆"/>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2181901" cy="2674376"/>
                    </a:xfrm>
                    <a:prstGeom prst="rect">
                      <a:avLst/>
                    </a:prstGeom>
                    <a:noFill/>
                    <a:ln>
                      <a:noFill/>
                    </a:ln>
                  </pic:spPr>
                </pic:pic>
              </a:graphicData>
            </a:graphic>
          </wp:inline>
        </w:drawing>
      </w:r>
    </w:p>
    <w:p>
      <w:pPr>
        <w:spacing w:line="360" w:lineRule="auto"/>
        <w:ind w:left="420"/>
        <w:jc w:val="center"/>
        <w:rPr>
          <w:vertAlign w:val="superscript"/>
        </w:rPr>
      </w:pPr>
      <w:r>
        <w:t>图1.12 五轴切割系统侧向摆动切割示意图</w:t>
      </w:r>
      <w:r>
        <w:fldChar w:fldCharType="begin"/>
      </w:r>
      <w:r>
        <w:instrText xml:space="preserve"> REF _Ref39702472 \r \h  \* MERGEFORMAT </w:instrText>
      </w:r>
      <w:r>
        <w:fldChar w:fldCharType="separate"/>
      </w:r>
      <w:r>
        <w:rPr>
          <w:vertAlign w:val="superscript"/>
        </w:rPr>
        <w:t>[43]</w:t>
      </w:r>
      <w:r>
        <w:fldChar w:fldCharType="end"/>
      </w:r>
      <w:r>
        <w:rPr>
          <w:vertAlign w:val="superscript"/>
        </w:rPr>
        <w:t xml:space="preserve"> </w:t>
      </w:r>
    </w:p>
    <w:p>
      <w:pPr>
        <w:spacing w:line="360" w:lineRule="auto"/>
        <w:ind w:firstLine="480" w:firstLineChars="200"/>
        <w:rPr>
          <w:color w:val="2E74B5"/>
          <w:sz w:val="24"/>
          <w:szCs w:val="24"/>
        </w:rPr>
      </w:pPr>
    </w:p>
    <w:p>
      <w:pPr>
        <w:snapToGrid w:val="0"/>
        <w:spacing w:line="360" w:lineRule="auto"/>
        <w:ind w:firstLine="470" w:firstLineChars="196"/>
        <w:rPr>
          <w:sz w:val="24"/>
          <w:szCs w:val="24"/>
        </w:rPr>
      </w:pPr>
      <w:r>
        <w:rPr>
          <w:sz w:val="24"/>
          <w:szCs w:val="24"/>
        </w:rPr>
        <w:t>基于上述推理，近20年来，各国科研人员投入较多精力开发五轴联动磨料水切割系统。早在2003年的美国水射流技术会议</w:t>
      </w:r>
      <w:r>
        <w:rPr>
          <w:rFonts w:hint="eastAsia"/>
          <w:sz w:val="24"/>
          <w:szCs w:val="24"/>
        </w:rPr>
        <w:t>(</w:t>
      </w:r>
      <w:r>
        <w:rPr>
          <w:sz w:val="24"/>
          <w:szCs w:val="24"/>
        </w:rPr>
        <w:t>WJTA)上，J.Zeng和J.Olsen展示了OMAX公司制造的一种全新的两轴偏摆切割头</w:t>
      </w:r>
      <w:r>
        <w:fldChar w:fldCharType="begin"/>
      </w:r>
      <w:r>
        <w:instrText xml:space="preserve"> REF _Ref39702490 \r \h  \* MERGEFORMAT </w:instrText>
      </w:r>
      <w:r>
        <w:fldChar w:fldCharType="separate"/>
      </w:r>
      <w:r>
        <w:rPr>
          <w:sz w:val="24"/>
          <w:szCs w:val="24"/>
          <w:vertAlign w:val="superscript"/>
        </w:rPr>
        <w:t>[45]</w:t>
      </w:r>
      <w:r>
        <w:fldChar w:fldCharType="end"/>
      </w:r>
      <w:r>
        <w:rPr>
          <w:sz w:val="24"/>
          <w:szCs w:val="24"/>
        </w:rPr>
        <w:t>，如图1.13所示，将此两轴偏摆切割头安装在传统的三轴水射流机床上就成为了五轴水射流设备。与之相匹配的便是控制软件，控制软件根据预先设定的相关参数自动计算出整个路径上各个位置的切割速度和摆动头的偏摆角度，再根据这些数据生成整个切割过程的控制文件。两者结合在一起以实现对传统磨料水射流加工缺陷进行精确的补偿。</w:t>
      </w:r>
    </w:p>
    <w:p>
      <w:pPr>
        <w:snapToGrid w:val="0"/>
        <w:spacing w:line="360" w:lineRule="auto"/>
        <w:ind w:firstLine="470" w:firstLineChars="196"/>
        <w:rPr>
          <w:sz w:val="24"/>
          <w:szCs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Borders>
              <w:top w:val="nil"/>
              <w:left w:val="nil"/>
              <w:bottom w:val="nil"/>
              <w:right w:val="nil"/>
            </w:tcBorders>
            <w:shd w:val="clear" w:color="auto" w:fill="auto"/>
          </w:tcPr>
          <w:p>
            <w:pPr>
              <w:spacing w:line="288" w:lineRule="auto"/>
              <w:jc w:val="center"/>
              <w:rPr>
                <w:rFonts w:ascii="Calibri" w:hAnsi="Calibri"/>
              </w:rPr>
            </w:pPr>
            <w:r>
              <w:rPr>
                <w:rFonts w:ascii="Calibri" w:hAnsi="Calibri"/>
              </w:rPr>
              <w:drawing>
                <wp:inline distT="0" distB="0" distL="0" distR="0">
                  <wp:extent cx="3263900" cy="1983740"/>
                  <wp:effectExtent l="0" t="0" r="12700" b="16510"/>
                  <wp:docPr id="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3263900" cy="1983740"/>
                          </a:xfrm>
                          <a:prstGeom prst="rect">
                            <a:avLst/>
                          </a:prstGeom>
                          <a:noFill/>
                          <a:ln>
                            <a:noFill/>
                          </a:ln>
                        </pic:spPr>
                      </pic:pic>
                    </a:graphicData>
                  </a:graphic>
                </wp:inline>
              </w:drawing>
            </w:r>
          </w:p>
          <w:p>
            <w:pPr>
              <w:spacing w:line="288" w:lineRule="auto"/>
              <w:jc w:val="center"/>
              <w:rPr>
                <w:szCs w:val="21"/>
                <w:vertAlign w:val="superscript"/>
              </w:rPr>
            </w:pPr>
            <w:r>
              <w:rPr>
                <w:rFonts w:ascii="Calibri" w:hAnsi="Calibri"/>
                <w:szCs w:val="21"/>
              </w:rPr>
              <w:t>图</w:t>
            </w:r>
            <w:r>
              <w:rPr>
                <w:szCs w:val="21"/>
              </w:rPr>
              <w:t>1.13</w:t>
            </w:r>
            <w:r>
              <w:rPr>
                <w:rFonts w:ascii="Calibri" w:hAnsi="Calibri"/>
                <w:szCs w:val="21"/>
              </w:rPr>
              <w:t xml:space="preserve"> 两轴偏摆切割头原型和成品</w:t>
            </w:r>
            <w:r>
              <w:fldChar w:fldCharType="begin"/>
            </w:r>
            <w:r>
              <w:instrText xml:space="preserve"> REF _Ref39702490 \r \h  \* MERGEFORMAT </w:instrText>
            </w:r>
            <w:r>
              <w:fldChar w:fldCharType="separate"/>
            </w:r>
            <w:r>
              <w:rPr>
                <w:szCs w:val="21"/>
                <w:vertAlign w:val="superscript"/>
              </w:rPr>
              <w:t>[45]</w:t>
            </w:r>
            <w:r>
              <w:fldChar w:fldCharType="end"/>
            </w:r>
          </w:p>
        </w:tc>
      </w:tr>
    </w:tbl>
    <w:p>
      <w:pPr>
        <w:spacing w:line="360" w:lineRule="auto"/>
        <w:ind w:firstLine="480" w:firstLineChars="200"/>
        <w:rPr>
          <w:sz w:val="24"/>
          <w:szCs w:val="24"/>
        </w:rPr>
      </w:pPr>
      <w:r>
        <w:rPr>
          <w:sz w:val="24"/>
          <w:szCs w:val="24"/>
        </w:rPr>
        <w:t>紧随美国OMAX公司五轴联动水射流设备的问世，各水射流设备生产厂家先后推出了多种五轴联动磨料水射流切割设备，如美国Flow公司</w:t>
      </w:r>
      <w:r>
        <w:fldChar w:fldCharType="begin"/>
      </w:r>
      <w:r>
        <w:instrText xml:space="preserve"> REF _Ref39702477 \r \h  \* MERGEFORMAT </w:instrText>
      </w:r>
      <w:r>
        <w:fldChar w:fldCharType="separate"/>
      </w:r>
      <w:r>
        <w:rPr>
          <w:sz w:val="24"/>
          <w:szCs w:val="24"/>
          <w:vertAlign w:val="superscript"/>
        </w:rPr>
        <w:t>[44]</w:t>
      </w:r>
      <w:r>
        <w:fldChar w:fldCharType="end"/>
      </w:r>
      <w:r>
        <w:rPr>
          <w:sz w:val="24"/>
          <w:szCs w:val="24"/>
        </w:rPr>
        <w:t>、上海狮迈科技有限公司</w:t>
      </w:r>
      <w:r>
        <w:fldChar w:fldCharType="begin"/>
      </w:r>
      <w:r>
        <w:instrText xml:space="preserve"> REF _Ref39702528 \r \h  \* MERGEFORMAT </w:instrText>
      </w:r>
      <w:r>
        <w:fldChar w:fldCharType="separate"/>
      </w:r>
      <w:r>
        <w:rPr>
          <w:sz w:val="24"/>
          <w:szCs w:val="24"/>
          <w:vertAlign w:val="superscript"/>
        </w:rPr>
        <w:t>[46]</w:t>
      </w:r>
      <w:r>
        <w:fldChar w:fldCharType="end"/>
      </w:r>
      <w:r>
        <w:rPr>
          <w:sz w:val="24"/>
          <w:szCs w:val="24"/>
        </w:rPr>
        <w:t>、南京大地水刀股份有限公司</w:t>
      </w:r>
      <w:r>
        <w:fldChar w:fldCharType="begin"/>
      </w:r>
      <w:r>
        <w:instrText xml:space="preserve"> REF _Ref39702536 \r \h  \* MERGEFORMAT </w:instrText>
      </w:r>
      <w:r>
        <w:fldChar w:fldCharType="separate"/>
      </w:r>
      <w:r>
        <w:rPr>
          <w:sz w:val="24"/>
          <w:szCs w:val="24"/>
          <w:vertAlign w:val="superscript"/>
        </w:rPr>
        <w:t>[47]</w:t>
      </w:r>
      <w:r>
        <w:fldChar w:fldCharType="end"/>
      </w:r>
      <w:r>
        <w:rPr>
          <w:sz w:val="24"/>
          <w:szCs w:val="24"/>
        </w:rPr>
        <w:t>等。图1.14所示为几种典型五轴磨料水射流切割头。</w:t>
      </w:r>
    </w:p>
    <w:p>
      <w:pPr>
        <w:spacing w:line="288" w:lineRule="auto"/>
        <w:ind w:firstLine="420" w:firstLineChars="200"/>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shd w:val="clear" w:color="auto" w:fill="auto"/>
          </w:tcPr>
          <w:p>
            <w:pPr>
              <w:spacing w:line="288" w:lineRule="auto"/>
              <w:jc w:val="center"/>
              <w:rPr>
                <w:rFonts w:ascii="Calibri" w:hAnsi="Calibri"/>
              </w:rPr>
            </w:pPr>
            <w:r>
              <w:rPr>
                <w:rFonts w:ascii="Calibri" w:hAnsi="Calibri"/>
              </w:rPr>
              <w:drawing>
                <wp:inline distT="0" distB="0" distL="0" distR="0">
                  <wp:extent cx="1695450" cy="1504950"/>
                  <wp:effectExtent l="0" t="0" r="0" b="0"/>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1695450" cy="1504950"/>
                          </a:xfrm>
                          <a:prstGeom prst="rect">
                            <a:avLst/>
                          </a:prstGeom>
                          <a:noFill/>
                          <a:ln>
                            <a:noFill/>
                          </a:ln>
                        </pic:spPr>
                      </pic:pic>
                    </a:graphicData>
                  </a:graphic>
                </wp:inline>
              </w:drawing>
            </w:r>
            <w:r>
              <w:rPr>
                <w:rFonts w:ascii="Calibri" w:hAnsi="Calibri"/>
              </w:rPr>
              <w:object>
                <v:shape id="_x0000_i1027" o:spt="75" type="#_x0000_t75" style="height:118.5pt;width:131.25pt;" o:ole="t" filled="f" o:preferrelative="t" stroked="f" coordsize="21600,21600">
                  <v:path/>
                  <v:fill on="f" focussize="0,0"/>
                  <v:stroke on="f" joinstyle="miter"/>
                  <v:imagedata r:id="rId69" o:title=""/>
                  <o:lock v:ext="edit" aspectratio="t"/>
                  <w10:wrap type="none"/>
                  <w10:anchorlock/>
                </v:shape>
                <o:OLEObject Type="Embed" ProgID="PBrush" ShapeID="_x0000_i1027" DrawAspect="Content" ObjectID="_1468075727" r:id="rId68">
                  <o:LockedField>false</o:LockedField>
                </o:OLEObject>
              </w:object>
            </w:r>
            <w:r>
              <w:rPr>
                <w:rFonts w:ascii="Calibri" w:hAnsi="Calibri"/>
              </w:rPr>
              <w:drawing>
                <wp:inline distT="0" distB="0" distL="0" distR="0">
                  <wp:extent cx="1758315" cy="1504950"/>
                  <wp:effectExtent l="0" t="0" r="13335" b="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1758315" cy="1504950"/>
                          </a:xfrm>
                          <a:prstGeom prst="rect">
                            <a:avLst/>
                          </a:prstGeom>
                          <a:noFill/>
                          <a:ln>
                            <a:noFill/>
                          </a:ln>
                        </pic:spPr>
                      </pic:pic>
                    </a:graphicData>
                  </a:graphic>
                </wp:inline>
              </w:drawing>
            </w:r>
          </w:p>
          <w:p>
            <w:pPr>
              <w:spacing w:line="288" w:lineRule="auto"/>
              <w:jc w:val="center"/>
              <w:rPr>
                <w:rFonts w:ascii="Calibri" w:hAnsi="Calibri"/>
                <w:szCs w:val="21"/>
              </w:rPr>
            </w:pPr>
            <w:r>
              <w:rPr>
                <w:rFonts w:ascii="Calibri" w:hAnsi="Calibri"/>
                <w:szCs w:val="21"/>
              </w:rPr>
              <w:t>图</w:t>
            </w:r>
            <w:r>
              <w:rPr>
                <w:szCs w:val="21"/>
              </w:rPr>
              <w:t>1.14</w:t>
            </w:r>
            <w:r>
              <w:rPr>
                <w:rFonts w:ascii="Calibri" w:hAnsi="Calibri"/>
                <w:szCs w:val="21"/>
              </w:rPr>
              <w:t xml:space="preserve"> </w:t>
            </w:r>
            <w:r>
              <w:rPr>
                <w:rFonts w:hint="eastAsia" w:ascii="Calibri" w:hAnsi="Calibri"/>
                <w:szCs w:val="21"/>
                <w:lang w:val="en-US" w:eastAsia="zh-CN"/>
              </w:rPr>
              <w:t xml:space="preserve"> </w:t>
            </w:r>
            <w:r>
              <w:rPr>
                <w:rFonts w:ascii="Calibri" w:hAnsi="Calibri"/>
                <w:szCs w:val="21"/>
              </w:rPr>
              <w:t>典型五轴磨料水射流切割头</w:t>
            </w:r>
          </w:p>
          <w:p>
            <w:pPr>
              <w:spacing w:line="288" w:lineRule="auto"/>
              <w:jc w:val="center"/>
              <w:rPr>
                <w:rFonts w:ascii="Calibri" w:hAnsi="Calibri"/>
                <w:szCs w:val="21"/>
              </w:rPr>
            </w:pPr>
          </w:p>
        </w:tc>
      </w:tr>
    </w:tbl>
    <w:p>
      <w:pPr>
        <w:spacing w:line="360" w:lineRule="auto"/>
        <w:ind w:firstLine="480" w:firstLineChars="200"/>
        <w:rPr>
          <w:sz w:val="24"/>
          <w:szCs w:val="24"/>
        </w:rPr>
      </w:pPr>
      <w:r>
        <w:rPr>
          <w:sz w:val="24"/>
          <w:szCs w:val="24"/>
        </w:rPr>
        <w:t>五轴切割头的发明及精密控制技术的发展极大提升了磨料射流的切割精度。</w:t>
      </w:r>
      <w:r>
        <w:rPr>
          <w:rFonts w:hint="eastAsia"/>
          <w:sz w:val="24"/>
          <w:szCs w:val="24"/>
          <w:lang w:val="en-US" w:eastAsia="zh-CN"/>
        </w:rPr>
        <w:t>目前</w:t>
      </w:r>
      <w:r>
        <w:rPr>
          <w:sz w:val="24"/>
          <w:szCs w:val="24"/>
        </w:rPr>
        <w:t>对于厚材料</w:t>
      </w:r>
      <w:r>
        <w:rPr>
          <w:rFonts w:hint="eastAsia"/>
          <w:sz w:val="24"/>
          <w:szCs w:val="24"/>
          <w:lang w:val="en-US" w:eastAsia="zh-CN"/>
        </w:rPr>
        <w:t>而言</w:t>
      </w:r>
      <w:r>
        <w:rPr>
          <w:sz w:val="24"/>
          <w:szCs w:val="24"/>
        </w:rPr>
        <w:t>，这种改善</w:t>
      </w:r>
      <w:r>
        <w:rPr>
          <w:rFonts w:hint="eastAsia"/>
          <w:sz w:val="24"/>
          <w:szCs w:val="24"/>
          <w:lang w:val="en-US" w:eastAsia="zh-CN"/>
        </w:rPr>
        <w:t>尚有</w:t>
      </w:r>
      <w:r>
        <w:rPr>
          <w:sz w:val="24"/>
          <w:szCs w:val="24"/>
        </w:rPr>
        <w:t>进一步提高</w:t>
      </w:r>
      <w:r>
        <w:rPr>
          <w:rFonts w:hint="eastAsia"/>
          <w:sz w:val="24"/>
          <w:szCs w:val="24"/>
          <w:lang w:val="en-US" w:eastAsia="zh-CN"/>
        </w:rPr>
        <w:t>的空间——</w:t>
      </w:r>
      <w:r>
        <w:rPr>
          <w:sz w:val="24"/>
          <w:szCs w:val="24"/>
        </w:rPr>
        <w:t>当前采用的五轴切割头的误差补偿是建立在对切缝二维形貌的描述基础上的。举例说，</w:t>
      </w:r>
      <w:r>
        <w:rPr>
          <w:rFonts w:hint="eastAsia"/>
          <w:sz w:val="24"/>
          <w:szCs w:val="24"/>
          <w:lang w:val="en-US" w:eastAsia="zh-CN"/>
        </w:rPr>
        <w:t>目前常</w:t>
      </w:r>
      <w:r>
        <w:rPr>
          <w:sz w:val="24"/>
          <w:szCs w:val="24"/>
        </w:rPr>
        <w:t>采用切面锥度描述切缝侧面</w:t>
      </w:r>
      <w:r>
        <w:rPr>
          <w:rFonts w:hint="eastAsia"/>
          <w:sz w:val="24"/>
          <w:szCs w:val="24"/>
          <w:lang w:eastAsia="zh-CN"/>
        </w:rPr>
        <w:t>，</w:t>
      </w:r>
      <w:r>
        <w:rPr>
          <w:rFonts w:hint="eastAsia"/>
          <w:sz w:val="24"/>
          <w:szCs w:val="24"/>
          <w:lang w:val="en-US" w:eastAsia="zh-CN"/>
        </w:rPr>
        <w:t>如图1.15所示</w:t>
      </w:r>
      <w:r>
        <w:rPr>
          <w:sz w:val="24"/>
          <w:szCs w:val="24"/>
        </w:rPr>
        <w:t>，并基于这种描述建立了相关锥度补偿措施。虽然部分科研人员注意到随切割条件不同其侧面形貌可能有不同形状，如图1.16所示，</w:t>
      </w:r>
      <w:r>
        <w:rPr>
          <w:rFonts w:hint="eastAsia"/>
          <w:sz w:val="24"/>
          <w:szCs w:val="24"/>
          <w:lang w:val="en-US" w:eastAsia="zh-CN"/>
        </w:rPr>
        <w:t>但是</w:t>
      </w:r>
      <w:r>
        <w:rPr>
          <w:sz w:val="24"/>
          <w:szCs w:val="24"/>
        </w:rPr>
        <w:t>这些描述都是基于二维</w:t>
      </w:r>
      <w:r>
        <w:rPr>
          <w:rFonts w:hint="eastAsia"/>
          <w:sz w:val="24"/>
          <w:szCs w:val="24"/>
          <w:lang w:val="en-US" w:eastAsia="zh-CN"/>
        </w:rPr>
        <w:t>形貌</w:t>
      </w:r>
      <w:r>
        <w:rPr>
          <w:sz w:val="24"/>
          <w:szCs w:val="24"/>
        </w:rPr>
        <w:t>，采取的补偿方式也是通过摆动一个锥度角进行补偿。</w:t>
      </w:r>
    </w:p>
    <w:p>
      <w:pPr>
        <w:spacing w:line="360" w:lineRule="auto"/>
        <w:jc w:val="center"/>
        <w:rPr>
          <w:sz w:val="24"/>
          <w:szCs w:val="24"/>
        </w:rPr>
      </w:pPr>
    </w:p>
    <w:p>
      <w:pPr>
        <w:spacing w:line="360" w:lineRule="auto"/>
        <w:jc w:val="center"/>
        <w:rPr>
          <w:sz w:val="24"/>
          <w:szCs w:val="24"/>
        </w:rPr>
      </w:pPr>
      <w:r>
        <w:rPr>
          <w:sz w:val="24"/>
          <w:szCs w:val="24"/>
        </w:rPr>
        <w:drawing>
          <wp:inline distT="0" distB="0" distL="0" distR="0">
            <wp:extent cx="2184400" cy="2295525"/>
            <wp:effectExtent l="0" t="0" r="6350" b="9525"/>
            <wp:docPr id="60" name="图片 1" descr="C:\Users\adm\Desktop\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descr="C:\Users\adm\Desktop\1111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2189666" cy="2301590"/>
                    </a:xfrm>
                    <a:prstGeom prst="rect">
                      <a:avLst/>
                    </a:prstGeom>
                    <a:noFill/>
                    <a:ln>
                      <a:noFill/>
                    </a:ln>
                  </pic:spPr>
                </pic:pic>
              </a:graphicData>
            </a:graphic>
          </wp:inline>
        </w:drawing>
      </w:r>
    </w:p>
    <w:p>
      <w:pPr>
        <w:spacing w:line="360" w:lineRule="auto"/>
        <w:jc w:val="center"/>
        <w:rPr>
          <w:szCs w:val="21"/>
        </w:rPr>
      </w:pPr>
      <w:r>
        <w:rPr>
          <w:szCs w:val="21"/>
        </w:rPr>
        <w:t>图1.15  对切面锥度的描述</w:t>
      </w:r>
    </w:p>
    <w:p>
      <w:pPr>
        <w:spacing w:line="360" w:lineRule="auto"/>
        <w:ind w:left="425"/>
        <w:jc w:val="center"/>
        <w:rPr>
          <w:sz w:val="24"/>
          <w:szCs w:val="24"/>
        </w:rPr>
      </w:pPr>
      <w:r>
        <w:rPr>
          <w:sz w:val="24"/>
          <w:szCs w:val="24"/>
        </w:rPr>
        <w:drawing>
          <wp:inline distT="0" distB="0" distL="0" distR="0">
            <wp:extent cx="2672715" cy="1779270"/>
            <wp:effectExtent l="0" t="0" r="13335" b="11430"/>
            <wp:docPr id="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2672715" cy="1779270"/>
                    </a:xfrm>
                    <a:prstGeom prst="rect">
                      <a:avLst/>
                    </a:prstGeom>
                    <a:noFill/>
                    <a:ln>
                      <a:noFill/>
                    </a:ln>
                  </pic:spPr>
                </pic:pic>
              </a:graphicData>
            </a:graphic>
          </wp:inline>
        </w:drawing>
      </w:r>
    </w:p>
    <w:p>
      <w:pPr>
        <w:spacing w:line="360" w:lineRule="auto"/>
        <w:ind w:left="420"/>
        <w:jc w:val="center"/>
        <w:rPr>
          <w:szCs w:val="21"/>
          <w:vertAlign w:val="superscript"/>
        </w:rPr>
      </w:pPr>
      <w:r>
        <w:rPr>
          <w:szCs w:val="21"/>
        </w:rPr>
        <w:t>图1.16  水射流切割的切割锥度随切割速度改变而改变</w:t>
      </w:r>
      <w:r>
        <w:fldChar w:fldCharType="begin"/>
      </w:r>
      <w:r>
        <w:instrText xml:space="preserve"> REF _Ref39702554 \r \h  \* MERGEFORMAT </w:instrText>
      </w:r>
      <w:r>
        <w:fldChar w:fldCharType="separate"/>
      </w:r>
      <w:r>
        <w:rPr>
          <w:szCs w:val="21"/>
          <w:vertAlign w:val="superscript"/>
        </w:rPr>
        <w:t>[48]</w:t>
      </w:r>
      <w:r>
        <w:fldChar w:fldCharType="end"/>
      </w:r>
    </w:p>
    <w:p>
      <w:pPr>
        <w:spacing w:line="360" w:lineRule="auto"/>
        <w:ind w:firstLine="480" w:firstLineChars="200"/>
        <w:rPr>
          <w:sz w:val="24"/>
          <w:szCs w:val="24"/>
        </w:rPr>
      </w:pPr>
    </w:p>
    <w:p>
      <w:pPr>
        <w:spacing w:line="360" w:lineRule="auto"/>
        <w:ind w:firstLine="480" w:firstLineChars="200"/>
        <w:rPr>
          <w:sz w:val="24"/>
          <w:szCs w:val="24"/>
        </w:rPr>
      </w:pPr>
      <w:r>
        <w:rPr>
          <w:rFonts w:hint="eastAsia"/>
          <w:sz w:val="24"/>
          <w:szCs w:val="24"/>
        </w:rPr>
        <w:t>综上</w:t>
      </w:r>
      <w:r>
        <w:rPr>
          <w:sz w:val="24"/>
          <w:szCs w:val="24"/>
        </w:rPr>
        <w:t>，</w:t>
      </w:r>
      <w:r>
        <w:rPr>
          <w:rFonts w:hint="eastAsia"/>
          <w:sz w:val="24"/>
          <w:szCs w:val="24"/>
        </w:rPr>
        <w:t>磨料</w:t>
      </w:r>
      <w:r>
        <w:rPr>
          <w:sz w:val="24"/>
          <w:szCs w:val="24"/>
        </w:rPr>
        <w:t>射流</w:t>
      </w:r>
      <w:r>
        <w:rPr>
          <w:rFonts w:hint="eastAsia"/>
          <w:sz w:val="24"/>
          <w:szCs w:val="24"/>
        </w:rPr>
        <w:t>切割</w:t>
      </w:r>
      <w:r>
        <w:rPr>
          <w:sz w:val="24"/>
          <w:szCs w:val="24"/>
        </w:rPr>
        <w:t>材料过程</w:t>
      </w:r>
      <w:r>
        <w:rPr>
          <w:rFonts w:hint="eastAsia"/>
          <w:sz w:val="24"/>
          <w:szCs w:val="24"/>
        </w:rPr>
        <w:t>时</w:t>
      </w:r>
      <w:r>
        <w:rPr>
          <w:sz w:val="24"/>
          <w:szCs w:val="24"/>
        </w:rPr>
        <w:t>产生的切缝</w:t>
      </w:r>
      <w:r>
        <w:rPr>
          <w:rFonts w:hint="eastAsia"/>
          <w:sz w:val="24"/>
          <w:szCs w:val="24"/>
        </w:rPr>
        <w:t>形貌</w:t>
      </w:r>
      <w:r>
        <w:rPr>
          <w:sz w:val="24"/>
          <w:szCs w:val="24"/>
        </w:rPr>
        <w:t>是一个</w:t>
      </w:r>
      <w:r>
        <w:rPr>
          <w:rFonts w:hint="eastAsia"/>
          <w:sz w:val="24"/>
          <w:szCs w:val="24"/>
        </w:rPr>
        <w:t>复杂</w:t>
      </w:r>
      <w:r>
        <w:rPr>
          <w:sz w:val="24"/>
          <w:szCs w:val="24"/>
        </w:rPr>
        <w:t>三维形状，用二维方式描述三维形状会丢失</w:t>
      </w:r>
      <w:r>
        <w:rPr>
          <w:rFonts w:hint="eastAsia"/>
          <w:sz w:val="24"/>
          <w:szCs w:val="24"/>
          <w:lang w:val="en-US" w:eastAsia="zh-CN"/>
        </w:rPr>
        <w:t>大量</w:t>
      </w:r>
      <w:r>
        <w:rPr>
          <w:sz w:val="24"/>
          <w:szCs w:val="24"/>
        </w:rPr>
        <w:t>信息。因此，本文拟探索一种射流</w:t>
      </w:r>
      <w:r>
        <w:rPr>
          <w:rFonts w:hint="eastAsia"/>
          <w:sz w:val="24"/>
          <w:szCs w:val="24"/>
        </w:rPr>
        <w:t>切缝</w:t>
      </w:r>
      <w:r>
        <w:rPr>
          <w:rFonts w:hint="eastAsia"/>
          <w:sz w:val="24"/>
          <w:szCs w:val="24"/>
          <w:lang w:val="en-US" w:eastAsia="zh-CN"/>
        </w:rPr>
        <w:t>形貌</w:t>
      </w:r>
      <w:r>
        <w:rPr>
          <w:sz w:val="24"/>
          <w:szCs w:val="24"/>
        </w:rPr>
        <w:t>三维表征方法，通过采集磨料射流切缝的</w:t>
      </w:r>
      <w:r>
        <w:rPr>
          <w:rFonts w:hint="eastAsia"/>
          <w:sz w:val="24"/>
          <w:szCs w:val="24"/>
          <w:lang w:val="en-US" w:eastAsia="zh-CN"/>
        </w:rPr>
        <w:t>完整</w:t>
      </w:r>
      <w:r>
        <w:rPr>
          <w:sz w:val="24"/>
          <w:szCs w:val="24"/>
        </w:rPr>
        <w:t>3D形貌，旨在为磨料水射流</w:t>
      </w:r>
      <w:r>
        <w:rPr>
          <w:rFonts w:hint="eastAsia"/>
          <w:sz w:val="24"/>
          <w:szCs w:val="24"/>
        </w:rPr>
        <w:t>仿真</w:t>
      </w:r>
      <w:r>
        <w:rPr>
          <w:sz w:val="24"/>
          <w:szCs w:val="24"/>
        </w:rPr>
        <w:t>切割</w:t>
      </w:r>
      <w:r>
        <w:rPr>
          <w:rFonts w:hint="eastAsia"/>
          <w:sz w:val="24"/>
          <w:szCs w:val="24"/>
        </w:rPr>
        <w:t>提供</w:t>
      </w:r>
      <w:r>
        <w:rPr>
          <w:sz w:val="24"/>
          <w:szCs w:val="24"/>
        </w:rPr>
        <w:t>更加准确的</w:t>
      </w:r>
      <w:r>
        <w:rPr>
          <w:rFonts w:hint="eastAsia"/>
          <w:sz w:val="24"/>
          <w:szCs w:val="24"/>
        </w:rPr>
        <w:t>射流束</w:t>
      </w:r>
      <w:r>
        <w:rPr>
          <w:sz w:val="24"/>
          <w:szCs w:val="24"/>
        </w:rPr>
        <w:t>三维模型作为异型</w:t>
      </w:r>
      <w:r>
        <w:rPr>
          <w:rFonts w:hint="eastAsia"/>
          <w:sz w:val="24"/>
          <w:szCs w:val="24"/>
        </w:rPr>
        <w:t>仿真</w:t>
      </w:r>
      <w:r>
        <w:rPr>
          <w:sz w:val="24"/>
          <w:szCs w:val="24"/>
        </w:rPr>
        <w:t>刀具，</w:t>
      </w:r>
      <w:r>
        <w:rPr>
          <w:rFonts w:hint="eastAsia"/>
          <w:sz w:val="24"/>
          <w:szCs w:val="24"/>
        </w:rPr>
        <w:t>从而为</w:t>
      </w:r>
      <w:r>
        <w:rPr>
          <w:sz w:val="24"/>
          <w:szCs w:val="24"/>
        </w:rPr>
        <w:t>后续</w:t>
      </w:r>
      <w:r>
        <w:rPr>
          <w:rFonts w:hint="eastAsia"/>
          <w:sz w:val="24"/>
          <w:szCs w:val="24"/>
        </w:rPr>
        <w:t>实现</w:t>
      </w:r>
      <w:r>
        <w:rPr>
          <w:sz w:val="24"/>
          <w:szCs w:val="24"/>
        </w:rPr>
        <w:t>切割头控制</w:t>
      </w:r>
      <w:r>
        <w:rPr>
          <w:rFonts w:hint="eastAsia"/>
          <w:sz w:val="24"/>
          <w:szCs w:val="24"/>
        </w:rPr>
        <w:t>轨迹</w:t>
      </w:r>
      <w:r>
        <w:rPr>
          <w:sz w:val="24"/>
          <w:szCs w:val="24"/>
        </w:rPr>
        <w:t>优化和射流误差补偿提供有针对性的补偿依据</w:t>
      </w:r>
      <w:r>
        <w:rPr>
          <w:rFonts w:hint="eastAsia"/>
          <w:sz w:val="24"/>
          <w:szCs w:val="24"/>
        </w:rPr>
        <w:t>。基于</w:t>
      </w:r>
      <w:r>
        <w:rPr>
          <w:sz w:val="24"/>
          <w:szCs w:val="24"/>
        </w:rPr>
        <w:t>本文的磨料射流切缝形貌</w:t>
      </w:r>
      <w:r>
        <w:rPr>
          <w:rFonts w:hint="eastAsia"/>
          <w:sz w:val="24"/>
          <w:szCs w:val="24"/>
        </w:rPr>
        <w:t>3D表征</w:t>
      </w:r>
      <w:r>
        <w:rPr>
          <w:sz w:val="24"/>
          <w:szCs w:val="24"/>
        </w:rPr>
        <w:t>，</w:t>
      </w:r>
      <w:r>
        <w:rPr>
          <w:rFonts w:hint="eastAsia"/>
          <w:sz w:val="24"/>
          <w:szCs w:val="24"/>
        </w:rPr>
        <w:t>不仅</w:t>
      </w:r>
      <w:r>
        <w:rPr>
          <w:sz w:val="24"/>
          <w:szCs w:val="24"/>
        </w:rPr>
        <w:t>可以更加清晰</w:t>
      </w:r>
      <w:r>
        <w:rPr>
          <w:rFonts w:hint="eastAsia"/>
          <w:sz w:val="24"/>
          <w:szCs w:val="24"/>
          <w:lang w:val="en-US" w:eastAsia="zh-CN"/>
        </w:rPr>
        <w:t>地</w:t>
      </w:r>
      <w:r>
        <w:rPr>
          <w:rFonts w:hint="eastAsia"/>
          <w:sz w:val="24"/>
          <w:szCs w:val="24"/>
        </w:rPr>
        <w:t>了解</w:t>
      </w:r>
      <w:r>
        <w:rPr>
          <w:sz w:val="24"/>
          <w:szCs w:val="24"/>
        </w:rPr>
        <w:t>射流</w:t>
      </w:r>
      <w:r>
        <w:rPr>
          <w:rFonts w:hint="eastAsia"/>
          <w:sz w:val="24"/>
          <w:szCs w:val="24"/>
        </w:rPr>
        <w:t>切割</w:t>
      </w:r>
      <w:r>
        <w:rPr>
          <w:sz w:val="24"/>
          <w:szCs w:val="24"/>
        </w:rPr>
        <w:t>材料过程</w:t>
      </w:r>
      <w:r>
        <w:rPr>
          <w:rFonts w:hint="eastAsia"/>
          <w:sz w:val="24"/>
          <w:szCs w:val="24"/>
        </w:rPr>
        <w:t>中</w:t>
      </w:r>
      <w:r>
        <w:rPr>
          <w:sz w:val="24"/>
          <w:szCs w:val="24"/>
        </w:rPr>
        <w:t>的</w:t>
      </w:r>
      <w:r>
        <w:rPr>
          <w:rFonts w:hint="eastAsia"/>
          <w:sz w:val="24"/>
          <w:szCs w:val="24"/>
        </w:rPr>
        <w:t>切缝</w:t>
      </w:r>
      <w:r>
        <w:rPr>
          <w:sz w:val="24"/>
          <w:szCs w:val="24"/>
        </w:rPr>
        <w:t>形成机理</w:t>
      </w:r>
      <w:r>
        <w:rPr>
          <w:rFonts w:hint="eastAsia"/>
          <w:sz w:val="24"/>
          <w:szCs w:val="24"/>
        </w:rPr>
        <w:t>和</w:t>
      </w:r>
      <w:r>
        <w:rPr>
          <w:sz w:val="24"/>
          <w:szCs w:val="24"/>
        </w:rPr>
        <w:t>加工过程，还</w:t>
      </w:r>
      <w:r>
        <w:rPr>
          <w:rFonts w:hint="eastAsia"/>
          <w:sz w:val="24"/>
          <w:szCs w:val="24"/>
        </w:rPr>
        <w:t>可以</w:t>
      </w:r>
      <w:r>
        <w:rPr>
          <w:sz w:val="24"/>
          <w:szCs w:val="24"/>
        </w:rPr>
        <w:t>令</w:t>
      </w:r>
      <w:r>
        <w:rPr>
          <w:rFonts w:hint="eastAsia"/>
          <w:sz w:val="24"/>
          <w:szCs w:val="24"/>
        </w:rPr>
        <w:t>磨料</w:t>
      </w:r>
      <w:r>
        <w:rPr>
          <w:sz w:val="24"/>
          <w:szCs w:val="24"/>
        </w:rPr>
        <w:t>射流仿真切割</w:t>
      </w:r>
      <w:r>
        <w:rPr>
          <w:rFonts w:hint="eastAsia"/>
          <w:sz w:val="24"/>
          <w:szCs w:val="24"/>
        </w:rPr>
        <w:t>拥有</w:t>
      </w:r>
      <w:r>
        <w:rPr>
          <w:sz w:val="24"/>
          <w:szCs w:val="24"/>
        </w:rPr>
        <w:t>一把</w:t>
      </w:r>
      <w:r>
        <w:rPr>
          <w:rFonts w:hint="eastAsia"/>
          <w:sz w:val="24"/>
          <w:szCs w:val="24"/>
        </w:rPr>
        <w:t>描述</w:t>
      </w:r>
      <w:r>
        <w:rPr>
          <w:sz w:val="24"/>
          <w:szCs w:val="24"/>
        </w:rPr>
        <w:t>更加准确的</w:t>
      </w:r>
      <w:r>
        <w:rPr>
          <w:rFonts w:hint="eastAsia"/>
          <w:sz w:val="24"/>
          <w:szCs w:val="24"/>
        </w:rPr>
        <w:t>仿真</w:t>
      </w:r>
      <w:r>
        <w:rPr>
          <w:sz w:val="24"/>
          <w:szCs w:val="24"/>
        </w:rPr>
        <w:t>刀具，</w:t>
      </w:r>
      <w:r>
        <w:rPr>
          <w:rFonts w:hint="eastAsia"/>
          <w:sz w:val="24"/>
          <w:szCs w:val="24"/>
        </w:rPr>
        <w:t>使</w:t>
      </w:r>
      <w:r>
        <w:rPr>
          <w:sz w:val="24"/>
          <w:szCs w:val="24"/>
        </w:rPr>
        <w:t>仿真切割结果更加贴近实际切割结果。</w:t>
      </w:r>
    </w:p>
    <w:p>
      <w:pPr>
        <w:snapToGrid/>
        <w:spacing w:line="360" w:lineRule="auto"/>
        <w:ind w:firstLine="420" w:firstLineChars="200"/>
        <w:rPr>
          <w:b/>
        </w:rPr>
      </w:pPr>
    </w:p>
    <w:p>
      <w:pPr>
        <w:pStyle w:val="4"/>
        <w:keepLines/>
        <w:widowControl/>
        <w:spacing w:before="260" w:after="260" w:line="360" w:lineRule="auto"/>
      </w:pPr>
      <w:bookmarkStart w:id="57" w:name="_Toc38627111"/>
      <w:bookmarkStart w:id="58" w:name="_Toc26194"/>
      <w:bookmarkStart w:id="59" w:name="_Toc17880"/>
      <w:bookmarkStart w:id="60" w:name="_Toc55940816"/>
      <w:r>
        <w:t>1.4</w:t>
      </w:r>
      <w:r>
        <w:rPr>
          <w:rFonts w:hint="eastAsia"/>
          <w:lang w:val="en-US" w:eastAsia="zh-CN"/>
        </w:rPr>
        <w:t xml:space="preserve"> </w:t>
      </w:r>
      <w:r>
        <w:t>论文主要内容</w:t>
      </w:r>
      <w:bookmarkEnd w:id="57"/>
      <w:bookmarkEnd w:id="58"/>
      <w:bookmarkEnd w:id="59"/>
      <w:bookmarkEnd w:id="60"/>
    </w:p>
    <w:p>
      <w:pPr>
        <w:spacing w:line="360" w:lineRule="auto"/>
        <w:ind w:firstLine="480" w:firstLineChars="200"/>
        <w:rPr>
          <w:sz w:val="24"/>
        </w:rPr>
      </w:pPr>
      <w:r>
        <w:rPr>
          <w:sz w:val="24"/>
        </w:rPr>
        <w:t>第一章</w:t>
      </w:r>
      <w:r>
        <w:rPr>
          <w:rFonts w:hint="eastAsia"/>
          <w:sz w:val="24"/>
        </w:rPr>
        <w:t>主要阐述了本课题的研究背景以及研究意义，并对国内外有关射流切缝形貌的研究现状进行了阐述。</w:t>
      </w:r>
    </w:p>
    <w:p>
      <w:pPr>
        <w:spacing w:line="360" w:lineRule="auto"/>
        <w:ind w:firstLine="480" w:firstLineChars="200"/>
        <w:rPr>
          <w:sz w:val="24"/>
        </w:rPr>
      </w:pPr>
      <w:r>
        <w:rPr>
          <w:sz w:val="24"/>
        </w:rPr>
        <w:t>第二章</w:t>
      </w:r>
      <w:r>
        <w:rPr>
          <w:rFonts w:hint="eastAsia"/>
          <w:sz w:val="24"/>
        </w:rPr>
        <w:t>从能量密度的角度对磨料射流切缝形貌的形成机理进行了分析，提出了</w:t>
      </w:r>
      <w:r>
        <w:rPr>
          <w:sz w:val="24"/>
        </w:rPr>
        <w:t>影响射流切割能力的因素</w:t>
      </w:r>
      <w:r>
        <w:rPr>
          <w:rFonts w:hint="eastAsia"/>
          <w:sz w:val="24"/>
          <w:lang w:val="en-US" w:eastAsia="zh-CN"/>
        </w:rPr>
        <w:t>是</w:t>
      </w:r>
      <w:r>
        <w:rPr>
          <w:rFonts w:hint="eastAsia"/>
          <w:sz w:val="24"/>
        </w:rPr>
        <w:t>能量</w:t>
      </w:r>
      <w:r>
        <w:rPr>
          <w:sz w:val="24"/>
        </w:rPr>
        <w:t>密度和停留</w:t>
      </w:r>
      <w:r>
        <w:rPr>
          <w:rFonts w:hint="eastAsia"/>
          <w:sz w:val="24"/>
        </w:rPr>
        <w:t>时间的乘积。</w:t>
      </w:r>
    </w:p>
    <w:p>
      <w:pPr>
        <w:spacing w:line="360" w:lineRule="auto"/>
        <w:ind w:firstLine="480" w:firstLineChars="200"/>
        <w:rPr>
          <w:sz w:val="24"/>
        </w:rPr>
      </w:pPr>
      <w:r>
        <w:rPr>
          <w:sz w:val="24"/>
        </w:rPr>
        <w:t>第三章</w:t>
      </w:r>
      <w:r>
        <w:rPr>
          <w:rFonts w:hint="eastAsia"/>
          <w:sz w:val="24"/>
        </w:rPr>
        <w:t>介绍了</w:t>
      </w:r>
      <w:r>
        <w:rPr>
          <w:rFonts w:hint="eastAsia"/>
          <w:sz w:val="24"/>
          <w:lang w:val="en-US" w:eastAsia="zh-CN"/>
        </w:rPr>
        <w:t>磨料水射流</w:t>
      </w:r>
      <w:r>
        <w:rPr>
          <w:rFonts w:hint="eastAsia"/>
          <w:sz w:val="24"/>
        </w:rPr>
        <w:t>拼块</w:t>
      </w:r>
      <w:r>
        <w:rPr>
          <w:rFonts w:hint="eastAsia"/>
          <w:sz w:val="24"/>
          <w:lang w:val="en-US" w:eastAsia="zh-CN"/>
        </w:rPr>
        <w:t>切缝</w:t>
      </w:r>
      <w:r>
        <w:rPr>
          <w:rFonts w:hint="eastAsia"/>
          <w:sz w:val="24"/>
        </w:rPr>
        <w:t>实验方法，在证明拼块</w:t>
      </w:r>
      <w:r>
        <w:rPr>
          <w:rFonts w:hint="eastAsia"/>
          <w:sz w:val="24"/>
          <w:lang w:val="en-US" w:eastAsia="zh-CN"/>
        </w:rPr>
        <w:t>切缝</w:t>
      </w:r>
      <w:r>
        <w:rPr>
          <w:rFonts w:hint="eastAsia"/>
          <w:sz w:val="24"/>
        </w:rPr>
        <w:t>实验可以有效完整地保留射流</w:t>
      </w:r>
      <w:r>
        <w:rPr>
          <w:sz w:val="24"/>
        </w:rPr>
        <w:t>切缝</w:t>
      </w:r>
      <w:r>
        <w:rPr>
          <w:rFonts w:hint="eastAsia"/>
          <w:sz w:val="24"/>
        </w:rPr>
        <w:t>形貌基础上，对五种厚度的低碳钢分别</w:t>
      </w:r>
      <w:r>
        <w:rPr>
          <w:rFonts w:hint="eastAsia"/>
          <w:sz w:val="24"/>
          <w:lang w:val="en-US" w:eastAsia="zh-CN"/>
        </w:rPr>
        <w:t>不同工况下的</w:t>
      </w:r>
      <w:r>
        <w:rPr>
          <w:rFonts w:hint="eastAsia"/>
          <w:sz w:val="24"/>
        </w:rPr>
        <w:t>切割实验，为后续章节的研究提供了</w:t>
      </w:r>
      <w:r>
        <w:rPr>
          <w:rFonts w:hint="eastAsia"/>
          <w:sz w:val="24"/>
          <w:lang w:val="en-US" w:eastAsia="zh-CN"/>
        </w:rPr>
        <w:t>实际切割数据</w:t>
      </w:r>
      <w:r>
        <w:rPr>
          <w:rFonts w:hint="eastAsia"/>
          <w:sz w:val="24"/>
        </w:rPr>
        <w:t>。</w:t>
      </w:r>
    </w:p>
    <w:p>
      <w:pPr>
        <w:spacing w:line="360" w:lineRule="auto"/>
        <w:ind w:firstLine="480" w:firstLineChars="200"/>
        <w:rPr>
          <w:sz w:val="24"/>
        </w:rPr>
      </w:pPr>
      <w:r>
        <w:rPr>
          <w:sz w:val="24"/>
        </w:rPr>
        <w:t>第四章</w:t>
      </w:r>
      <w:r>
        <w:rPr>
          <w:rFonts w:hint="eastAsia"/>
          <w:sz w:val="24"/>
        </w:rPr>
        <w:t>探索了采用激光扫描技术获取</w:t>
      </w:r>
      <w:r>
        <w:rPr>
          <w:rFonts w:hint="eastAsia"/>
          <w:sz w:val="24"/>
          <w:lang w:val="en-US" w:eastAsia="zh-CN"/>
        </w:rPr>
        <w:t>准确</w:t>
      </w:r>
      <w:r>
        <w:rPr>
          <w:rFonts w:hint="eastAsia"/>
          <w:sz w:val="24"/>
        </w:rPr>
        <w:t>三维切缝形貌的方法。</w:t>
      </w:r>
    </w:p>
    <w:p>
      <w:pPr>
        <w:pStyle w:val="7"/>
        <w:spacing w:after="0" w:line="360" w:lineRule="auto"/>
        <w:ind w:left="0" w:leftChars="0" w:firstLine="480" w:firstLineChars="200"/>
        <w:rPr>
          <w:rFonts w:ascii="宋体" w:hAnsi="宋体"/>
          <w:sz w:val="24"/>
        </w:rPr>
      </w:pPr>
      <w:r>
        <w:rPr>
          <w:sz w:val="24"/>
        </w:rPr>
        <w:t>第五章</w:t>
      </w:r>
      <w:r>
        <w:rPr>
          <w:rFonts w:hint="eastAsia"/>
          <w:sz w:val="24"/>
        </w:rPr>
        <w:t>利用MATLAB分析处理切缝点云，提取了每条切缝的切割前沿特征及侧边轮廓特征。并且基于对点云的处理，</w:t>
      </w:r>
      <w:r>
        <w:rPr>
          <w:sz w:val="24"/>
        </w:rPr>
        <w:t>提出一套新的</w:t>
      </w:r>
      <w:r>
        <w:rPr>
          <w:rFonts w:hint="eastAsia"/>
          <w:sz w:val="24"/>
        </w:rPr>
        <w:t>射流切缝</w:t>
      </w:r>
      <w:r>
        <w:rPr>
          <w:sz w:val="24"/>
        </w:rPr>
        <w:t>三维</w:t>
      </w:r>
      <w:r>
        <w:rPr>
          <w:rFonts w:hint="eastAsia"/>
          <w:sz w:val="24"/>
        </w:rPr>
        <w:t>表征</w:t>
      </w:r>
      <w:r>
        <w:rPr>
          <w:rFonts w:hint="eastAsia"/>
          <w:sz w:val="24"/>
          <w:lang w:val="en-US" w:eastAsia="zh-CN"/>
        </w:rPr>
        <w:t>方法</w:t>
      </w:r>
      <w:r>
        <w:rPr>
          <w:rFonts w:hint="eastAsia"/>
          <w:sz w:val="24"/>
        </w:rPr>
        <w:t>，得到了射流流形的三维模型。然后</w:t>
      </w:r>
      <w:r>
        <w:rPr>
          <w:rFonts w:hint="eastAsia" w:ascii="宋体" w:hAnsi="宋体"/>
          <w:sz w:val="24"/>
        </w:rPr>
        <w:t>基于</w:t>
      </w:r>
      <w:r>
        <w:rPr>
          <w:rFonts w:ascii="宋体" w:hAnsi="宋体"/>
          <w:sz w:val="24"/>
        </w:rPr>
        <w:t>该表征</w:t>
      </w:r>
      <w:r>
        <w:rPr>
          <w:rFonts w:hint="eastAsia" w:ascii="宋体" w:hAnsi="宋体"/>
          <w:sz w:val="24"/>
          <w:lang w:val="en-US" w:eastAsia="zh-CN"/>
        </w:rPr>
        <w:t>方法</w:t>
      </w:r>
      <w:r>
        <w:rPr>
          <w:rFonts w:ascii="宋体" w:hAnsi="宋体"/>
          <w:sz w:val="24"/>
        </w:rPr>
        <w:t>，提出</w:t>
      </w:r>
      <w:r>
        <w:rPr>
          <w:rFonts w:hint="eastAsia" w:ascii="宋体" w:hAnsi="宋体"/>
          <w:sz w:val="24"/>
        </w:rPr>
        <w:t>依据射流</w:t>
      </w:r>
      <w:r>
        <w:rPr>
          <w:rFonts w:ascii="宋体" w:hAnsi="宋体"/>
          <w:sz w:val="24"/>
        </w:rPr>
        <w:t>流形三维模型</w:t>
      </w:r>
      <w:r>
        <w:rPr>
          <w:rFonts w:hint="eastAsia" w:ascii="宋体" w:hAnsi="宋体"/>
          <w:sz w:val="24"/>
        </w:rPr>
        <w:t>的补偿方法</w:t>
      </w:r>
      <w:r>
        <w:rPr>
          <w:rFonts w:ascii="宋体" w:hAnsi="宋体"/>
          <w:sz w:val="24"/>
        </w:rPr>
        <w:t>，</w:t>
      </w:r>
      <w:r>
        <w:rPr>
          <w:rFonts w:hint="eastAsia" w:ascii="宋体" w:hAnsi="宋体"/>
          <w:sz w:val="24"/>
        </w:rPr>
        <w:t>并</w:t>
      </w:r>
      <w:r>
        <w:rPr>
          <w:rFonts w:ascii="宋体" w:hAnsi="宋体"/>
          <w:sz w:val="24"/>
        </w:rPr>
        <w:t>通过仿真切割和实际切割两种方法验证其有效性。</w:t>
      </w:r>
    </w:p>
    <w:p>
      <w:pPr>
        <w:spacing w:line="360" w:lineRule="auto"/>
        <w:ind w:firstLine="480" w:firstLineChars="200"/>
        <w:rPr>
          <w:sz w:val="24"/>
        </w:rPr>
      </w:pPr>
      <w:r>
        <w:rPr>
          <w:sz w:val="24"/>
        </w:rPr>
        <w:t>第六章</w:t>
      </w:r>
      <w:r>
        <w:rPr>
          <w:rFonts w:hint="eastAsia"/>
          <w:sz w:val="24"/>
        </w:rPr>
        <w:t>总结了本文的研究内容并对未来的流形研究提出了展望。</w:t>
      </w:r>
    </w:p>
    <w:p>
      <w:pPr>
        <w:spacing w:line="360" w:lineRule="auto"/>
        <w:ind w:firstLine="480" w:firstLineChars="200"/>
        <w:rPr>
          <w:sz w:val="24"/>
        </w:rPr>
        <w:sectPr>
          <w:headerReference r:id="rId12" w:type="default"/>
          <w:footerReference r:id="rId13" w:type="default"/>
          <w:endnotePr>
            <w:numFmt w:val="decimal"/>
          </w:endnotePr>
          <w:pgSz w:w="11906" w:h="16838"/>
          <w:pgMar w:top="1701" w:right="1797" w:bottom="1701" w:left="1797" w:header="851" w:footer="992" w:gutter="0"/>
          <w:pgNumType w:start="1"/>
          <w:cols w:space="720" w:num="1"/>
          <w:docGrid w:type="linesAndChars" w:linePitch="312" w:charSpace="0"/>
        </w:sectPr>
      </w:pPr>
      <w:r>
        <w:rPr>
          <w:sz w:val="24"/>
        </w:rPr>
        <w:br w:type="page"/>
      </w:r>
    </w:p>
    <w:p>
      <w:pPr>
        <w:pStyle w:val="18"/>
        <w:widowControl/>
        <w:spacing w:before="120" w:after="468" w:afterLines="150" w:line="360" w:lineRule="auto"/>
        <w:rPr>
          <w:bCs w:val="0"/>
          <w:kern w:val="0"/>
        </w:rPr>
      </w:pPr>
      <w:bookmarkStart w:id="61" w:name="_Toc55940817"/>
      <w:bookmarkStart w:id="62" w:name="_Toc8032"/>
      <w:bookmarkStart w:id="63" w:name="_Toc11986"/>
      <w:bookmarkStart w:id="64" w:name="_Toc60499552"/>
      <w:r>
        <w:rPr>
          <w:rFonts w:hint="eastAsia"/>
          <w:bCs w:val="0"/>
          <w:kern w:val="0"/>
        </w:rPr>
        <w:t xml:space="preserve">第二章 </w:t>
      </w:r>
      <w:r>
        <w:rPr>
          <w:bCs w:val="0"/>
          <w:kern w:val="0"/>
        </w:rPr>
        <w:t xml:space="preserve"> </w:t>
      </w:r>
      <w:r>
        <w:rPr>
          <w:rFonts w:hint="eastAsia"/>
          <w:bCs w:val="0"/>
          <w:kern w:val="0"/>
        </w:rPr>
        <w:t>切缝形成</w:t>
      </w:r>
      <w:r>
        <w:rPr>
          <w:bCs w:val="0"/>
          <w:kern w:val="0"/>
        </w:rPr>
        <w:t>机理</w:t>
      </w:r>
      <w:r>
        <w:rPr>
          <w:rFonts w:hint="eastAsia"/>
          <w:bCs w:val="0"/>
          <w:kern w:val="0"/>
        </w:rPr>
        <w:t>分析</w:t>
      </w:r>
      <w:bookmarkEnd w:id="61"/>
      <w:bookmarkEnd w:id="62"/>
      <w:bookmarkEnd w:id="63"/>
    </w:p>
    <w:p>
      <w:pPr>
        <w:pStyle w:val="4"/>
        <w:keepLines/>
        <w:widowControl/>
        <w:spacing w:before="260" w:after="260" w:line="360" w:lineRule="auto"/>
      </w:pPr>
      <w:bookmarkStart w:id="65" w:name="_Toc55940818"/>
      <w:bookmarkStart w:id="66" w:name="_Toc32029"/>
      <w:bookmarkStart w:id="67" w:name="_Toc31603"/>
      <w:r>
        <w:rPr>
          <w:rFonts w:hint="eastAsia"/>
        </w:rPr>
        <w:t>2</w:t>
      </w:r>
      <w:r>
        <w:t xml:space="preserve">.1 </w:t>
      </w:r>
      <w:r>
        <w:rPr>
          <w:rFonts w:hint="eastAsia"/>
        </w:rPr>
        <w:t>纯水射流结构特征</w:t>
      </w:r>
      <w:bookmarkEnd w:id="65"/>
      <w:bookmarkEnd w:id="66"/>
      <w:bookmarkEnd w:id="67"/>
    </w:p>
    <w:p>
      <w:pPr>
        <w:spacing w:line="360" w:lineRule="auto"/>
        <w:ind w:firstLine="480" w:firstLineChars="200"/>
        <w:rPr>
          <w:sz w:val="24"/>
          <w:szCs w:val="24"/>
        </w:rPr>
      </w:pPr>
      <w:r>
        <w:rPr>
          <w:rFonts w:hint="eastAsia"/>
          <w:sz w:val="24"/>
          <w:szCs w:val="24"/>
        </w:rPr>
        <w:t>纯水射流是由超高压泵不断反复</w:t>
      </w:r>
      <w:r>
        <w:rPr>
          <w:rFonts w:hint="eastAsia"/>
          <w:sz w:val="24"/>
          <w:szCs w:val="24"/>
          <w:lang w:val="en-US" w:eastAsia="zh-CN"/>
        </w:rPr>
        <w:t>对普通自来水进行</w:t>
      </w:r>
      <w:r>
        <w:rPr>
          <w:sz w:val="24"/>
          <w:szCs w:val="24"/>
        </w:rPr>
        <w:t>加压</w:t>
      </w:r>
      <w:r>
        <w:rPr>
          <w:rFonts w:hint="eastAsia"/>
          <w:sz w:val="24"/>
          <w:szCs w:val="24"/>
        </w:rPr>
        <w:t>，</w:t>
      </w:r>
      <w:r>
        <w:rPr>
          <w:rFonts w:hint="eastAsia"/>
          <w:sz w:val="24"/>
          <w:szCs w:val="24"/>
          <w:lang w:val="en-US" w:eastAsia="zh-CN"/>
        </w:rPr>
        <w:t>然后迫使加压后的水</w:t>
      </w:r>
      <w:r>
        <w:rPr>
          <w:rFonts w:hint="eastAsia"/>
          <w:sz w:val="24"/>
          <w:szCs w:val="24"/>
        </w:rPr>
        <w:t>经细小</w:t>
      </w:r>
      <w:r>
        <w:rPr>
          <w:sz w:val="24"/>
          <w:szCs w:val="24"/>
        </w:rPr>
        <w:t>的</w:t>
      </w:r>
      <w:r>
        <w:rPr>
          <w:rFonts w:hint="eastAsia"/>
          <w:sz w:val="24"/>
          <w:szCs w:val="24"/>
        </w:rPr>
        <w:t>喷嘴孔径喷射而出形成的高速水流</w:t>
      </w:r>
      <w:r>
        <w:fldChar w:fldCharType="begin"/>
      </w:r>
      <w:r>
        <w:instrText xml:space="preserve"> REF _Ref40296063 \r \h  \* MERGEFORMAT </w:instrText>
      </w:r>
      <w:r>
        <w:fldChar w:fldCharType="separate"/>
      </w:r>
      <w:r>
        <w:rPr>
          <w:sz w:val="24"/>
          <w:szCs w:val="24"/>
          <w:vertAlign w:val="superscript"/>
        </w:rPr>
        <w:t>[49]</w:t>
      </w:r>
      <w:r>
        <w:fldChar w:fldCharType="end"/>
      </w:r>
      <w:r>
        <w:rPr>
          <w:rFonts w:hint="eastAsia"/>
          <w:sz w:val="24"/>
          <w:szCs w:val="24"/>
        </w:rPr>
        <w:t>。纯水射流作为一种典型的单相水射流，以其独特的优点和优势被广泛应用于清洗、除锈等领域。</w:t>
      </w:r>
    </w:p>
    <w:p>
      <w:pPr>
        <w:spacing w:line="360" w:lineRule="auto"/>
        <w:ind w:firstLine="480" w:firstLineChars="200"/>
        <w:rPr>
          <w:sz w:val="24"/>
          <w:szCs w:val="24"/>
        </w:rPr>
      </w:pPr>
      <w:r>
        <w:rPr>
          <w:rFonts w:hint="eastAsia"/>
          <w:sz w:val="24"/>
          <w:szCs w:val="24"/>
        </w:rPr>
        <w:t>在实际工况下，纯水射流多为紊流，因此，射流实际结构和运动特性很难通过图形准确表达。1</w:t>
      </w:r>
      <w:r>
        <w:rPr>
          <w:sz w:val="24"/>
          <w:szCs w:val="24"/>
        </w:rPr>
        <w:t>974</w:t>
      </w:r>
      <w:r>
        <w:rPr>
          <w:rFonts w:hint="eastAsia"/>
          <w:sz w:val="24"/>
          <w:szCs w:val="24"/>
        </w:rPr>
        <w:t>年日本学者Y</w:t>
      </w:r>
      <w:r>
        <w:rPr>
          <w:sz w:val="24"/>
          <w:szCs w:val="24"/>
        </w:rPr>
        <w:t>anaida</w:t>
      </w:r>
      <w:r>
        <w:rPr>
          <w:rFonts w:hint="eastAsia"/>
          <w:sz w:val="24"/>
          <w:szCs w:val="24"/>
        </w:rPr>
        <w:t>与O</w:t>
      </w:r>
      <w:r>
        <w:rPr>
          <w:sz w:val="24"/>
          <w:szCs w:val="24"/>
        </w:rPr>
        <w:t>hashi</w:t>
      </w:r>
      <w:r>
        <w:rPr>
          <w:rFonts w:hint="eastAsia"/>
          <w:sz w:val="24"/>
          <w:szCs w:val="24"/>
        </w:rPr>
        <w:t>最先用几何图形阐述纯水射流在空气中的结构特征，在此基础上，经过科研人员不断实验与补充，最终得到了图2</w:t>
      </w:r>
      <w:r>
        <w:rPr>
          <w:sz w:val="24"/>
          <w:szCs w:val="24"/>
        </w:rPr>
        <w:t>.1</w:t>
      </w:r>
      <w:r>
        <w:rPr>
          <w:rFonts w:hint="eastAsia"/>
          <w:sz w:val="24"/>
          <w:szCs w:val="24"/>
        </w:rPr>
        <w:t>所示的纯水射流在空气中的结构图</w:t>
      </w:r>
      <w:r>
        <w:fldChar w:fldCharType="begin"/>
      </w:r>
      <w:r>
        <w:instrText xml:space="preserve"> REF _Ref40296166 \r \h  \* MERGEFORMAT </w:instrText>
      </w:r>
      <w:r>
        <w:fldChar w:fldCharType="separate"/>
      </w:r>
      <w:r>
        <w:rPr>
          <w:sz w:val="24"/>
          <w:szCs w:val="24"/>
          <w:vertAlign w:val="superscript"/>
        </w:rPr>
        <w:t>[50]</w:t>
      </w:r>
      <w:r>
        <w:fldChar w:fldCharType="end"/>
      </w:r>
      <w:r>
        <w:rPr>
          <w:rFonts w:hint="eastAsia"/>
          <w:sz w:val="24"/>
          <w:szCs w:val="24"/>
        </w:rPr>
        <w:t>。</w:t>
      </w:r>
    </w:p>
    <w:p>
      <w:pPr>
        <w:spacing w:line="360" w:lineRule="auto"/>
        <w:ind w:firstLine="480" w:firstLineChars="200"/>
        <w:rPr>
          <w:sz w:val="24"/>
          <w:szCs w:val="24"/>
        </w:rPr>
      </w:pPr>
    </w:p>
    <w:p>
      <w:pPr>
        <w:spacing w:line="360" w:lineRule="auto"/>
        <w:rPr>
          <w:sz w:val="24"/>
          <w:szCs w:val="24"/>
        </w:rPr>
      </w:pPr>
      <w:r>
        <w:drawing>
          <wp:inline distT="0" distB="0" distL="0" distR="0">
            <wp:extent cx="5275580" cy="2982595"/>
            <wp:effectExtent l="0" t="0" r="1270" b="8255"/>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275580" cy="2982595"/>
                    </a:xfrm>
                    <a:prstGeom prst="rect">
                      <a:avLst/>
                    </a:prstGeom>
                    <a:noFill/>
                    <a:ln>
                      <a:noFill/>
                    </a:ln>
                  </pic:spPr>
                </pic:pic>
              </a:graphicData>
            </a:graphic>
          </wp:inline>
        </w:drawing>
      </w:r>
    </w:p>
    <w:p>
      <w:pPr>
        <w:spacing w:line="360" w:lineRule="auto"/>
        <w:rPr>
          <w:sz w:val="24"/>
          <w:szCs w:val="24"/>
        </w:rPr>
      </w:pPr>
      <w:r>
        <mc:AlternateContent>
          <mc:Choice Requires="wps">
            <w:drawing>
              <wp:anchor distT="45720" distB="45720" distL="114300" distR="114300" simplePos="0" relativeHeight="251666432" behindDoc="0" locked="0" layoutInCell="1" allowOverlap="1">
                <wp:simplePos x="0" y="0"/>
                <wp:positionH relativeFrom="margin">
                  <wp:align>center</wp:align>
                </wp:positionH>
                <wp:positionV relativeFrom="paragraph">
                  <wp:posOffset>67945</wp:posOffset>
                </wp:positionV>
                <wp:extent cx="2305685" cy="289560"/>
                <wp:effectExtent l="0" t="0" r="18415" b="15240"/>
                <wp:wrapSquare wrapText="bothSides"/>
                <wp:docPr id="28" name="文本框 28"/>
                <wp:cNvGraphicFramePr/>
                <a:graphic xmlns:a="http://schemas.openxmlformats.org/drawingml/2006/main">
                  <a:graphicData uri="http://schemas.microsoft.com/office/word/2010/wordprocessingShape">
                    <wps:wsp>
                      <wps:cNvSpPr txBox="1">
                        <a:spLocks noChangeArrowheads="1"/>
                      </wps:cNvSpPr>
                      <wps:spPr bwMode="auto">
                        <a:xfrm>
                          <a:off x="0" y="0"/>
                          <a:ext cx="2305685" cy="289560"/>
                        </a:xfrm>
                        <a:prstGeom prst="rect">
                          <a:avLst/>
                        </a:prstGeom>
                        <a:solidFill>
                          <a:srgbClr val="FFFFFF"/>
                        </a:solidFill>
                        <a:ln w="9525">
                          <a:noFill/>
                          <a:miter lim="800000"/>
                        </a:ln>
                        <a:effectLst/>
                      </wps:spPr>
                      <wps:txbx>
                        <w:txbxContent>
                          <w:p>
                            <w:pPr>
                              <w:jc w:val="right"/>
                              <w:rPr>
                                <w:rFonts w:ascii="宋体" w:hAnsi="宋体"/>
                              </w:rPr>
                            </w:pPr>
                            <w:r>
                              <w:rPr>
                                <w:rFonts w:hint="eastAsia" w:ascii="宋体" w:hAnsi="宋体"/>
                              </w:rPr>
                              <w:t>图</w:t>
                            </w:r>
                            <w:r>
                              <w:t>2.1</w:t>
                            </w:r>
                            <w:r>
                              <w:rPr>
                                <w:rFonts w:ascii="宋体" w:hAnsi="宋体"/>
                              </w:rPr>
                              <w:t xml:space="preserve"> </w:t>
                            </w:r>
                            <w:r>
                              <w:rPr>
                                <w:rFonts w:hint="eastAsia" w:ascii="宋体" w:hAnsi="宋体"/>
                              </w:rPr>
                              <w:t>纯水射流在空气中的结构图</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26" o:spid="_x0000_s1026" o:spt="202" type="#_x0000_t202" style="position:absolute;left:0pt;margin-top:5.35pt;height:22.8pt;width:181.55pt;mso-position-horizontal:center;mso-position-horizontal-relative:margin;mso-wrap-distance-bottom:3.6pt;mso-wrap-distance-left:9pt;mso-wrap-distance-right:9pt;mso-wrap-distance-top:3.6pt;z-index:251666432;mso-width-relative:page;mso-height-relative:margin;mso-height-percent:200;" fillcolor="#FFFFFF" filled="t" stroked="f" coordsize="21600,21600" o:gfxdata="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&#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L78jBLVAAAABgEAAA8AAAAAAAAAAQAgAAAAIgAAAGRy&#10;cy9kb3ducmV2LnhtbFBLAQIUABQAAAAIAIdO4kClxiPgQQIAAGIEAAAOAAAAAAAAAAEAIAAAACQB&#10;AABkcnMvZTJvRG9jLnhtbFBLBQYAAAAABgAGAFkBAADXBQAAAAA=&#10;">
                <v:fill on="t" focussize="0,0"/>
                <v:stroke on="f" miterlimit="8" joinstyle="miter"/>
                <v:imagedata o:title=""/>
                <o:lock v:ext="edit" aspectratio="f"/>
                <v:textbox style="mso-fit-shape-to-text:t;">
                  <w:txbxContent>
                    <w:p>
                      <w:pPr>
                        <w:jc w:val="right"/>
                        <w:rPr>
                          <w:rFonts w:ascii="宋体" w:hAnsi="宋体"/>
                        </w:rPr>
                      </w:pPr>
                      <w:r>
                        <w:rPr>
                          <w:rFonts w:hint="eastAsia" w:ascii="宋体" w:hAnsi="宋体"/>
                        </w:rPr>
                        <w:t>图</w:t>
                      </w:r>
                      <w:r>
                        <w:t>2.1</w:t>
                      </w:r>
                      <w:r>
                        <w:rPr>
                          <w:rFonts w:ascii="宋体" w:hAnsi="宋体"/>
                        </w:rPr>
                        <w:t xml:space="preserve"> </w:t>
                      </w:r>
                      <w:r>
                        <w:rPr>
                          <w:rFonts w:hint="eastAsia" w:ascii="宋体" w:hAnsi="宋体"/>
                        </w:rPr>
                        <w:t>纯水射流在空气中的结构图</w:t>
                      </w:r>
                    </w:p>
                  </w:txbxContent>
                </v:textbox>
                <w10:wrap type="square"/>
              </v:shape>
            </w:pict>
          </mc:Fallback>
        </mc:AlternateContent>
      </w:r>
    </w:p>
    <w:p>
      <w:pPr>
        <w:spacing w:line="360" w:lineRule="auto"/>
        <w:rPr>
          <w:sz w:val="24"/>
          <w:szCs w:val="24"/>
        </w:rPr>
      </w:pPr>
    </w:p>
    <w:p>
      <w:pPr>
        <w:spacing w:line="360" w:lineRule="auto"/>
        <w:ind w:firstLine="420" w:firstLineChars="0"/>
        <w:rPr>
          <w:sz w:val="24"/>
          <w:szCs w:val="24"/>
        </w:rPr>
      </w:pPr>
      <w:r>
        <w:rPr>
          <w:rFonts w:hint="eastAsia"/>
          <w:sz w:val="24"/>
          <w:szCs w:val="24"/>
        </w:rPr>
        <w:t>在喷嘴出口处</w:t>
      </w:r>
      <w:r>
        <w:rPr>
          <w:rFonts w:hint="eastAsia"/>
          <w:sz w:val="24"/>
          <w:szCs w:val="24"/>
          <w:lang w:val="en-US" w:eastAsia="zh-CN"/>
        </w:rPr>
        <w:t>的</w:t>
      </w:r>
      <w:r>
        <w:rPr>
          <w:rFonts w:hint="eastAsia"/>
          <w:sz w:val="24"/>
          <w:szCs w:val="24"/>
        </w:rPr>
        <w:t>射流速度是均匀的，射流从喷嘴喷出的那一刻就开始卷吸周围的空气，由于高速射流与空气之间存在较大的速度差，促使湍流状态的射流与空气发生能量交换，使射流表面破碎成大块水团。射流与空气相互作用</w:t>
      </w:r>
      <w:r>
        <w:rPr>
          <w:rFonts w:hint="eastAsia"/>
          <w:sz w:val="24"/>
          <w:szCs w:val="24"/>
          <w:lang w:val="en-US" w:eastAsia="zh-CN"/>
        </w:rPr>
        <w:t>的</w:t>
      </w:r>
      <w:r>
        <w:rPr>
          <w:rFonts w:hint="eastAsia"/>
          <w:sz w:val="24"/>
          <w:szCs w:val="24"/>
        </w:rPr>
        <w:t>过程就是射流的传播与扩散过程。射流传播与扩散初期形成一个锥形的速度核心区，在该</w:t>
      </w:r>
      <w:r>
        <w:rPr>
          <w:rFonts w:hint="eastAsia"/>
          <w:sz w:val="24"/>
          <w:szCs w:val="24"/>
          <w:lang w:val="en-US" w:eastAsia="zh-CN"/>
        </w:rPr>
        <w:t>核心</w:t>
      </w:r>
      <w:r>
        <w:rPr>
          <w:rFonts w:hint="eastAsia"/>
          <w:sz w:val="24"/>
          <w:szCs w:val="24"/>
        </w:rPr>
        <w:t>区内射流</w:t>
      </w:r>
      <w:r>
        <w:rPr>
          <w:rFonts w:hint="eastAsia"/>
          <w:sz w:val="24"/>
          <w:szCs w:val="24"/>
          <w:lang w:val="en-US" w:eastAsia="zh-CN"/>
        </w:rPr>
        <w:t>的</w:t>
      </w:r>
      <w:r>
        <w:rPr>
          <w:rFonts w:hint="eastAsia"/>
          <w:sz w:val="24"/>
          <w:szCs w:val="24"/>
        </w:rPr>
        <w:t>轴向动压</w:t>
      </w:r>
      <w:r>
        <w:rPr>
          <w:rFonts w:hint="eastAsia"/>
          <w:sz w:val="24"/>
          <w:szCs w:val="24"/>
          <w:lang w:val="en-US" w:eastAsia="zh-CN"/>
        </w:rPr>
        <w:t>与</w:t>
      </w:r>
      <w:r>
        <w:rPr>
          <w:rFonts w:hint="eastAsia"/>
          <w:sz w:val="24"/>
          <w:szCs w:val="24"/>
        </w:rPr>
        <w:t>初始速度保持不变</w:t>
      </w:r>
      <w:r>
        <w:rPr>
          <w:rFonts w:hint="eastAsia"/>
          <w:sz w:val="24"/>
          <w:szCs w:val="24"/>
          <w:lang w:val="en-US" w:eastAsia="zh-CN"/>
        </w:rPr>
        <w:t>(</w:t>
      </w:r>
      <w:r>
        <w:rPr>
          <w:rFonts w:hint="eastAsia"/>
          <w:sz w:val="24"/>
          <w:szCs w:val="24"/>
        </w:rPr>
        <w:t>等于喷嘴出口速度</w:t>
      </w:r>
      <w:r>
        <w:rPr>
          <w:rFonts w:hint="eastAsia"/>
          <w:sz w:val="24"/>
          <w:szCs w:val="24"/>
          <w:lang w:val="en-US" w:eastAsia="zh-CN"/>
        </w:rPr>
        <w:t>)</w:t>
      </w:r>
      <w:r>
        <w:rPr>
          <w:rFonts w:hint="eastAsia"/>
          <w:sz w:val="24"/>
          <w:szCs w:val="24"/>
        </w:rPr>
        <w:t>，</w:t>
      </w:r>
      <w:r>
        <w:rPr>
          <w:rFonts w:hint="eastAsia"/>
          <w:sz w:val="24"/>
          <w:szCs w:val="24"/>
          <w:lang w:val="en-US" w:eastAsia="zh-CN"/>
        </w:rPr>
        <w:t>且</w:t>
      </w:r>
      <w:r>
        <w:rPr>
          <w:rFonts w:hint="eastAsia"/>
          <w:sz w:val="24"/>
          <w:szCs w:val="24"/>
        </w:rPr>
        <w:t>射流具有极高的能级密度。随着射流扩散，轴向速度减小，射流核心区也在逐渐缩小。速度等于零的边界称为射流外边界，射流速度保持初始速度的边界称为内边界，内外边界之间的区域称为边界层</w:t>
      </w:r>
      <w:r>
        <w:fldChar w:fldCharType="begin"/>
      </w:r>
      <w:r>
        <w:instrText xml:space="preserve"> REF _Ref40296182 \r \h  \* MERGEFORMAT </w:instrText>
      </w:r>
      <w:r>
        <w:fldChar w:fldCharType="separate"/>
      </w:r>
      <w:r>
        <w:rPr>
          <w:sz w:val="24"/>
          <w:szCs w:val="24"/>
          <w:vertAlign w:val="superscript"/>
        </w:rPr>
        <w:t>[51]</w:t>
      </w:r>
      <w:r>
        <w:fldChar w:fldCharType="end"/>
      </w:r>
      <w:r>
        <w:rPr>
          <w:rFonts w:hint="eastAsia"/>
          <w:sz w:val="24"/>
          <w:szCs w:val="24"/>
        </w:rPr>
        <w:t>。</w:t>
      </w:r>
    </w:p>
    <w:p>
      <w:pPr>
        <w:spacing w:line="360" w:lineRule="auto"/>
        <w:ind w:firstLine="480" w:firstLineChars="200"/>
        <w:rPr>
          <w:sz w:val="24"/>
          <w:szCs w:val="24"/>
        </w:rPr>
      </w:pPr>
      <w:r>
        <w:rPr>
          <w:rFonts w:hint="eastAsia"/>
          <w:sz w:val="24"/>
          <w:szCs w:val="24"/>
        </w:rPr>
        <w:t>随着射流的传播，射流横截面面积不断增大。射流速度核心区的右端点所在的横截面称为转折面，如图2</w:t>
      </w:r>
      <w:r>
        <w:rPr>
          <w:sz w:val="24"/>
          <w:szCs w:val="24"/>
        </w:rPr>
        <w:t>.1</w:t>
      </w:r>
      <w:r>
        <w:rPr>
          <w:rFonts w:hint="eastAsia"/>
          <w:sz w:val="24"/>
          <w:szCs w:val="24"/>
        </w:rPr>
        <w:t>所示，射流轴心线速度变化以转折面为界限，在转折面之前，射流轴心线速度保持喷嘴出口速度不变，在转折面之后，射流轴心线上速度以一定规律递减。</w:t>
      </w:r>
    </w:p>
    <w:p>
      <w:pPr>
        <w:spacing w:line="360" w:lineRule="auto"/>
        <w:ind w:firstLine="480" w:firstLineChars="200"/>
        <w:rPr>
          <w:sz w:val="24"/>
          <w:szCs w:val="24"/>
        </w:rPr>
      </w:pPr>
      <w:r>
        <w:rPr>
          <w:rFonts w:hint="eastAsia"/>
          <w:sz w:val="24"/>
          <w:szCs w:val="24"/>
        </w:rPr>
        <w:t>射流与空气之间存在较大的速度梯度，因而射流外边界难免会产生涡旋。边界层内的射流运动会受到涡旋干扰，射流能量进一步减小，保持大块水团的区域也逐渐减小，最后完全变成水滴。</w:t>
      </w:r>
    </w:p>
    <w:p>
      <w:pPr>
        <w:spacing w:line="360" w:lineRule="auto"/>
        <w:ind w:firstLine="480" w:firstLineChars="200"/>
        <w:rPr>
          <w:sz w:val="24"/>
          <w:szCs w:val="24"/>
        </w:rPr>
      </w:pPr>
      <w:r>
        <w:rPr>
          <w:rFonts w:hint="eastAsia"/>
          <w:sz w:val="24"/>
          <w:szCs w:val="24"/>
        </w:rPr>
        <w:t>沿射流轴向将射流分为三段：初始段、基本段和消散段，如图2</w:t>
      </w:r>
      <w:r>
        <w:rPr>
          <w:sz w:val="24"/>
          <w:szCs w:val="24"/>
        </w:rPr>
        <w:t>.1</w:t>
      </w:r>
      <w:r>
        <w:rPr>
          <w:rFonts w:hint="eastAsia"/>
          <w:sz w:val="24"/>
          <w:szCs w:val="24"/>
        </w:rPr>
        <w:t>所示。在初始段，射流呈紧密状态，具有较高的能级密度，轴向动压最大，冲蚀能力最强；在基本段，射流轴向动压以一定规律衰减，由于脉动速度和涡旋的作用，射流边界层内出现破碎现象，冲蚀能力较初始段减弱；在消散段，射流与周围空气充分掺混，形成水滴，此区段射流没有任何冲蚀能力。从纯水射流结构图中看出，射流在刚开始离开喷嘴时，射流就开始发散，随着射流流体微团与喷嘴距离增大，射流径向尺寸也在增大。</w:t>
      </w:r>
    </w:p>
    <w:p>
      <w:pPr>
        <w:spacing w:line="360" w:lineRule="auto"/>
        <w:ind w:firstLine="480" w:firstLineChars="200"/>
        <w:rPr>
          <w:sz w:val="24"/>
          <w:szCs w:val="24"/>
        </w:rPr>
      </w:pPr>
    </w:p>
    <w:p>
      <w:pPr>
        <w:pStyle w:val="4"/>
        <w:keepLines/>
        <w:widowControl/>
        <w:spacing w:before="260" w:after="260" w:line="360" w:lineRule="auto"/>
      </w:pPr>
      <w:bookmarkStart w:id="68" w:name="_Toc25192"/>
      <w:bookmarkStart w:id="69" w:name="_Toc17801"/>
      <w:bookmarkStart w:id="70" w:name="_Toc55940819"/>
      <w:r>
        <w:t xml:space="preserve">2.2 </w:t>
      </w:r>
      <w:r>
        <w:rPr>
          <w:rFonts w:hint="eastAsia"/>
        </w:rPr>
        <w:t>磨料射流结构</w:t>
      </w:r>
      <w:r>
        <w:t>特征</w:t>
      </w:r>
      <w:bookmarkEnd w:id="68"/>
      <w:bookmarkEnd w:id="69"/>
      <w:bookmarkEnd w:id="70"/>
    </w:p>
    <w:p>
      <w:pPr>
        <w:spacing w:line="360" w:lineRule="auto"/>
        <w:ind w:firstLine="480" w:firstLineChars="200"/>
        <w:rPr>
          <w:sz w:val="24"/>
          <w:szCs w:val="24"/>
        </w:rPr>
      </w:pPr>
      <w:r>
        <w:rPr>
          <w:rFonts w:hint="eastAsia"/>
          <w:sz w:val="24"/>
          <w:szCs w:val="24"/>
        </w:rPr>
        <w:t>后混合磨料射流是由水、磨料和空气组成的三相射流，其射流</w:t>
      </w:r>
      <w:r>
        <w:rPr>
          <w:sz w:val="24"/>
          <w:szCs w:val="24"/>
        </w:rPr>
        <w:t>结构</w:t>
      </w:r>
      <w:r>
        <w:rPr>
          <w:rFonts w:hint="eastAsia"/>
          <w:sz w:val="24"/>
          <w:szCs w:val="24"/>
        </w:rPr>
        <w:t>更加复杂多变。想要</w:t>
      </w:r>
      <w:r>
        <w:rPr>
          <w:sz w:val="24"/>
          <w:szCs w:val="24"/>
        </w:rPr>
        <w:t>分析其</w:t>
      </w:r>
      <w:r>
        <w:rPr>
          <w:rFonts w:hint="eastAsia"/>
          <w:sz w:val="24"/>
          <w:szCs w:val="24"/>
        </w:rPr>
        <w:t>结构</w:t>
      </w:r>
      <w:r>
        <w:rPr>
          <w:sz w:val="24"/>
          <w:szCs w:val="24"/>
        </w:rPr>
        <w:t>特征，</w:t>
      </w:r>
      <w:r>
        <w:rPr>
          <w:rFonts w:hint="eastAsia"/>
          <w:sz w:val="24"/>
          <w:szCs w:val="24"/>
        </w:rPr>
        <w:t>首先</w:t>
      </w:r>
      <w:r>
        <w:rPr>
          <w:sz w:val="24"/>
          <w:szCs w:val="24"/>
        </w:rPr>
        <w:t>要</w:t>
      </w:r>
      <w:r>
        <w:rPr>
          <w:rFonts w:hint="eastAsia"/>
          <w:sz w:val="24"/>
          <w:szCs w:val="24"/>
        </w:rPr>
        <w:t>明确</w:t>
      </w:r>
      <w:r>
        <w:rPr>
          <w:sz w:val="24"/>
          <w:szCs w:val="24"/>
        </w:rPr>
        <w:t>磨料射流是</w:t>
      </w:r>
      <w:r>
        <w:rPr>
          <w:rFonts w:hint="eastAsia"/>
          <w:sz w:val="24"/>
          <w:szCs w:val="24"/>
        </w:rPr>
        <w:t>否</w:t>
      </w:r>
      <w:r>
        <w:rPr>
          <w:sz w:val="24"/>
          <w:szCs w:val="24"/>
        </w:rPr>
        <w:t>为连续相，</w:t>
      </w:r>
      <w:r>
        <w:rPr>
          <w:rFonts w:hint="eastAsia"/>
          <w:sz w:val="24"/>
          <w:szCs w:val="24"/>
        </w:rPr>
        <w:t>这取决于两个因素，即磨料</w:t>
      </w:r>
      <w:r>
        <w:rPr>
          <w:sz w:val="24"/>
          <w:szCs w:val="24"/>
        </w:rPr>
        <w:t>射流中</w:t>
      </w:r>
      <w:r>
        <w:rPr>
          <w:rFonts w:hint="eastAsia"/>
          <w:sz w:val="24"/>
          <w:szCs w:val="24"/>
        </w:rPr>
        <w:t>单颗磨料颗粒间的平均距离以及斯托克斯数</w:t>
      </w:r>
      <w:r>
        <w:fldChar w:fldCharType="begin"/>
      </w:r>
      <w:r>
        <w:instrText xml:space="preserve"> REF _Ref55111977 \r \h  \* MERGEFORMAT </w:instrText>
      </w:r>
      <w:r>
        <w:fldChar w:fldCharType="separate"/>
      </w:r>
      <w:r>
        <w:rPr>
          <w:sz w:val="24"/>
          <w:szCs w:val="24"/>
          <w:vertAlign w:val="superscript"/>
        </w:rPr>
        <w:t>[52]</w:t>
      </w:r>
      <w:r>
        <w:fldChar w:fldCharType="end"/>
      </w:r>
      <w:r>
        <w:fldChar w:fldCharType="begin"/>
      </w:r>
      <w:r>
        <w:instrText xml:space="preserve"> REF _Ref55112039 \r \h  \* MERGEFORMAT </w:instrText>
      </w:r>
      <w:r>
        <w:fldChar w:fldCharType="separate"/>
      </w:r>
      <w:r>
        <w:rPr>
          <w:sz w:val="24"/>
          <w:szCs w:val="24"/>
          <w:vertAlign w:val="superscript"/>
        </w:rPr>
        <w:t>[53]</w:t>
      </w:r>
      <w:r>
        <w:fldChar w:fldCharType="end"/>
      </w:r>
      <w:r>
        <w:rPr>
          <w:rFonts w:hint="eastAsia"/>
          <w:sz w:val="24"/>
          <w:szCs w:val="24"/>
        </w:rPr>
        <w:t>。</w:t>
      </w:r>
    </w:p>
    <w:p>
      <w:pPr>
        <w:spacing w:line="360" w:lineRule="auto"/>
        <w:ind w:firstLine="480" w:firstLineChars="200"/>
        <w:rPr>
          <w:sz w:val="24"/>
          <w:szCs w:val="24"/>
        </w:rPr>
      </w:pPr>
      <w:r>
        <w:rPr>
          <w:rFonts w:hint="eastAsia"/>
          <w:sz w:val="24"/>
          <w:szCs w:val="24"/>
        </w:rPr>
        <w:t>在含有固体相或颗粒相的多相流中，颗粒负荷对相</w:t>
      </w:r>
      <w:r>
        <w:rPr>
          <w:rFonts w:hint="eastAsia"/>
          <w:sz w:val="24"/>
          <w:szCs w:val="24"/>
          <w:lang w:val="en-US" w:eastAsia="zh-CN"/>
        </w:rPr>
        <w:t>与相</w:t>
      </w:r>
      <w:r>
        <w:rPr>
          <w:rFonts w:hint="eastAsia"/>
          <w:sz w:val="24"/>
          <w:szCs w:val="24"/>
        </w:rPr>
        <w:t>之间的相互作用有很大的影响，颗粒负荷定义为第二相与载体相的质量密度比。对磨料射流</w:t>
      </w:r>
      <w:r>
        <w:rPr>
          <w:rFonts w:hint="eastAsia"/>
          <w:sz w:val="24"/>
          <w:szCs w:val="24"/>
          <w:lang w:val="en-US" w:eastAsia="zh-CN"/>
        </w:rPr>
        <w:t>而言</w:t>
      </w:r>
      <w:r>
        <w:rPr>
          <w:rFonts w:hint="eastAsia"/>
          <w:sz w:val="24"/>
          <w:szCs w:val="24"/>
        </w:rPr>
        <w:t>，载体相</w:t>
      </w:r>
      <w:r>
        <w:rPr>
          <w:rFonts w:hint="eastAsia"/>
          <w:sz w:val="24"/>
          <w:szCs w:val="24"/>
          <w:lang w:val="en-US" w:eastAsia="zh-CN"/>
        </w:rPr>
        <w:t>为</w:t>
      </w:r>
      <w:r>
        <w:rPr>
          <w:rFonts w:hint="eastAsia"/>
          <w:sz w:val="24"/>
          <w:szCs w:val="24"/>
        </w:rPr>
        <w:t>液体相，</w:t>
      </w:r>
      <w:r>
        <w:rPr>
          <w:rFonts w:hint="eastAsia"/>
          <w:sz w:val="24"/>
          <w:szCs w:val="24"/>
          <w:lang w:val="en-US" w:eastAsia="zh-CN"/>
        </w:rPr>
        <w:t>而</w:t>
      </w:r>
      <w:r>
        <w:rPr>
          <w:rFonts w:hint="eastAsia"/>
          <w:sz w:val="24"/>
          <w:szCs w:val="24"/>
        </w:rPr>
        <w:t>第二相</w:t>
      </w:r>
      <w:r>
        <w:rPr>
          <w:rFonts w:hint="eastAsia"/>
          <w:sz w:val="24"/>
          <w:szCs w:val="24"/>
          <w:lang w:val="en-US" w:eastAsia="zh-CN"/>
        </w:rPr>
        <w:t>是</w:t>
      </w:r>
      <w:r>
        <w:rPr>
          <w:rFonts w:hint="eastAsia"/>
          <w:sz w:val="24"/>
          <w:szCs w:val="24"/>
        </w:rPr>
        <w:t>颗粒相。以工业应用</w:t>
      </w:r>
      <w:r>
        <w:rPr>
          <w:sz w:val="24"/>
          <w:szCs w:val="24"/>
        </w:rPr>
        <w:t>上常用</w:t>
      </w:r>
      <w:r>
        <w:rPr>
          <w:rFonts w:hint="eastAsia"/>
          <w:sz w:val="24"/>
          <w:szCs w:val="24"/>
          <w:lang w:val="en-US" w:eastAsia="zh-CN"/>
        </w:rPr>
        <w:t>的</w:t>
      </w:r>
      <w:r>
        <w:rPr>
          <w:rFonts w:hint="eastAsia"/>
          <w:sz w:val="24"/>
          <w:szCs w:val="24"/>
        </w:rPr>
        <w:t>参数</w:t>
      </w:r>
      <w:r>
        <w:rPr>
          <w:sz w:val="24"/>
          <w:szCs w:val="24"/>
        </w:rPr>
        <w:t>条件为例，</w:t>
      </w:r>
      <w:r>
        <w:rPr>
          <w:rFonts w:hint="eastAsia"/>
          <w:sz w:val="24"/>
          <w:szCs w:val="24"/>
        </w:rPr>
        <w:t>80目石榴石磨料的密度是3900 kg/m</w:t>
      </w:r>
      <w:r>
        <w:rPr>
          <w:rFonts w:hint="eastAsia"/>
          <w:sz w:val="24"/>
          <w:szCs w:val="24"/>
          <w:vertAlign w:val="superscript"/>
        </w:rPr>
        <w:t>3</w:t>
      </w:r>
      <w:r>
        <w:rPr>
          <w:rFonts w:hint="eastAsia"/>
          <w:sz w:val="24"/>
          <w:szCs w:val="24"/>
        </w:rPr>
        <w:t>，水的密度是998.2 kg/m</w:t>
      </w:r>
      <w:r>
        <w:rPr>
          <w:rFonts w:hint="eastAsia"/>
          <w:sz w:val="24"/>
          <w:szCs w:val="24"/>
          <w:vertAlign w:val="superscript"/>
        </w:rPr>
        <w:t>3</w:t>
      </w:r>
      <w:r>
        <w:rPr>
          <w:rFonts w:hint="eastAsia"/>
          <w:sz w:val="24"/>
          <w:szCs w:val="24"/>
        </w:rPr>
        <w:t>，磨料流量为0.</w:t>
      </w:r>
      <w:r>
        <w:rPr>
          <w:sz w:val="24"/>
          <w:szCs w:val="24"/>
        </w:rPr>
        <w:t>4</w:t>
      </w:r>
      <w:r>
        <w:rPr>
          <w:rFonts w:hint="eastAsia"/>
          <w:sz w:val="24"/>
          <w:szCs w:val="24"/>
        </w:rPr>
        <w:t xml:space="preserve"> kg/min，高压泵的水流量为3.8 L/min，可以</w:t>
      </w:r>
      <w:r>
        <w:rPr>
          <w:sz w:val="24"/>
          <w:szCs w:val="24"/>
        </w:rPr>
        <w:t>计算出</w:t>
      </w:r>
      <w:r>
        <w:rPr>
          <w:rFonts w:hint="eastAsia"/>
          <w:sz w:val="24"/>
          <w:szCs w:val="24"/>
        </w:rPr>
        <w:t>磨料在水射流中的体积占比为</w:t>
      </w:r>
      <w:r>
        <w:rPr>
          <w:sz w:val="24"/>
          <w:szCs w:val="24"/>
        </w:rPr>
        <w:t>2.7</w:t>
      </w:r>
      <w:r>
        <w:rPr>
          <w:rFonts w:hint="eastAsia"/>
          <w:sz w:val="24"/>
          <w:szCs w:val="24"/>
        </w:rPr>
        <w:t>%，磨料射流中的磨料颗粒负荷为：</w:t>
      </w:r>
    </w:p>
    <w:p>
      <w:pPr>
        <w:pStyle w:val="6"/>
        <w:jc w:val="right"/>
        <w:rPr>
          <w:sz w:val="24"/>
          <w:szCs w:val="24"/>
        </w:rPr>
      </w:pPr>
      <m:oMath>
        <m:r>
          <m:rPr/>
          <w:rPr>
            <w:rFonts w:ascii="Cambria Math" w:hAnsi="Cambria Math"/>
            <w:sz w:val="24"/>
            <w:szCs w:val="24"/>
          </w:rPr>
          <m:t>β=</m:t>
        </m:r>
        <m:f>
          <m:fPr>
            <m:ctrlPr>
              <w:rPr>
                <w:rFonts w:ascii="Cambria Math" w:hAnsi="Cambria Math"/>
                <w:sz w:val="24"/>
                <w:szCs w:val="24"/>
              </w:rPr>
            </m:ctrlPr>
          </m:fPr>
          <m:num>
            <m:r>
              <m:rPr/>
              <w:rPr>
                <w:rFonts w:ascii="Cambria Math" w:hAnsi="Cambria Math"/>
                <w:sz w:val="24"/>
                <w:szCs w:val="24"/>
              </w:rPr>
              <m:t>ψ</m:t>
            </m:r>
            <m:sSub>
              <m:sSubPr>
                <m:ctrlPr>
                  <w:rPr>
                    <w:rFonts w:ascii="Cambria Math" w:hAnsi="Cambria Math"/>
                    <w:sz w:val="24"/>
                    <w:szCs w:val="24"/>
                  </w:rPr>
                </m:ctrlPr>
              </m:sSubPr>
              <m:e>
                <m:r>
                  <m:rPr/>
                  <w:rPr>
                    <w:rFonts w:ascii="Cambria Math" w:hAnsi="Cambria Math"/>
                    <w:sz w:val="24"/>
                    <w:szCs w:val="24"/>
                  </w:rPr>
                  <m:t>ρ</m:t>
                </m:r>
                <m:ctrlPr>
                  <w:rPr>
                    <w:rFonts w:ascii="Cambria Math" w:hAnsi="Cambria Math"/>
                    <w:sz w:val="24"/>
                    <w:szCs w:val="24"/>
                  </w:rPr>
                </m:ctrlPr>
              </m:e>
              <m:sub>
                <m:r>
                  <m:rPr/>
                  <w:rPr>
                    <w:rFonts w:ascii="Cambria Math" w:hAnsi="Cambria Math"/>
                    <w:sz w:val="24"/>
                    <w:szCs w:val="24"/>
                  </w:rPr>
                  <m:t>p</m:t>
                </m:r>
                <m:ctrlPr>
                  <w:rPr>
                    <w:rFonts w:ascii="Cambria Math" w:hAnsi="Cambria Math"/>
                    <w:sz w:val="24"/>
                    <w:szCs w:val="24"/>
                  </w:rPr>
                </m:ctrlPr>
              </m:sub>
            </m:sSub>
            <m:ctrlPr>
              <w:rPr>
                <w:rFonts w:ascii="Cambria Math" w:hAnsi="Cambria Math"/>
                <w:sz w:val="24"/>
                <w:szCs w:val="24"/>
              </w:rPr>
            </m:ctrlPr>
          </m:num>
          <m:den>
            <m:r>
              <m:rPr/>
              <w:rPr>
                <w:rFonts w:ascii="Cambria Math" w:hAnsi="Cambria Math"/>
                <w:sz w:val="24"/>
                <w:szCs w:val="24"/>
              </w:rPr>
              <m:t>(1−ψ)</m:t>
            </m:r>
            <m:sSub>
              <m:sSubPr>
                <m:ctrlPr>
                  <w:rPr>
                    <w:rFonts w:ascii="Cambria Math" w:hAnsi="Cambria Math"/>
                    <w:sz w:val="24"/>
                    <w:szCs w:val="24"/>
                  </w:rPr>
                </m:ctrlPr>
              </m:sSubPr>
              <m:e>
                <m:r>
                  <m:rPr/>
                  <w:rPr>
                    <w:rFonts w:ascii="Cambria Math" w:hAnsi="Cambria Math"/>
                    <w:sz w:val="24"/>
                    <w:szCs w:val="24"/>
                  </w:rPr>
                  <m:t>ρ</m:t>
                </m:r>
                <m:ctrlPr>
                  <w:rPr>
                    <w:rFonts w:ascii="Cambria Math" w:hAnsi="Cambria Math"/>
                    <w:sz w:val="24"/>
                    <w:szCs w:val="24"/>
                  </w:rPr>
                </m:ctrlPr>
              </m:e>
              <m:sub>
                <m:r>
                  <m:rPr/>
                  <w:rPr>
                    <w:rFonts w:ascii="Cambria Math" w:hAnsi="Cambria Math"/>
                    <w:sz w:val="24"/>
                    <w:szCs w:val="24"/>
                  </w:rPr>
                  <m:t>c</m:t>
                </m:r>
                <m:ctrlPr>
                  <w:rPr>
                    <w:rFonts w:ascii="Cambria Math" w:hAnsi="Cambria Math"/>
                    <w:sz w:val="24"/>
                    <w:szCs w:val="24"/>
                  </w:rPr>
                </m:ctrlPr>
              </m:sub>
            </m:sSub>
            <m:ctrlPr>
              <w:rPr>
                <w:rFonts w:ascii="Cambria Math" w:hAnsi="Cambria Math"/>
                <w:sz w:val="24"/>
                <w:szCs w:val="24"/>
              </w:rPr>
            </m:ctrlPr>
          </m:den>
        </m:f>
        <m:r>
          <m:rPr/>
          <w:rPr>
            <w:rFonts w:ascii="Cambria Math" w:hAnsi="Cambria Math"/>
            <w:sz w:val="24"/>
            <w:szCs w:val="24"/>
          </w:rPr>
          <m:t>=0.108</m:t>
        </m:r>
      </m:oMath>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(2.1)</w:t>
      </w:r>
    </w:p>
    <w:p>
      <w:pPr>
        <w:spacing w:line="360" w:lineRule="auto"/>
        <w:ind w:firstLine="480" w:firstLineChars="200"/>
        <w:rPr>
          <w:sz w:val="24"/>
          <w:szCs w:val="24"/>
        </w:rPr>
      </w:pPr>
      <w:r>
        <w:rPr>
          <w:rFonts w:hint="eastAsia"/>
          <w:sz w:val="24"/>
          <w:szCs w:val="24"/>
        </w:rPr>
        <w:t>其中</w:t>
      </w:r>
      <m:oMath>
        <m:r>
          <m:rPr/>
          <w:rPr>
            <w:rFonts w:ascii="Cambria Math" w:hAnsi="Cambria Math"/>
          </w:rPr>
          <m:t>β</m:t>
        </m:r>
      </m:oMath>
      <w:r>
        <w:rPr>
          <w:rFonts w:hint="eastAsia"/>
          <w:sz w:val="24"/>
          <w:szCs w:val="24"/>
        </w:rPr>
        <w:t>是磨料颗粒负荷，</w:t>
      </w:r>
      <m:oMath>
        <m:r>
          <m:rPr/>
          <w:rPr>
            <w:rFonts w:ascii="Cambria Math" w:hAnsi="Cambria Math"/>
          </w:rPr>
          <m:t>ϕ</m:t>
        </m:r>
      </m:oMath>
      <w:r>
        <w:rPr>
          <w:rFonts w:hint="eastAsia"/>
          <w:sz w:val="24"/>
          <w:szCs w:val="24"/>
        </w:rPr>
        <w:t>是磨料颗粒在水流中的体积分数，</w:t>
      </w:r>
      <m:oMath>
        <m:sSub>
          <m:sSubPr>
            <m:ctrlPr>
              <w:rPr>
                <w:rFonts w:ascii="Cambria Math" w:hAnsi="Cambria Math"/>
              </w:rPr>
            </m:ctrlPr>
          </m:sSubPr>
          <m:e>
            <m:r>
              <m:rPr/>
              <w:rPr>
                <w:rFonts w:ascii="Cambria Math" w:hAnsi="Cambria Math"/>
              </w:rPr>
              <m:t>ρ</m:t>
            </m:r>
            <m:ctrlPr>
              <w:rPr>
                <w:rFonts w:ascii="Cambria Math" w:hAnsi="Cambria Math"/>
              </w:rPr>
            </m:ctrlPr>
          </m:e>
          <m:sub>
            <m:r>
              <m:rPr/>
              <w:rPr>
                <w:rFonts w:ascii="Cambria Math" w:hAnsi="Cambria Math"/>
              </w:rPr>
              <m:t>p</m:t>
            </m:r>
            <m:ctrlPr>
              <w:rPr>
                <w:rFonts w:ascii="Cambria Math" w:hAnsi="Cambria Math"/>
              </w:rPr>
            </m:ctrlPr>
          </m:sub>
        </m:sSub>
      </m:oMath>
      <w:r>
        <w:rPr>
          <w:rFonts w:hint="eastAsia"/>
          <w:sz w:val="24"/>
          <w:szCs w:val="24"/>
        </w:rPr>
        <w:t>是磨料颗粒的密度，</w:t>
      </w:r>
      <m:oMath>
        <m:sSub>
          <m:sSubPr>
            <m:ctrlPr>
              <w:rPr>
                <w:rFonts w:ascii="Cambria Math" w:hAnsi="Cambria Math"/>
              </w:rPr>
            </m:ctrlPr>
          </m:sSubPr>
          <m:e>
            <m:r>
              <m:rPr/>
              <w:rPr>
                <w:rFonts w:ascii="Cambria Math" w:hAnsi="Cambria Math"/>
              </w:rPr>
              <m:t>ρ</m:t>
            </m:r>
            <m:ctrlPr>
              <w:rPr>
                <w:rFonts w:ascii="Cambria Math" w:hAnsi="Cambria Math"/>
              </w:rPr>
            </m:ctrlPr>
          </m:e>
          <m:sub>
            <m:r>
              <m:rPr/>
              <w:rPr>
                <w:rFonts w:ascii="Cambria Math" w:hAnsi="Cambria Math"/>
              </w:rPr>
              <m:t>c</m:t>
            </m:r>
            <m:ctrlPr>
              <w:rPr>
                <w:rFonts w:ascii="Cambria Math" w:hAnsi="Cambria Math"/>
              </w:rPr>
            </m:ctrlPr>
          </m:sub>
        </m:sSub>
      </m:oMath>
      <w:r>
        <w:rPr>
          <w:rFonts w:hint="eastAsia"/>
          <w:sz w:val="24"/>
          <w:szCs w:val="24"/>
        </w:rPr>
        <w:t>是水的密度。</w:t>
      </w:r>
    </w:p>
    <w:p>
      <w:pPr>
        <w:spacing w:line="360" w:lineRule="auto"/>
        <w:ind w:firstLine="480" w:firstLineChars="200"/>
        <w:rPr>
          <w:sz w:val="24"/>
          <w:szCs w:val="24"/>
        </w:rPr>
      </w:pPr>
      <w:r>
        <w:rPr>
          <w:rFonts w:hint="eastAsia"/>
          <w:sz w:val="24"/>
          <w:szCs w:val="24"/>
        </w:rPr>
        <w:t>水与磨料颗粒的密度之比为：</w:t>
      </w:r>
    </w:p>
    <w:p>
      <w:pPr>
        <w:pStyle w:val="6"/>
        <w:jc w:val="right"/>
        <w:rPr>
          <w:sz w:val="24"/>
          <w:szCs w:val="24"/>
        </w:rPr>
      </w:pPr>
      <m:oMath>
        <m:r>
          <m:rPr/>
          <w:rPr>
            <w:rFonts w:ascii="Cambria Math" w:hAnsi="Cambria Math"/>
            <w:sz w:val="24"/>
            <w:szCs w:val="24"/>
          </w:rPr>
          <m:t>γ=</m:t>
        </m:r>
        <m:f>
          <m:fPr>
            <m:ctrlPr>
              <w:rPr>
                <w:rFonts w:ascii="Cambria Math" w:hAnsi="Cambria Math"/>
                <w:sz w:val="24"/>
                <w:szCs w:val="24"/>
              </w:rPr>
            </m:ctrlPr>
          </m:fPr>
          <m:num>
            <m:sSub>
              <m:sSubPr>
                <m:ctrlPr>
                  <w:rPr>
                    <w:rFonts w:ascii="Cambria Math" w:hAnsi="Cambria Math"/>
                    <w:sz w:val="24"/>
                    <w:szCs w:val="24"/>
                  </w:rPr>
                </m:ctrlPr>
              </m:sSubPr>
              <m:e>
                <m:r>
                  <m:rPr/>
                  <w:rPr>
                    <w:rFonts w:ascii="Cambria Math" w:hAnsi="Cambria Math"/>
                    <w:sz w:val="24"/>
                    <w:szCs w:val="24"/>
                  </w:rPr>
                  <m:t>ρ</m:t>
                </m:r>
                <m:ctrlPr>
                  <w:rPr>
                    <w:rFonts w:ascii="Cambria Math" w:hAnsi="Cambria Math"/>
                    <w:sz w:val="24"/>
                    <w:szCs w:val="24"/>
                  </w:rPr>
                </m:ctrlPr>
              </m:e>
              <m:sub>
                <m:r>
                  <m:rPr/>
                  <w:rPr>
                    <w:rFonts w:ascii="Cambria Math" w:hAnsi="Cambria Math"/>
                    <w:sz w:val="24"/>
                    <w:szCs w:val="24"/>
                  </w:rPr>
                  <m:t>p</m:t>
                </m:r>
                <m:ctrlPr>
                  <w:rPr>
                    <w:rFonts w:ascii="Cambria Math" w:hAnsi="Cambria Math"/>
                    <w:sz w:val="24"/>
                    <w:szCs w:val="24"/>
                  </w:rPr>
                </m:ctrlPr>
              </m:sub>
            </m:sSub>
            <m:ctrlPr>
              <w:rPr>
                <w:rFonts w:ascii="Cambria Math" w:hAnsi="Cambria Math"/>
                <w:sz w:val="24"/>
                <w:szCs w:val="24"/>
              </w:rPr>
            </m:ctrlPr>
          </m:num>
          <m:den>
            <m:sSub>
              <m:sSubPr>
                <m:ctrlPr>
                  <w:rPr>
                    <w:rFonts w:ascii="Cambria Math" w:hAnsi="Cambria Math"/>
                    <w:sz w:val="24"/>
                    <w:szCs w:val="24"/>
                  </w:rPr>
                </m:ctrlPr>
              </m:sSubPr>
              <m:e>
                <m:r>
                  <m:rPr/>
                  <w:rPr>
                    <w:rFonts w:ascii="Cambria Math" w:hAnsi="Cambria Math"/>
                    <w:sz w:val="24"/>
                    <w:szCs w:val="24"/>
                  </w:rPr>
                  <m:t>ρ</m:t>
                </m:r>
                <m:ctrlPr>
                  <w:rPr>
                    <w:rFonts w:ascii="Cambria Math" w:hAnsi="Cambria Math"/>
                    <w:sz w:val="24"/>
                    <w:szCs w:val="24"/>
                  </w:rPr>
                </m:ctrlPr>
              </m:e>
              <m:sub>
                <m:r>
                  <m:rPr/>
                  <w:rPr>
                    <w:rFonts w:ascii="Cambria Math" w:hAnsi="Cambria Math"/>
                    <w:sz w:val="24"/>
                    <w:szCs w:val="24"/>
                  </w:rPr>
                  <m:t>c</m:t>
                </m:r>
                <m:ctrlPr>
                  <w:rPr>
                    <w:rFonts w:ascii="Cambria Math" w:hAnsi="Cambria Math"/>
                    <w:sz w:val="24"/>
                    <w:szCs w:val="24"/>
                  </w:rPr>
                </m:ctrlPr>
              </m:sub>
            </m:sSub>
            <m:ctrlPr>
              <w:rPr>
                <w:rFonts w:ascii="Cambria Math" w:hAnsi="Cambria Math"/>
                <w:sz w:val="24"/>
                <w:szCs w:val="24"/>
              </w:rPr>
            </m:ctrlPr>
          </m:den>
        </m:f>
        <m:r>
          <m:rPr/>
          <w:rPr>
            <w:rFonts w:ascii="Cambria Math" w:hAnsi="Cambria Math"/>
            <w:sz w:val="24"/>
            <w:szCs w:val="24"/>
          </w:rPr>
          <m:t>=3.907</m:t>
        </m:r>
      </m:oMath>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(2.2)</w:t>
      </w:r>
    </w:p>
    <w:p>
      <w:pPr>
        <w:spacing w:line="360" w:lineRule="auto"/>
        <w:ind w:firstLine="480" w:firstLineChars="200"/>
        <w:rPr>
          <w:sz w:val="24"/>
          <w:szCs w:val="24"/>
        </w:rPr>
      </w:pPr>
      <w:r>
        <w:rPr>
          <w:rFonts w:hint="eastAsia"/>
          <w:sz w:val="24"/>
          <w:szCs w:val="24"/>
        </w:rPr>
        <w:t>Crowe等人(1998)提供了一个经验</w:t>
      </w:r>
      <w:r>
        <w:rPr>
          <w:sz w:val="24"/>
          <w:szCs w:val="24"/>
        </w:rPr>
        <w:t>公式</w:t>
      </w:r>
      <w:r>
        <w:rPr>
          <w:rFonts w:hint="eastAsia"/>
          <w:sz w:val="24"/>
          <w:szCs w:val="24"/>
        </w:rPr>
        <w:t>，利用颗粒负荷和材料密度比估算颗粒相中单个颗粒之间的平均距离：</w:t>
      </w:r>
    </w:p>
    <w:p>
      <w:pPr>
        <w:pStyle w:val="6"/>
        <w:jc w:val="right"/>
        <w:rPr>
          <w:sz w:val="24"/>
          <w:szCs w:val="24"/>
        </w:rPr>
      </w:pPr>
      <m:oMath>
        <m:r>
          <m:rPr/>
          <w:rPr>
            <w:rFonts w:ascii="Cambria Math" w:hAnsi="Cambria Math"/>
            <w:sz w:val="24"/>
            <w:szCs w:val="24"/>
          </w:rPr>
          <m:t>κ=</m:t>
        </m:r>
        <m:f>
          <m:fPr>
            <m:ctrlPr>
              <w:rPr>
                <w:rFonts w:ascii="Cambria Math" w:hAnsi="Cambria Math"/>
                <w:sz w:val="24"/>
                <w:szCs w:val="24"/>
              </w:rPr>
            </m:ctrlPr>
          </m:fPr>
          <m:num>
            <m:r>
              <m:rPr/>
              <w:rPr>
                <w:rFonts w:ascii="Cambria Math" w:hAnsi="Cambria Math"/>
                <w:sz w:val="24"/>
                <w:szCs w:val="24"/>
              </w:rPr>
              <m:t>β</m:t>
            </m:r>
            <m:ctrlPr>
              <w:rPr>
                <w:rFonts w:ascii="Cambria Math" w:hAnsi="Cambria Math"/>
                <w:sz w:val="24"/>
                <w:szCs w:val="24"/>
              </w:rPr>
            </m:ctrlPr>
          </m:num>
          <m:den>
            <m:r>
              <m:rPr/>
              <w:rPr>
                <w:rFonts w:ascii="Cambria Math" w:hAnsi="Cambria Math"/>
                <w:sz w:val="24"/>
                <w:szCs w:val="24"/>
              </w:rPr>
              <m:t>γ</m:t>
            </m:r>
            <m:ctrlPr>
              <w:rPr>
                <w:rFonts w:ascii="Cambria Math" w:hAnsi="Cambria Math"/>
                <w:sz w:val="24"/>
                <w:szCs w:val="24"/>
              </w:rPr>
            </m:ctrlPr>
          </m:den>
        </m:f>
        <m:r>
          <m:rPr/>
          <w:rPr>
            <w:rFonts w:ascii="Cambria Math" w:hAnsi="Cambria Math"/>
            <w:sz w:val="24"/>
            <w:szCs w:val="24"/>
          </w:rPr>
          <m:t>=0.028</m:t>
        </m:r>
      </m:oMath>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(2.</w:t>
      </w:r>
      <w:r>
        <w:rPr>
          <w:rFonts w:hint="eastAsia"/>
          <w:sz w:val="24"/>
          <w:szCs w:val="24"/>
        </w:rPr>
        <w:t>3</w:t>
      </w:r>
      <w:r>
        <w:rPr>
          <w:sz w:val="24"/>
          <w:szCs w:val="24"/>
        </w:rPr>
        <w:t>)</w:t>
      </w:r>
    </w:p>
    <w:p>
      <w:pPr>
        <w:pStyle w:val="22"/>
        <w:jc w:val="right"/>
        <w:rPr>
          <w:rFonts w:ascii="Times New Roman" w:hAnsi="Times New Roman"/>
          <w:sz w:val="24"/>
          <w:szCs w:val="24"/>
          <w:lang w:eastAsia="zh-CN"/>
        </w:rPr>
      </w:pPr>
      <m:oMath>
        <m:f>
          <m:fPr>
            <m:ctrlPr>
              <w:rPr>
                <w:rFonts w:ascii="Cambria Math" w:hAnsi="Cambria Math"/>
                <w:sz w:val="24"/>
                <w:szCs w:val="24"/>
              </w:rPr>
            </m:ctrlPr>
          </m:fPr>
          <m:num>
            <m:r>
              <m:rPr/>
              <w:rPr>
                <w:rFonts w:ascii="Cambria Math" w:hAnsi="Cambria Math"/>
                <w:sz w:val="24"/>
                <w:szCs w:val="24"/>
                <w:lang w:eastAsia="zh-CN"/>
              </w:rPr>
              <m:t>L</m:t>
            </m:r>
            <m:ctrlPr>
              <w:rPr>
                <w:rFonts w:ascii="Cambria Math" w:hAnsi="Cambria Math"/>
                <w:sz w:val="24"/>
                <w:szCs w:val="24"/>
              </w:rPr>
            </m:ctrlPr>
          </m:num>
          <m:den>
            <m:sSub>
              <m:sSubPr>
                <m:ctrlPr>
                  <w:rPr>
                    <w:rFonts w:ascii="Cambria Math" w:hAnsi="Cambria Math"/>
                    <w:sz w:val="24"/>
                    <w:szCs w:val="24"/>
                  </w:rPr>
                </m:ctrlPr>
              </m:sSubPr>
              <m:e>
                <m:r>
                  <m:rPr/>
                  <w:rPr>
                    <w:rFonts w:ascii="Cambria Math" w:hAnsi="Cambria Math"/>
                    <w:sz w:val="24"/>
                    <w:szCs w:val="24"/>
                    <w:lang w:eastAsia="zh-CN"/>
                  </w:rPr>
                  <m:t>d</m:t>
                </m:r>
                <m:ctrlPr>
                  <w:rPr>
                    <w:rFonts w:ascii="Cambria Math" w:hAnsi="Cambria Math"/>
                    <w:sz w:val="24"/>
                    <w:szCs w:val="24"/>
                  </w:rPr>
                </m:ctrlPr>
              </m:e>
              <m:sub>
                <m:r>
                  <m:rPr/>
                  <w:rPr>
                    <w:rFonts w:ascii="Cambria Math" w:hAnsi="Cambria Math"/>
                    <w:sz w:val="24"/>
                    <w:szCs w:val="24"/>
                    <w:lang w:eastAsia="zh-CN"/>
                  </w:rPr>
                  <m:t>p</m:t>
                </m:r>
                <m:ctrlPr>
                  <w:rPr>
                    <w:rFonts w:ascii="Cambria Math" w:hAnsi="Cambria Math"/>
                    <w:sz w:val="24"/>
                    <w:szCs w:val="24"/>
                  </w:rPr>
                </m:ctrlPr>
              </m:sub>
            </m:sSub>
            <m:ctrlPr>
              <w:rPr>
                <w:rFonts w:ascii="Cambria Math" w:hAnsi="Cambria Math"/>
                <w:sz w:val="24"/>
                <w:szCs w:val="24"/>
              </w:rPr>
            </m:ctrlPr>
          </m:den>
        </m:f>
        <m:r>
          <m:rPr/>
          <w:rPr>
            <w:rFonts w:ascii="Cambria Math" w:hAnsi="Cambria Math"/>
            <w:sz w:val="24"/>
            <w:szCs w:val="24"/>
            <w:lang w:eastAsia="zh-CN"/>
          </w:rPr>
          <m:t>=(</m:t>
        </m:r>
        <m:f>
          <m:fPr>
            <m:ctrlPr>
              <w:rPr>
                <w:rFonts w:ascii="Cambria Math" w:hAnsi="Cambria Math"/>
                <w:sz w:val="24"/>
                <w:szCs w:val="24"/>
              </w:rPr>
            </m:ctrlPr>
          </m:fPr>
          <m:num>
            <m:r>
              <m:rPr/>
              <w:rPr>
                <w:rFonts w:ascii="Cambria Math" w:hAnsi="Cambria Math"/>
                <w:sz w:val="24"/>
                <w:szCs w:val="24"/>
                <w:lang w:eastAsia="zh-CN"/>
              </w:rPr>
              <m:t>π</m:t>
            </m:r>
            <m:ctrlPr>
              <w:rPr>
                <w:rFonts w:ascii="Cambria Math" w:hAnsi="Cambria Math"/>
                <w:sz w:val="24"/>
                <w:szCs w:val="24"/>
              </w:rPr>
            </m:ctrlPr>
          </m:num>
          <m:den>
            <m:r>
              <m:rPr/>
              <w:rPr>
                <w:rFonts w:ascii="Cambria Math" w:hAnsi="Cambria Math"/>
                <w:sz w:val="24"/>
                <w:szCs w:val="24"/>
                <w:lang w:eastAsia="zh-CN"/>
              </w:rPr>
              <m:t>6</m:t>
            </m:r>
            <m:ctrlPr>
              <w:rPr>
                <w:rFonts w:ascii="Cambria Math" w:hAnsi="Cambria Math"/>
                <w:sz w:val="24"/>
                <w:szCs w:val="24"/>
              </w:rPr>
            </m:ctrlPr>
          </m:den>
        </m:f>
        <m:f>
          <m:fPr>
            <m:ctrlPr>
              <w:rPr>
                <w:rFonts w:ascii="Cambria Math" w:hAnsi="Cambria Math"/>
                <w:sz w:val="24"/>
                <w:szCs w:val="24"/>
              </w:rPr>
            </m:ctrlPr>
          </m:fPr>
          <m:num>
            <m:r>
              <m:rPr/>
              <w:rPr>
                <w:rFonts w:ascii="Cambria Math" w:hAnsi="Cambria Math"/>
                <w:sz w:val="24"/>
                <w:szCs w:val="24"/>
                <w:lang w:eastAsia="zh-CN"/>
              </w:rPr>
              <m:t>1+κ</m:t>
            </m:r>
            <m:ctrlPr>
              <w:rPr>
                <w:rFonts w:ascii="Cambria Math" w:hAnsi="Cambria Math"/>
                <w:sz w:val="24"/>
                <w:szCs w:val="24"/>
              </w:rPr>
            </m:ctrlPr>
          </m:num>
          <m:den>
            <m:r>
              <m:rPr/>
              <w:rPr>
                <w:rFonts w:ascii="Cambria Math" w:hAnsi="Cambria Math"/>
                <w:sz w:val="24"/>
                <w:szCs w:val="24"/>
                <w:lang w:eastAsia="zh-CN"/>
              </w:rPr>
              <m:t>κ</m:t>
            </m:r>
            <m:ctrlPr>
              <w:rPr>
                <w:rFonts w:ascii="Cambria Math" w:hAnsi="Cambria Math"/>
                <w:sz w:val="24"/>
                <w:szCs w:val="24"/>
              </w:rPr>
            </m:ctrlPr>
          </m:den>
        </m:f>
        <m:sSup>
          <m:sSupPr>
            <m:ctrlPr>
              <w:rPr>
                <w:rFonts w:ascii="Cambria Math" w:hAnsi="Cambria Math"/>
                <w:sz w:val="24"/>
                <w:szCs w:val="24"/>
              </w:rPr>
            </m:ctrlPr>
          </m:sSupPr>
          <m:e>
            <m:r>
              <m:rPr/>
              <w:rPr>
                <w:rFonts w:ascii="Cambria Math" w:hAnsi="Cambria Math"/>
                <w:sz w:val="24"/>
                <w:szCs w:val="24"/>
                <w:lang w:eastAsia="zh-CN"/>
              </w:rPr>
              <m:t>)</m:t>
            </m:r>
            <m:ctrlPr>
              <w:rPr>
                <w:rFonts w:ascii="Cambria Math" w:hAnsi="Cambria Math"/>
                <w:sz w:val="24"/>
                <w:szCs w:val="24"/>
              </w:rPr>
            </m:ctrlPr>
          </m:e>
          <m:sup>
            <m:f>
              <m:fPr>
                <m:ctrlPr>
                  <w:rPr>
                    <w:rFonts w:ascii="Cambria Math" w:hAnsi="Cambria Math"/>
                    <w:sz w:val="24"/>
                    <w:szCs w:val="24"/>
                  </w:rPr>
                </m:ctrlPr>
              </m:fPr>
              <m:num>
                <m:r>
                  <m:rPr/>
                  <w:rPr>
                    <w:rFonts w:ascii="Cambria Math" w:hAnsi="Cambria Math"/>
                    <w:sz w:val="24"/>
                    <w:szCs w:val="24"/>
                    <w:lang w:eastAsia="zh-CN"/>
                  </w:rPr>
                  <m:t>1</m:t>
                </m:r>
                <m:ctrlPr>
                  <w:rPr>
                    <w:rFonts w:ascii="Cambria Math" w:hAnsi="Cambria Math"/>
                    <w:sz w:val="24"/>
                    <w:szCs w:val="24"/>
                  </w:rPr>
                </m:ctrlPr>
              </m:num>
              <m:den>
                <m:r>
                  <m:rPr/>
                  <w:rPr>
                    <w:rFonts w:ascii="Cambria Math" w:hAnsi="Cambria Math"/>
                    <w:sz w:val="24"/>
                    <w:szCs w:val="24"/>
                    <w:lang w:eastAsia="zh-CN"/>
                  </w:rPr>
                  <m:t>3</m:t>
                </m:r>
                <m:ctrlPr>
                  <w:rPr>
                    <w:rFonts w:ascii="Cambria Math" w:hAnsi="Cambria Math"/>
                    <w:sz w:val="24"/>
                    <w:szCs w:val="24"/>
                  </w:rPr>
                </m:ctrlPr>
              </m:den>
            </m:f>
            <m:ctrlPr>
              <w:rPr>
                <w:rFonts w:ascii="Cambria Math" w:hAnsi="Cambria Math"/>
                <w:sz w:val="24"/>
                <w:szCs w:val="24"/>
              </w:rPr>
            </m:ctrlPr>
          </m:sup>
        </m:sSup>
        <m:r>
          <m:rPr/>
          <w:rPr>
            <w:rFonts w:ascii="Cambria Math" w:hAnsi="Cambria Math"/>
            <w:sz w:val="24"/>
            <w:szCs w:val="24"/>
            <w:lang w:eastAsia="zh-CN"/>
          </w:rPr>
          <m:t>=2.679</m:t>
        </m:r>
      </m:oMath>
      <w:r>
        <w:rPr>
          <w:rFonts w:ascii="Times New Roman" w:hAnsi="Times New Roman"/>
          <w:sz w:val="24"/>
          <w:szCs w:val="24"/>
          <w:lang w:eastAsia="zh-CN"/>
        </w:rPr>
        <w:tab/>
      </w:r>
      <w:r>
        <w:rPr>
          <w:rFonts w:ascii="Times New Roman" w:hAnsi="Times New Roman"/>
          <w:sz w:val="24"/>
          <w:szCs w:val="24"/>
          <w:lang w:eastAsia="zh-CN"/>
        </w:rPr>
        <w:tab/>
      </w:r>
      <w:r>
        <w:rPr>
          <w:rFonts w:ascii="Times New Roman" w:hAnsi="Times New Roman"/>
          <w:sz w:val="24"/>
          <w:szCs w:val="24"/>
          <w:lang w:eastAsia="zh-CN"/>
        </w:rPr>
        <w:tab/>
      </w:r>
      <w:r>
        <w:rPr>
          <w:rFonts w:ascii="Times New Roman" w:hAnsi="Times New Roman"/>
          <w:sz w:val="24"/>
          <w:szCs w:val="24"/>
          <w:lang w:eastAsia="zh-CN"/>
        </w:rPr>
        <w:tab/>
      </w:r>
      <w:r>
        <w:rPr>
          <w:rFonts w:ascii="Times New Roman" w:hAnsi="Times New Roman"/>
          <w:sz w:val="24"/>
          <w:szCs w:val="24"/>
          <w:lang w:eastAsia="zh-CN"/>
        </w:rPr>
        <w:tab/>
      </w:r>
      <w:r>
        <w:rPr>
          <w:rFonts w:ascii="Times New Roman" w:hAnsi="Times New Roman"/>
          <w:sz w:val="24"/>
          <w:szCs w:val="24"/>
          <w:lang w:eastAsia="zh-CN"/>
        </w:rPr>
        <w:tab/>
      </w:r>
      <w:r>
        <w:rPr>
          <w:rFonts w:ascii="Times New Roman" w:hAnsi="Times New Roman"/>
          <w:sz w:val="24"/>
          <w:szCs w:val="24"/>
          <w:lang w:eastAsia="zh-CN"/>
        </w:rPr>
        <w:tab/>
      </w:r>
      <w:r>
        <w:rPr>
          <w:rFonts w:ascii="Times New Roman" w:hAnsi="Times New Roman"/>
          <w:sz w:val="24"/>
          <w:szCs w:val="24"/>
          <w:lang w:eastAsia="zh-CN"/>
        </w:rPr>
        <w:t>(2.4)</w:t>
      </w:r>
    </w:p>
    <w:p>
      <w:pPr>
        <w:spacing w:line="360" w:lineRule="auto"/>
        <w:ind w:firstLine="480" w:firstLineChars="200"/>
        <w:rPr>
          <w:sz w:val="24"/>
          <w:szCs w:val="24"/>
        </w:rPr>
      </w:pPr>
      <w:r>
        <w:rPr>
          <w:rFonts w:hint="eastAsia"/>
          <w:sz w:val="24"/>
          <w:szCs w:val="24"/>
        </w:rPr>
        <w:t>其中</w:t>
      </w:r>
      <m:oMath>
        <m:r>
          <m:rPr/>
          <w:rPr>
            <w:rFonts w:ascii="Cambria Math" w:hAnsi="Cambria Math"/>
          </w:rPr>
          <m:t>L</m:t>
        </m:r>
      </m:oMath>
      <w:r>
        <w:rPr>
          <w:rFonts w:hint="eastAsia"/>
          <w:sz w:val="24"/>
          <w:szCs w:val="24"/>
        </w:rPr>
        <w:t>是单个磨料颗粒间的平均距离，</w:t>
      </w:r>
      <m:oMath>
        <m:sSub>
          <m:sSubPr>
            <m:ctrlPr>
              <w:rPr>
                <w:rFonts w:ascii="Cambria Math" w:hAnsi="Cambria Math"/>
              </w:rPr>
            </m:ctrlPr>
          </m:sSubPr>
          <m:e>
            <m:r>
              <m:rPr/>
              <w:rPr>
                <w:rFonts w:ascii="Cambria Math" w:hAnsi="Cambria Math"/>
              </w:rPr>
              <m:t>d</m:t>
            </m:r>
            <m:ctrlPr>
              <w:rPr>
                <w:rFonts w:ascii="Cambria Math" w:hAnsi="Cambria Math"/>
              </w:rPr>
            </m:ctrlPr>
          </m:e>
          <m:sub>
            <m:r>
              <m:rPr/>
              <w:rPr>
                <w:rFonts w:ascii="Cambria Math" w:hAnsi="Cambria Math"/>
              </w:rPr>
              <m:t>p</m:t>
            </m:r>
            <m:ctrlPr>
              <w:rPr>
                <w:rFonts w:ascii="Cambria Math" w:hAnsi="Cambria Math"/>
              </w:rPr>
            </m:ctrlPr>
          </m:sub>
        </m:sSub>
      </m:oMath>
      <w:r>
        <w:rPr>
          <w:rFonts w:hint="eastAsia"/>
          <w:sz w:val="24"/>
          <w:szCs w:val="24"/>
        </w:rPr>
        <w:t>是磨料颗粒的平均直径</w:t>
      </w:r>
      <w:r>
        <w:rPr>
          <w:rFonts w:hint="eastAsia"/>
          <w:sz w:val="24"/>
          <w:szCs w:val="24"/>
          <w:lang w:eastAsia="zh-CN"/>
        </w:rPr>
        <w:t>，</w:t>
      </w:r>
      <w:r>
        <w:rPr>
          <w:rFonts w:hint="eastAsia"/>
          <w:sz w:val="24"/>
          <w:szCs w:val="24"/>
          <w:lang w:val="en-US" w:eastAsia="zh-CN"/>
        </w:rPr>
        <w:t>两者的单位均为 mm</w:t>
      </w:r>
      <w:r>
        <w:rPr>
          <w:rFonts w:hint="eastAsia"/>
          <w:sz w:val="24"/>
          <w:szCs w:val="24"/>
        </w:rPr>
        <w:t>，80目石榴石磨料的平均直径约为0.177</w:t>
      </w:r>
      <w:r>
        <w:rPr>
          <w:rFonts w:hint="eastAsia"/>
          <w:sz w:val="24"/>
          <w:szCs w:val="24"/>
          <w:lang w:val="en-US" w:eastAsia="zh-CN"/>
        </w:rPr>
        <w:t xml:space="preserve"> </w:t>
      </w:r>
      <w:r>
        <w:rPr>
          <w:rFonts w:hint="eastAsia"/>
          <w:sz w:val="24"/>
          <w:szCs w:val="24"/>
        </w:rPr>
        <w:t>mm。经计算得出单个颗粒之间的平均距离是颗粒直径的约2.</w:t>
      </w:r>
      <w:r>
        <w:rPr>
          <w:rFonts w:hint="eastAsia"/>
          <w:sz w:val="24"/>
          <w:szCs w:val="24"/>
          <w:lang w:val="en-US" w:eastAsia="zh-CN"/>
        </w:rPr>
        <w:t>68</w:t>
      </w:r>
      <w:r>
        <w:rPr>
          <w:rFonts w:hint="eastAsia"/>
          <w:sz w:val="24"/>
          <w:szCs w:val="24"/>
        </w:rPr>
        <w:t>倍。</w:t>
      </w:r>
      <w:r>
        <w:rPr>
          <w:rFonts w:hint="eastAsia"/>
          <w:sz w:val="24"/>
          <w:szCs w:val="24"/>
          <w:lang w:val="en-US" w:eastAsia="zh-CN"/>
        </w:rPr>
        <w:t>由此</w:t>
      </w:r>
      <w:r>
        <w:rPr>
          <w:rFonts w:hint="eastAsia"/>
          <w:sz w:val="24"/>
          <w:szCs w:val="24"/>
        </w:rPr>
        <w:t>看出，磨料射流中单个磨料颗粒间的平均距离非常小，</w:t>
      </w:r>
      <w:r>
        <w:rPr>
          <w:rFonts w:hint="eastAsia"/>
          <w:sz w:val="24"/>
          <w:szCs w:val="24"/>
          <w:lang w:val="en-US" w:eastAsia="zh-CN"/>
        </w:rPr>
        <w:t>磨料</w:t>
      </w:r>
      <w:r>
        <w:rPr>
          <w:rFonts w:hint="eastAsia"/>
          <w:sz w:val="24"/>
          <w:szCs w:val="24"/>
        </w:rPr>
        <w:t>颗粒间会频繁发生接触与碰撞，因此可以将磨料颗粒视作连续的流体。</w:t>
      </w:r>
    </w:p>
    <w:p>
      <w:pPr>
        <w:spacing w:line="360" w:lineRule="auto"/>
        <w:ind w:firstLine="480" w:firstLineChars="200"/>
        <w:rPr>
          <w:sz w:val="24"/>
          <w:szCs w:val="24"/>
        </w:rPr>
      </w:pPr>
      <w:r>
        <w:rPr>
          <w:rFonts w:hint="eastAsia"/>
          <w:sz w:val="24"/>
          <w:szCs w:val="24"/>
        </w:rPr>
        <w:t>另一方面，斯托克斯数也可以用来描述液体相和颗粒相之间的相互作用以确定颗粒相能否被视作连续的流体。斯托克斯数被定义为颗粒响应时间与系统响应时间的比值。对于磨料射流而言，颗粒响应时间为：</w:t>
      </w:r>
    </w:p>
    <w:p>
      <w:pPr>
        <w:pStyle w:val="6"/>
        <w:jc w:val="right"/>
        <w:rPr>
          <w:sz w:val="24"/>
          <w:szCs w:val="24"/>
        </w:rPr>
      </w:pPr>
      <m:oMath>
        <m:sSub>
          <m:sSubPr>
            <m:ctrlPr>
              <w:rPr>
                <w:rFonts w:ascii="Cambria Math" w:hAnsi="Cambria Math"/>
                <w:sz w:val="24"/>
                <w:szCs w:val="24"/>
              </w:rPr>
            </m:ctrlPr>
          </m:sSubPr>
          <m:e>
            <m:r>
              <m:rPr/>
              <w:rPr>
                <w:rFonts w:ascii="Cambria Math" w:hAnsi="Cambria Math"/>
                <w:sz w:val="24"/>
                <w:szCs w:val="24"/>
              </w:rPr>
              <m:t>τ</m:t>
            </m:r>
            <m:ctrlPr>
              <w:rPr>
                <w:rFonts w:ascii="Cambria Math" w:hAnsi="Cambria Math"/>
                <w:sz w:val="24"/>
                <w:szCs w:val="24"/>
              </w:rPr>
            </m:ctrlPr>
          </m:e>
          <m:sub>
            <m:r>
              <m:rPr/>
              <w:rPr>
                <w:rFonts w:ascii="Cambria Math" w:hAnsi="Cambria Math"/>
                <w:sz w:val="24"/>
                <w:szCs w:val="24"/>
              </w:rPr>
              <m:t>d</m:t>
            </m:r>
            <m:ctrlPr>
              <w:rPr>
                <w:rFonts w:ascii="Cambria Math" w:hAnsi="Cambria Math"/>
                <w:sz w:val="24"/>
                <w:szCs w:val="24"/>
              </w:rPr>
            </m:ctrlPr>
          </m:sub>
        </m:sSub>
        <m:r>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w:rPr>
                    <w:rFonts w:ascii="Cambria Math" w:hAnsi="Cambria Math"/>
                    <w:sz w:val="24"/>
                    <w:szCs w:val="24"/>
                  </w:rPr>
                  <m:t>ρ</m:t>
                </m:r>
                <m:ctrlPr>
                  <w:rPr>
                    <w:rFonts w:ascii="Cambria Math" w:hAnsi="Cambria Math"/>
                    <w:sz w:val="24"/>
                    <w:szCs w:val="24"/>
                  </w:rPr>
                </m:ctrlPr>
              </m:e>
              <m:sub>
                <m:r>
                  <m:rPr/>
                  <w:rPr>
                    <w:rFonts w:ascii="Cambria Math" w:hAnsi="Cambria Math"/>
                    <w:sz w:val="24"/>
                    <w:szCs w:val="24"/>
                  </w:rPr>
                  <m:t>p</m:t>
                </m:r>
                <m:ctrlPr>
                  <w:rPr>
                    <w:rFonts w:ascii="Cambria Math" w:hAnsi="Cambria Math"/>
                    <w:sz w:val="24"/>
                    <w:szCs w:val="24"/>
                  </w:rPr>
                </m:ctrlPr>
              </m:sub>
            </m:sSub>
            <m:sSubSup>
              <m:sSubSupPr>
                <m:ctrlPr>
                  <w:rPr>
                    <w:rFonts w:ascii="Cambria Math" w:hAnsi="Cambria Math"/>
                    <w:sz w:val="24"/>
                    <w:szCs w:val="24"/>
                  </w:rPr>
                </m:ctrlPr>
              </m:sSubSupPr>
              <m:e>
                <m:r>
                  <m:rPr/>
                  <w:rPr>
                    <w:rFonts w:ascii="Cambria Math" w:hAnsi="Cambria Math"/>
                    <w:sz w:val="24"/>
                    <w:szCs w:val="24"/>
                  </w:rPr>
                  <m:t>d</m:t>
                </m:r>
                <m:ctrlPr>
                  <w:rPr>
                    <w:rFonts w:ascii="Cambria Math" w:hAnsi="Cambria Math"/>
                    <w:sz w:val="24"/>
                    <w:szCs w:val="24"/>
                  </w:rPr>
                </m:ctrlPr>
              </m:e>
              <m:sub>
                <m:r>
                  <m:rPr/>
                  <w:rPr>
                    <w:rFonts w:ascii="Cambria Math" w:hAnsi="Cambria Math"/>
                    <w:sz w:val="24"/>
                    <w:szCs w:val="24"/>
                  </w:rPr>
                  <m:t>p</m:t>
                </m:r>
                <m:ctrlPr>
                  <w:rPr>
                    <w:rFonts w:ascii="Cambria Math" w:hAnsi="Cambria Math"/>
                    <w:sz w:val="24"/>
                    <w:szCs w:val="24"/>
                  </w:rPr>
                </m:ctrlPr>
              </m:sub>
              <m:sup>
                <m:r>
                  <m:rPr/>
                  <w:rPr>
                    <w:rFonts w:ascii="Cambria Math" w:hAnsi="Cambria Math"/>
                    <w:sz w:val="24"/>
                    <w:szCs w:val="24"/>
                  </w:rPr>
                  <m:t>2</m:t>
                </m:r>
                <m:ctrlPr>
                  <w:rPr>
                    <w:rFonts w:ascii="Cambria Math" w:hAnsi="Cambria Math"/>
                    <w:sz w:val="24"/>
                    <w:szCs w:val="24"/>
                  </w:rPr>
                </m:ctrlPr>
              </m:sup>
            </m:sSubSup>
            <m:ctrlPr>
              <w:rPr>
                <w:rFonts w:ascii="Cambria Math" w:hAnsi="Cambria Math"/>
                <w:sz w:val="24"/>
                <w:szCs w:val="24"/>
              </w:rPr>
            </m:ctrlPr>
          </m:num>
          <m:den>
            <m:r>
              <m:rPr/>
              <w:rPr>
                <w:rFonts w:ascii="Cambria Math" w:hAnsi="Cambria Math"/>
                <w:sz w:val="24"/>
                <w:szCs w:val="24"/>
              </w:rPr>
              <m:t>18</m:t>
            </m:r>
            <m:sSub>
              <m:sSubPr>
                <m:ctrlPr>
                  <w:rPr>
                    <w:rFonts w:ascii="Cambria Math" w:hAnsi="Cambria Math"/>
                    <w:sz w:val="24"/>
                    <w:szCs w:val="24"/>
                  </w:rPr>
                </m:ctrlPr>
              </m:sSubPr>
              <m:e>
                <m:r>
                  <m:rPr/>
                  <w:rPr>
                    <w:rFonts w:ascii="Cambria Math" w:hAnsi="Cambria Math"/>
                    <w:sz w:val="24"/>
                    <w:szCs w:val="24"/>
                  </w:rPr>
                  <m:t>μ</m:t>
                </m:r>
                <m:ctrlPr>
                  <w:rPr>
                    <w:rFonts w:ascii="Cambria Math" w:hAnsi="Cambria Math"/>
                    <w:sz w:val="24"/>
                    <w:szCs w:val="24"/>
                  </w:rPr>
                </m:ctrlPr>
              </m:e>
              <m:sub>
                <m:r>
                  <m:rPr/>
                  <w:rPr>
                    <w:rFonts w:ascii="Cambria Math" w:hAnsi="Cambria Math"/>
                    <w:sz w:val="24"/>
                    <w:szCs w:val="24"/>
                  </w:rPr>
                  <m:t>p</m:t>
                </m:r>
                <m:ctrlPr>
                  <w:rPr>
                    <w:rFonts w:ascii="Cambria Math" w:hAnsi="Cambria Math"/>
                    <w:sz w:val="24"/>
                    <w:szCs w:val="24"/>
                  </w:rPr>
                </m:ctrlPr>
              </m:sub>
            </m:sSub>
            <m:ctrlPr>
              <w:rPr>
                <w:rFonts w:ascii="Cambria Math" w:hAnsi="Cambria Math"/>
                <w:sz w:val="24"/>
                <w:szCs w:val="24"/>
              </w:rPr>
            </m:ctrlPr>
          </m:den>
        </m:f>
        <m:r>
          <m:rPr/>
          <w:rPr>
            <w:rFonts w:ascii="Cambria Math" w:hAnsi="Cambria Math"/>
            <w:sz w:val="24"/>
            <w:szCs w:val="24"/>
          </w:rPr>
          <m:t>=6.761</m:t>
        </m:r>
        <m:sSup>
          <m:sSupPr>
            <m:ctrlPr>
              <w:rPr>
                <w:rFonts w:ascii="Cambria Math" w:hAnsi="Cambria Math"/>
                <w:sz w:val="24"/>
                <w:szCs w:val="24"/>
              </w:rPr>
            </m:ctrlPr>
          </m:sSupPr>
          <m:e>
            <m:r>
              <m:rPr/>
              <w:rPr>
                <w:rFonts w:ascii="Cambria Math" w:hAnsi="Cambria Math"/>
                <w:sz w:val="24"/>
                <w:szCs w:val="24"/>
              </w:rPr>
              <m:t>e</m:t>
            </m:r>
            <m:ctrlPr>
              <w:rPr>
                <w:rFonts w:ascii="Cambria Math" w:hAnsi="Cambria Math"/>
                <w:sz w:val="24"/>
                <w:szCs w:val="24"/>
              </w:rPr>
            </m:ctrlPr>
          </m:e>
          <m:sup>
            <m:r>
              <m:rPr/>
              <w:rPr>
                <w:rFonts w:ascii="Cambria Math" w:hAnsi="Cambria Math"/>
                <w:sz w:val="24"/>
                <w:szCs w:val="24"/>
              </w:rPr>
              <m:t>−3</m:t>
            </m:r>
            <m:ctrlPr>
              <w:rPr>
                <w:rFonts w:ascii="Cambria Math" w:hAnsi="Cambria Math"/>
                <w:sz w:val="24"/>
                <w:szCs w:val="24"/>
              </w:rPr>
            </m:ctrlPr>
          </m:sup>
        </m:sSup>
        <m:r>
          <m:rPr/>
          <w:rPr>
            <w:rFonts w:ascii="Cambria Math" w:hAnsi="Cambria Math"/>
            <w:sz w:val="24"/>
            <w:szCs w:val="24"/>
          </w:rPr>
          <m:t>,</m:t>
        </m:r>
        <m:sSub>
          <m:sSubPr>
            <m:ctrlPr>
              <w:rPr>
                <w:rFonts w:ascii="Cambria Math" w:hAnsi="Cambria Math"/>
                <w:sz w:val="24"/>
                <w:szCs w:val="24"/>
              </w:rPr>
            </m:ctrlPr>
          </m:sSubPr>
          <m:e>
            <m:r>
              <m:rPr/>
              <w:rPr>
                <w:rFonts w:ascii="Cambria Math" w:hAnsi="Cambria Math"/>
                <w:sz w:val="24"/>
                <w:szCs w:val="24"/>
              </w:rPr>
              <m:t>μ</m:t>
            </m:r>
            <m:ctrlPr>
              <w:rPr>
                <w:rFonts w:ascii="Cambria Math" w:hAnsi="Cambria Math"/>
                <w:sz w:val="24"/>
                <w:szCs w:val="24"/>
              </w:rPr>
            </m:ctrlPr>
          </m:e>
          <m:sub>
            <m:r>
              <m:rPr/>
              <w:rPr>
                <w:rFonts w:ascii="Cambria Math" w:hAnsi="Cambria Math"/>
                <w:sz w:val="24"/>
                <w:szCs w:val="24"/>
              </w:rPr>
              <m:t>p</m:t>
            </m:r>
            <m:ctrlPr>
              <w:rPr>
                <w:rFonts w:ascii="Cambria Math" w:hAnsi="Cambria Math"/>
                <w:sz w:val="24"/>
                <w:szCs w:val="24"/>
              </w:rPr>
            </m:ctrlPr>
          </m:sub>
        </m:sSub>
        <m:r>
          <m:rPr/>
          <w:rPr>
            <w:rFonts w:ascii="Cambria Math" w:hAnsi="Cambria Math"/>
            <w:sz w:val="24"/>
            <w:szCs w:val="24"/>
          </w:rPr>
          <m:t>=1.004</m:t>
        </m:r>
        <m:sSup>
          <m:sSupPr>
            <m:ctrlPr>
              <w:rPr>
                <w:rFonts w:ascii="Cambria Math" w:hAnsi="Cambria Math"/>
                <w:sz w:val="24"/>
                <w:szCs w:val="24"/>
              </w:rPr>
            </m:ctrlPr>
          </m:sSupPr>
          <m:e>
            <m:r>
              <m:rPr/>
              <w:rPr>
                <w:rFonts w:ascii="Cambria Math" w:hAnsi="Cambria Math"/>
                <w:sz w:val="24"/>
                <w:szCs w:val="24"/>
              </w:rPr>
              <m:t>e</m:t>
            </m:r>
            <m:ctrlPr>
              <w:rPr>
                <w:rFonts w:ascii="Cambria Math" w:hAnsi="Cambria Math"/>
                <w:sz w:val="24"/>
                <w:szCs w:val="24"/>
              </w:rPr>
            </m:ctrlPr>
          </m:e>
          <m:sup>
            <m:r>
              <m:rPr/>
              <w:rPr>
                <w:rFonts w:ascii="Cambria Math" w:hAnsi="Cambria Math"/>
                <w:sz w:val="24"/>
                <w:szCs w:val="24"/>
              </w:rPr>
              <m:t>−3</m:t>
            </m:r>
            <m:ctrlPr>
              <w:rPr>
                <w:rFonts w:ascii="Cambria Math" w:hAnsi="Cambria Math"/>
                <w:sz w:val="24"/>
                <w:szCs w:val="24"/>
              </w:rPr>
            </m:ctrlPr>
          </m:sup>
        </m:sSup>
        <m:r>
          <m:rPr/>
          <w:rPr>
            <w:rFonts w:ascii="Cambria Math" w:hAnsi="Cambria Math"/>
            <w:sz w:val="24"/>
            <w:szCs w:val="24"/>
          </w:rPr>
          <m:t>Pa·s</m:t>
        </m:r>
      </m:oMath>
      <w:r>
        <w:rPr>
          <w:sz w:val="24"/>
          <w:szCs w:val="24"/>
        </w:rPr>
        <w:tab/>
      </w:r>
      <w:r>
        <w:rPr>
          <w:sz w:val="24"/>
          <w:szCs w:val="24"/>
        </w:rPr>
        <w:tab/>
      </w:r>
      <w:r>
        <w:rPr>
          <w:sz w:val="24"/>
          <w:szCs w:val="24"/>
        </w:rPr>
        <w:tab/>
      </w:r>
      <w:r>
        <w:rPr>
          <w:sz w:val="24"/>
          <w:szCs w:val="24"/>
        </w:rPr>
        <w:tab/>
      </w:r>
      <w:r>
        <w:rPr>
          <w:sz w:val="24"/>
          <w:szCs w:val="24"/>
        </w:rPr>
        <w:t>(2.</w:t>
      </w:r>
      <w:r>
        <w:rPr>
          <w:rFonts w:hint="eastAsia"/>
          <w:sz w:val="24"/>
          <w:szCs w:val="24"/>
        </w:rPr>
        <w:t>5</w:t>
      </w:r>
      <w:r>
        <w:rPr>
          <w:sz w:val="24"/>
          <w:szCs w:val="24"/>
        </w:rPr>
        <w:t>)</w:t>
      </w:r>
    </w:p>
    <w:p>
      <w:pPr>
        <w:spacing w:line="360" w:lineRule="auto"/>
        <w:ind w:firstLine="480" w:firstLineChars="200"/>
        <w:rPr>
          <w:sz w:val="24"/>
          <w:szCs w:val="24"/>
        </w:rPr>
      </w:pPr>
      <w:r>
        <w:rPr>
          <w:rFonts w:hint="eastAsia"/>
          <w:sz w:val="24"/>
          <w:szCs w:val="24"/>
        </w:rPr>
        <w:t>其中</w:t>
      </w:r>
      <m:oMath>
        <m:sSub>
          <m:sSubPr>
            <m:ctrlPr>
              <w:rPr>
                <w:rFonts w:ascii="Cambria Math" w:hAnsi="Cambria Math"/>
              </w:rPr>
            </m:ctrlPr>
          </m:sSubPr>
          <m:e>
            <m:r>
              <m:rPr/>
              <w:rPr>
                <w:rFonts w:ascii="Cambria Math" w:hAnsi="Cambria Math"/>
              </w:rPr>
              <m:t>μ</m:t>
            </m:r>
            <m:ctrlPr>
              <w:rPr>
                <w:rFonts w:ascii="Cambria Math" w:hAnsi="Cambria Math"/>
              </w:rPr>
            </m:ctrlPr>
          </m:e>
          <m:sub>
            <m:r>
              <m:rPr/>
              <w:rPr>
                <w:rFonts w:ascii="Cambria Math" w:hAnsi="Cambria Math"/>
              </w:rPr>
              <m:t>p</m:t>
            </m:r>
            <m:ctrlPr>
              <w:rPr>
                <w:rFonts w:ascii="Cambria Math" w:hAnsi="Cambria Math"/>
              </w:rPr>
            </m:ctrlPr>
          </m:sub>
        </m:sSub>
      </m:oMath>
      <w:r>
        <w:rPr>
          <w:rFonts w:hint="eastAsia"/>
          <w:sz w:val="24"/>
          <w:szCs w:val="24"/>
        </w:rPr>
        <w:t>是磨料颗粒的动力粘度。</w:t>
      </w:r>
    </w:p>
    <w:p>
      <w:pPr>
        <w:spacing w:line="360" w:lineRule="auto"/>
        <w:ind w:firstLine="480" w:firstLineChars="200"/>
        <w:rPr>
          <w:sz w:val="24"/>
          <w:szCs w:val="24"/>
        </w:rPr>
      </w:pPr>
      <w:r>
        <w:rPr>
          <w:rFonts w:hint="eastAsia"/>
          <w:sz w:val="24"/>
          <w:szCs w:val="24"/>
        </w:rPr>
        <w:t>系统响应时间可以由以下</w:t>
      </w:r>
      <w:r>
        <w:rPr>
          <w:sz w:val="24"/>
          <w:szCs w:val="24"/>
        </w:rPr>
        <w:t>公式得出</w:t>
      </w:r>
      <w:r>
        <w:rPr>
          <w:rFonts w:hint="eastAsia"/>
          <w:sz w:val="24"/>
          <w:szCs w:val="24"/>
        </w:rPr>
        <w:t>：</w:t>
      </w:r>
    </w:p>
    <w:p>
      <w:pPr>
        <w:pStyle w:val="6"/>
        <w:jc w:val="right"/>
        <w:rPr>
          <w:sz w:val="24"/>
          <w:szCs w:val="24"/>
        </w:rPr>
      </w:pPr>
      <m:oMath>
        <m:sSub>
          <m:sSubPr>
            <m:ctrlPr>
              <w:rPr>
                <w:rFonts w:ascii="Cambria Math" w:hAnsi="Cambria Math"/>
                <w:sz w:val="24"/>
                <w:szCs w:val="24"/>
              </w:rPr>
            </m:ctrlPr>
          </m:sSubPr>
          <m:e>
            <m:r>
              <m:rPr/>
              <w:rPr>
                <w:rFonts w:ascii="Cambria Math" w:hAnsi="Cambria Math"/>
                <w:sz w:val="24"/>
                <w:szCs w:val="24"/>
              </w:rPr>
              <m:t>t</m:t>
            </m:r>
            <m:ctrlPr>
              <w:rPr>
                <w:rFonts w:ascii="Cambria Math" w:hAnsi="Cambria Math"/>
                <w:sz w:val="24"/>
                <w:szCs w:val="24"/>
              </w:rPr>
            </m:ctrlPr>
          </m:e>
          <m:sub>
            <m:r>
              <m:rPr/>
              <w:rPr>
                <w:rFonts w:ascii="Cambria Math" w:hAnsi="Cambria Math"/>
                <w:sz w:val="24"/>
                <w:szCs w:val="24"/>
              </w:rPr>
              <m:t>s</m:t>
            </m:r>
            <m:ctrlPr>
              <w:rPr>
                <w:rFonts w:ascii="Cambria Math" w:hAnsi="Cambria Math"/>
                <w:sz w:val="24"/>
                <w:szCs w:val="24"/>
              </w:rPr>
            </m:ctrlPr>
          </m:sub>
        </m:sSub>
        <m:r>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w:rPr>
                    <w:rFonts w:ascii="Cambria Math" w:hAnsi="Cambria Math"/>
                    <w:sz w:val="24"/>
                    <w:szCs w:val="24"/>
                  </w:rPr>
                  <m:t>L</m:t>
                </m:r>
                <m:ctrlPr>
                  <w:rPr>
                    <w:rFonts w:ascii="Cambria Math" w:hAnsi="Cambria Math"/>
                    <w:sz w:val="24"/>
                    <w:szCs w:val="24"/>
                  </w:rPr>
                </m:ctrlPr>
              </m:e>
              <m:sub>
                <m:r>
                  <m:rPr/>
                  <w:rPr>
                    <w:rFonts w:ascii="Cambria Math" w:hAnsi="Cambria Math"/>
                    <w:sz w:val="24"/>
                    <w:szCs w:val="24"/>
                  </w:rPr>
                  <m:t>s</m:t>
                </m:r>
                <m:ctrlPr>
                  <w:rPr>
                    <w:rFonts w:ascii="Cambria Math" w:hAnsi="Cambria Math"/>
                    <w:sz w:val="24"/>
                    <w:szCs w:val="24"/>
                  </w:rPr>
                </m:ctrlPr>
              </m:sub>
            </m:sSub>
            <m:ctrlPr>
              <w:rPr>
                <w:rFonts w:ascii="Cambria Math" w:hAnsi="Cambria Math"/>
                <w:sz w:val="24"/>
                <w:szCs w:val="24"/>
              </w:rPr>
            </m:ctrlPr>
          </m:num>
          <m:den>
            <m:sSub>
              <m:sSubPr>
                <m:ctrlPr>
                  <w:rPr>
                    <w:rFonts w:ascii="Cambria Math" w:hAnsi="Cambria Math"/>
                    <w:sz w:val="24"/>
                    <w:szCs w:val="24"/>
                  </w:rPr>
                </m:ctrlPr>
              </m:sSubPr>
              <m:e>
                <m:r>
                  <m:rPr/>
                  <w:rPr>
                    <w:rFonts w:ascii="Cambria Math" w:hAnsi="Cambria Math"/>
                    <w:sz w:val="24"/>
                    <w:szCs w:val="24"/>
                  </w:rPr>
                  <m:t>v</m:t>
                </m:r>
                <m:ctrlPr>
                  <w:rPr>
                    <w:rFonts w:ascii="Cambria Math" w:hAnsi="Cambria Math"/>
                    <w:sz w:val="24"/>
                    <w:szCs w:val="24"/>
                  </w:rPr>
                </m:ctrlPr>
              </m:e>
              <m:sub>
                <m:r>
                  <m:rPr/>
                  <w:rPr>
                    <w:rFonts w:ascii="Cambria Math" w:hAnsi="Cambria Math"/>
                    <w:sz w:val="24"/>
                    <w:szCs w:val="24"/>
                  </w:rPr>
                  <m:t>s</m:t>
                </m:r>
                <m:ctrlPr>
                  <w:rPr>
                    <w:rFonts w:ascii="Cambria Math" w:hAnsi="Cambria Math"/>
                    <w:sz w:val="24"/>
                    <w:szCs w:val="24"/>
                  </w:rPr>
                </m:ctrlPr>
              </m:sub>
            </m:sSub>
            <m:ctrlPr>
              <w:rPr>
                <w:rFonts w:ascii="Cambria Math" w:hAnsi="Cambria Math"/>
                <w:sz w:val="24"/>
                <w:szCs w:val="24"/>
              </w:rPr>
            </m:ctrlPr>
          </m:den>
        </m:f>
        <m:r>
          <m:rPr/>
          <w:rPr>
            <w:rFonts w:ascii="Cambria Math" w:hAnsi="Cambria Math"/>
            <w:sz w:val="24"/>
            <w:szCs w:val="24"/>
          </w:rPr>
          <m:t>=3.221</m:t>
        </m:r>
        <m:sSup>
          <m:sSupPr>
            <m:ctrlPr>
              <w:rPr>
                <w:rFonts w:ascii="Cambria Math" w:hAnsi="Cambria Math"/>
                <w:sz w:val="24"/>
                <w:szCs w:val="24"/>
              </w:rPr>
            </m:ctrlPr>
          </m:sSupPr>
          <m:e>
            <m:r>
              <m:rPr/>
              <w:rPr>
                <w:rFonts w:ascii="Cambria Math" w:hAnsi="Cambria Math"/>
                <w:sz w:val="24"/>
                <w:szCs w:val="24"/>
              </w:rPr>
              <m:t>e</m:t>
            </m:r>
            <m:ctrlPr>
              <w:rPr>
                <w:rFonts w:ascii="Cambria Math" w:hAnsi="Cambria Math"/>
                <w:sz w:val="24"/>
                <w:szCs w:val="24"/>
              </w:rPr>
            </m:ctrlPr>
          </m:e>
          <m:sup>
            <m:r>
              <m:rPr/>
              <w:rPr>
                <w:rFonts w:ascii="Cambria Math" w:hAnsi="Cambria Math"/>
                <w:sz w:val="24"/>
                <w:szCs w:val="24"/>
              </w:rPr>
              <m:t>−3</m:t>
            </m:r>
            <m:ctrlPr>
              <w:rPr>
                <w:rFonts w:ascii="Cambria Math" w:hAnsi="Cambria Math"/>
                <w:sz w:val="24"/>
                <w:szCs w:val="24"/>
              </w:rPr>
            </m:ctrlPr>
          </m:sup>
        </m:sSup>
      </m:oMath>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(2.6)</w:t>
      </w:r>
    </w:p>
    <w:p>
      <w:pPr>
        <w:spacing w:line="360" w:lineRule="auto"/>
        <w:ind w:firstLine="480" w:firstLineChars="200"/>
        <w:rPr>
          <w:sz w:val="24"/>
          <w:szCs w:val="24"/>
        </w:rPr>
      </w:pPr>
      <w:r>
        <w:rPr>
          <w:rFonts w:hint="eastAsia"/>
          <w:sz w:val="24"/>
          <w:szCs w:val="24"/>
        </w:rPr>
        <w:t>其中</w:t>
      </w:r>
      <m:oMath>
        <m:sSub>
          <m:sSubPr>
            <m:ctrlPr>
              <w:rPr>
                <w:rFonts w:ascii="Cambria Math" w:hAnsi="Cambria Math"/>
              </w:rPr>
            </m:ctrlPr>
          </m:sSubPr>
          <m:e>
            <m:r>
              <m:rPr/>
              <w:rPr>
                <w:rFonts w:ascii="Cambria Math" w:hAnsi="Cambria Math"/>
              </w:rPr>
              <m:t>L</m:t>
            </m:r>
            <m:ctrlPr>
              <w:rPr>
                <w:rFonts w:ascii="Cambria Math" w:hAnsi="Cambria Math"/>
              </w:rPr>
            </m:ctrlPr>
          </m:e>
          <m:sub>
            <m:r>
              <m:rPr/>
              <w:rPr>
                <w:rFonts w:ascii="Cambria Math" w:hAnsi="Cambria Math"/>
              </w:rPr>
              <m:t>s</m:t>
            </m:r>
            <m:ctrlPr>
              <w:rPr>
                <w:rFonts w:ascii="Cambria Math" w:hAnsi="Cambria Math"/>
              </w:rPr>
            </m:ctrlPr>
          </m:sub>
        </m:sSub>
      </m:oMath>
      <w:r>
        <w:rPr>
          <w:rFonts w:hint="eastAsia"/>
          <w:sz w:val="24"/>
          <w:szCs w:val="24"/>
        </w:rPr>
        <w:t>是流态的特征长度，</w:t>
      </w: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s</m:t>
            </m:r>
            <m:ctrlPr>
              <w:rPr>
                <w:rFonts w:ascii="Cambria Math" w:hAnsi="Cambria Math"/>
              </w:rPr>
            </m:ctrlPr>
          </m:sub>
        </m:sSub>
      </m:oMath>
      <w:r>
        <w:rPr>
          <w:rFonts w:hint="eastAsia"/>
          <w:sz w:val="24"/>
          <w:szCs w:val="24"/>
        </w:rPr>
        <w:t>是流态的特征速度。</w:t>
      </w:r>
    </w:p>
    <w:p>
      <w:pPr>
        <w:spacing w:line="360" w:lineRule="auto"/>
        <w:ind w:firstLine="480" w:firstLineChars="200"/>
        <w:rPr>
          <w:sz w:val="24"/>
          <w:szCs w:val="24"/>
        </w:rPr>
      </w:pPr>
      <w:r>
        <w:rPr>
          <w:rFonts w:hint="eastAsia"/>
          <w:sz w:val="24"/>
          <w:szCs w:val="24"/>
        </w:rPr>
        <w:t>因此，磨料</w:t>
      </w:r>
      <w:r>
        <w:rPr>
          <w:sz w:val="24"/>
          <w:szCs w:val="24"/>
        </w:rPr>
        <w:t>射流</w:t>
      </w:r>
      <w:r>
        <w:rPr>
          <w:rFonts w:hint="eastAsia"/>
          <w:sz w:val="24"/>
          <w:szCs w:val="24"/>
        </w:rPr>
        <w:t>流体在</w:t>
      </w:r>
      <w:r>
        <w:rPr>
          <w:sz w:val="24"/>
          <w:szCs w:val="24"/>
        </w:rPr>
        <w:t>该工况下的</w:t>
      </w:r>
      <w:r>
        <w:rPr>
          <w:rFonts w:hint="eastAsia"/>
          <w:sz w:val="24"/>
          <w:szCs w:val="24"/>
        </w:rPr>
        <w:t>斯托克斯数可以</w:t>
      </w:r>
      <w:r>
        <w:rPr>
          <w:sz w:val="24"/>
          <w:szCs w:val="24"/>
        </w:rPr>
        <w:t>计算得出</w:t>
      </w:r>
      <w:r>
        <w:rPr>
          <w:rFonts w:hint="eastAsia"/>
          <w:sz w:val="24"/>
          <w:szCs w:val="24"/>
        </w:rPr>
        <w:t>：</w:t>
      </w:r>
    </w:p>
    <w:p>
      <w:pPr>
        <w:pStyle w:val="6"/>
        <w:spacing w:line="360" w:lineRule="auto"/>
        <w:ind w:firstLine="480" w:firstLineChars="200"/>
        <w:jc w:val="right"/>
        <w:rPr>
          <w:sz w:val="24"/>
          <w:szCs w:val="24"/>
        </w:rPr>
      </w:pPr>
      <m:oMath>
        <m:sSub>
          <m:sSubPr>
            <m:ctrlPr>
              <w:rPr>
                <w:rFonts w:ascii="Cambria Math" w:hAnsi="Cambria Math"/>
                <w:sz w:val="24"/>
                <w:szCs w:val="24"/>
              </w:rPr>
            </m:ctrlPr>
          </m:sSubPr>
          <m:e>
            <m:r>
              <m:rPr/>
              <w:rPr>
                <w:rFonts w:ascii="Cambria Math" w:hAnsi="Cambria Math"/>
                <w:sz w:val="24"/>
                <w:szCs w:val="24"/>
              </w:rPr>
              <m:t>S</m:t>
            </m:r>
            <m:ctrlPr>
              <w:rPr>
                <w:rFonts w:ascii="Cambria Math" w:hAnsi="Cambria Math"/>
                <w:sz w:val="24"/>
                <w:szCs w:val="24"/>
              </w:rPr>
            </m:ctrlPr>
          </m:e>
          <m:sub>
            <m:r>
              <m:rPr/>
              <w:rPr>
                <w:rFonts w:ascii="Cambria Math" w:hAnsi="Cambria Math"/>
                <w:sz w:val="24"/>
                <w:szCs w:val="24"/>
              </w:rPr>
              <m:t>t</m:t>
            </m:r>
            <m:ctrlPr>
              <w:rPr>
                <w:rFonts w:ascii="Cambria Math" w:hAnsi="Cambria Math"/>
                <w:sz w:val="24"/>
                <w:szCs w:val="24"/>
              </w:rPr>
            </m:ctrlPr>
          </m:sub>
        </m:sSub>
        <m:r>
          <m:rPr/>
          <w:rPr>
            <w:rFonts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w:rPr>
                    <w:rFonts w:ascii="Cambria Math" w:hAnsi="Cambria Math"/>
                    <w:sz w:val="24"/>
                    <w:szCs w:val="24"/>
                  </w:rPr>
                  <m:t>τ</m:t>
                </m:r>
                <m:ctrlPr>
                  <w:rPr>
                    <w:rFonts w:ascii="Cambria Math" w:hAnsi="Cambria Math"/>
                    <w:sz w:val="24"/>
                    <w:szCs w:val="24"/>
                  </w:rPr>
                </m:ctrlPr>
              </m:e>
              <m:sub>
                <m:r>
                  <m:rPr/>
                  <w:rPr>
                    <w:rFonts w:ascii="Cambria Math" w:hAnsi="Cambria Math"/>
                    <w:sz w:val="24"/>
                    <w:szCs w:val="24"/>
                  </w:rPr>
                  <m:t>d</m:t>
                </m:r>
                <m:ctrlPr>
                  <w:rPr>
                    <w:rFonts w:ascii="Cambria Math" w:hAnsi="Cambria Math"/>
                    <w:sz w:val="24"/>
                    <w:szCs w:val="24"/>
                  </w:rPr>
                </m:ctrlPr>
              </m:sub>
            </m:sSub>
            <m:ctrlPr>
              <w:rPr>
                <w:rFonts w:ascii="Cambria Math" w:hAnsi="Cambria Math"/>
                <w:sz w:val="24"/>
                <w:szCs w:val="24"/>
              </w:rPr>
            </m:ctrlPr>
          </m:num>
          <m:den>
            <m:sSub>
              <m:sSubPr>
                <m:ctrlPr>
                  <w:rPr>
                    <w:rFonts w:ascii="Cambria Math" w:hAnsi="Cambria Math"/>
                    <w:sz w:val="24"/>
                    <w:szCs w:val="24"/>
                  </w:rPr>
                </m:ctrlPr>
              </m:sSubPr>
              <m:e>
                <m:r>
                  <m:rPr/>
                  <w:rPr>
                    <w:rFonts w:ascii="Cambria Math" w:hAnsi="Cambria Math"/>
                    <w:sz w:val="24"/>
                    <w:szCs w:val="24"/>
                  </w:rPr>
                  <m:t>t</m:t>
                </m:r>
                <m:ctrlPr>
                  <w:rPr>
                    <w:rFonts w:ascii="Cambria Math" w:hAnsi="Cambria Math"/>
                    <w:sz w:val="24"/>
                    <w:szCs w:val="24"/>
                  </w:rPr>
                </m:ctrlPr>
              </m:e>
              <m:sub>
                <m:r>
                  <m:rPr/>
                  <w:rPr>
                    <w:rFonts w:ascii="Cambria Math" w:hAnsi="Cambria Math"/>
                    <w:sz w:val="24"/>
                    <w:szCs w:val="24"/>
                  </w:rPr>
                  <m:t>s</m:t>
                </m:r>
                <m:ctrlPr>
                  <w:rPr>
                    <w:rFonts w:ascii="Cambria Math" w:hAnsi="Cambria Math"/>
                    <w:sz w:val="24"/>
                    <w:szCs w:val="24"/>
                  </w:rPr>
                </m:ctrlPr>
              </m:sub>
            </m:sSub>
            <m:ctrlPr>
              <w:rPr>
                <w:rFonts w:ascii="Cambria Math" w:hAnsi="Cambria Math"/>
                <w:sz w:val="24"/>
                <w:szCs w:val="24"/>
              </w:rPr>
            </m:ctrlPr>
          </m:den>
        </m:f>
        <m:r>
          <m:rPr/>
          <w:rPr>
            <w:rFonts w:ascii="Cambria Math" w:hAnsi="Cambria Math"/>
            <w:sz w:val="24"/>
            <w:szCs w:val="24"/>
          </w:rPr>
          <m:t>=2.100&gt;1</m:t>
        </m:r>
      </m:oMath>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(2.7)</w:t>
      </w:r>
    </w:p>
    <w:p>
      <w:pPr>
        <w:spacing w:line="360" w:lineRule="auto"/>
        <w:ind w:firstLine="480" w:firstLineChars="200"/>
        <w:rPr>
          <w:sz w:val="24"/>
          <w:szCs w:val="24"/>
        </w:rPr>
      </w:pPr>
      <w:r>
        <w:rPr>
          <w:rFonts w:hint="eastAsia"/>
          <w:sz w:val="24"/>
          <w:szCs w:val="24"/>
        </w:rPr>
        <w:t>当斯托克斯数大于1，说明颗粒相运动的惯性作用不可忽视，颗粒相的运动独立于液体相。综上所述，在磨料射流中，磨料颗粒的平均距离非常小并且斯托克斯数大于1，说明</w:t>
      </w:r>
      <w:r>
        <w:rPr>
          <w:rFonts w:hint="eastAsia"/>
          <w:sz w:val="24"/>
          <w:szCs w:val="24"/>
          <w:lang w:val="en-US" w:eastAsia="zh-CN"/>
        </w:rPr>
        <w:t>应该</w:t>
      </w:r>
      <w:r>
        <w:rPr>
          <w:rFonts w:hint="eastAsia"/>
          <w:sz w:val="24"/>
          <w:szCs w:val="24"/>
        </w:rPr>
        <w:t>将颗粒相视作连续的流体，</w:t>
      </w:r>
      <w:r>
        <w:rPr>
          <w:rFonts w:hint="eastAsia"/>
          <w:sz w:val="24"/>
          <w:szCs w:val="24"/>
          <w:lang w:val="en-US" w:eastAsia="zh-CN"/>
        </w:rPr>
        <w:t>进而</w:t>
      </w:r>
      <w:r>
        <w:rPr>
          <w:rFonts w:hint="eastAsia"/>
          <w:sz w:val="24"/>
          <w:szCs w:val="24"/>
        </w:rPr>
        <w:t>将磨料射流视作双流体形式的连续相。</w:t>
      </w:r>
    </w:p>
    <w:p>
      <w:pPr>
        <w:spacing w:line="360" w:lineRule="auto"/>
        <w:ind w:firstLine="480" w:firstLineChars="200"/>
        <w:rPr>
          <w:sz w:val="24"/>
          <w:szCs w:val="24"/>
        </w:rPr>
      </w:pPr>
      <w:r>
        <w:rPr>
          <w:rFonts w:hint="eastAsia"/>
          <w:sz w:val="24"/>
          <w:szCs w:val="24"/>
        </w:rPr>
        <w:t>由于磨料射流一旦离开磨料砂管</w:t>
      </w:r>
      <w:r>
        <w:rPr>
          <w:sz w:val="24"/>
          <w:szCs w:val="24"/>
        </w:rPr>
        <w:t>，</w:t>
      </w:r>
      <w:r>
        <w:rPr>
          <w:rFonts w:hint="eastAsia"/>
          <w:sz w:val="24"/>
          <w:szCs w:val="24"/>
        </w:rPr>
        <w:t>就开始卷吸周围的空气，水分子与空气分子相互碰撞，进行剧烈的动量和能量交换，导致磨料射流内</w:t>
      </w:r>
      <w:r>
        <w:rPr>
          <w:sz w:val="24"/>
          <w:szCs w:val="24"/>
        </w:rPr>
        <w:t>的磨料</w:t>
      </w:r>
      <w:r>
        <w:rPr>
          <w:rFonts w:hint="eastAsia"/>
          <w:sz w:val="24"/>
          <w:szCs w:val="24"/>
        </w:rPr>
        <w:t>颗粒相</w:t>
      </w:r>
      <w:r>
        <w:rPr>
          <w:sz w:val="24"/>
          <w:szCs w:val="24"/>
        </w:rPr>
        <w:t>和水</w:t>
      </w:r>
      <w:r>
        <w:rPr>
          <w:rFonts w:hint="eastAsia"/>
          <w:sz w:val="24"/>
          <w:szCs w:val="24"/>
        </w:rPr>
        <w:t>液体相逐渐</w:t>
      </w:r>
      <w:r>
        <w:rPr>
          <w:sz w:val="24"/>
          <w:szCs w:val="24"/>
        </w:rPr>
        <w:t>扩散。</w:t>
      </w:r>
      <w:r>
        <w:rPr>
          <w:rFonts w:hint="eastAsia"/>
          <w:sz w:val="24"/>
          <w:szCs w:val="24"/>
        </w:rPr>
        <w:t>因为</w:t>
      </w:r>
      <w:r>
        <w:rPr>
          <w:sz w:val="24"/>
          <w:szCs w:val="24"/>
        </w:rPr>
        <w:t>磨料和水的</w:t>
      </w:r>
      <w:r>
        <w:rPr>
          <w:rFonts w:hint="eastAsia"/>
          <w:sz w:val="24"/>
          <w:szCs w:val="24"/>
        </w:rPr>
        <w:t>密度</w:t>
      </w:r>
      <w:r>
        <w:rPr>
          <w:sz w:val="24"/>
          <w:szCs w:val="24"/>
        </w:rPr>
        <w:t>之间的差别，</w:t>
      </w:r>
      <w:r>
        <w:rPr>
          <w:rFonts w:hint="eastAsia"/>
          <w:sz w:val="24"/>
          <w:szCs w:val="24"/>
        </w:rPr>
        <w:t>磨料扩散程度较水小，</w:t>
      </w:r>
      <w:r>
        <w:rPr>
          <w:sz w:val="24"/>
          <w:szCs w:val="24"/>
        </w:rPr>
        <w:t>导致</w:t>
      </w:r>
      <w:r>
        <w:rPr>
          <w:rFonts w:hint="eastAsia"/>
          <w:sz w:val="24"/>
          <w:szCs w:val="24"/>
        </w:rPr>
        <w:t>肉眼可见的射流外边界几乎全部是水。</w:t>
      </w:r>
    </w:p>
    <w:p>
      <w:pPr>
        <w:spacing w:line="360" w:lineRule="auto"/>
        <w:jc w:val="center"/>
        <w:rPr>
          <w:sz w:val="24"/>
          <w:szCs w:val="24"/>
        </w:rPr>
      </w:pPr>
      <w:r>
        <w:rPr>
          <w:color w:val="auto"/>
          <w:sz w:val="24"/>
          <w:szCs w:val="24"/>
          <w:u w:val="none"/>
        </w:rPr>
        <w:drawing>
          <wp:inline distT="0" distB="0" distL="0" distR="0">
            <wp:extent cx="5274310" cy="2011045"/>
            <wp:effectExtent l="0" t="0" r="2540" b="825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5274310" cy="2011664"/>
                    </a:xfrm>
                    <a:prstGeom prst="rect">
                      <a:avLst/>
                    </a:prstGeom>
                    <a:noFill/>
                    <a:ln>
                      <a:noFill/>
                    </a:ln>
                  </pic:spPr>
                </pic:pic>
              </a:graphicData>
            </a:graphic>
          </wp:inline>
        </w:drawing>
      </w:r>
    </w:p>
    <w:p>
      <w:pPr>
        <w:jc w:val="center"/>
        <w:rPr>
          <w:rFonts w:ascii="宋体" w:hAnsi="宋体"/>
        </w:rPr>
      </w:pPr>
      <w:r>
        <w:rPr>
          <w:rFonts w:hint="eastAsia" w:ascii="宋体" w:hAnsi="宋体"/>
        </w:rPr>
        <w:t>图</w:t>
      </w:r>
      <w:r>
        <w:t xml:space="preserve">2.2 </w:t>
      </w:r>
      <w:r>
        <w:rPr>
          <w:rFonts w:ascii="宋体" w:hAnsi="宋体"/>
        </w:rPr>
        <w:t xml:space="preserve"> </w:t>
      </w:r>
      <w:r>
        <w:rPr>
          <w:rFonts w:hint="eastAsia" w:ascii="宋体" w:hAnsi="宋体"/>
        </w:rPr>
        <w:t>高速</w:t>
      </w:r>
      <w:r>
        <w:rPr>
          <w:rFonts w:ascii="宋体" w:hAnsi="宋体"/>
        </w:rPr>
        <w:t>摄像仪下的</w:t>
      </w:r>
      <w:r>
        <w:rPr>
          <w:rFonts w:hint="eastAsia" w:ascii="宋体" w:hAnsi="宋体"/>
        </w:rPr>
        <w:t>磨料射流束边界</w:t>
      </w:r>
      <w:r>
        <w:rPr>
          <w:vertAlign w:val="superscript"/>
        </w:rPr>
        <w:fldChar w:fldCharType="begin"/>
      </w:r>
      <w:r>
        <w:rPr>
          <w:vertAlign w:val="superscript"/>
        </w:rPr>
        <w:instrText xml:space="preserve"> REF _Ref41301438 \r \h  \* MERGEFORMAT </w:instrText>
      </w:r>
      <w:r>
        <w:rPr>
          <w:vertAlign w:val="superscript"/>
        </w:rPr>
        <w:fldChar w:fldCharType="separate"/>
      </w:r>
      <w:r>
        <w:rPr>
          <w:vertAlign w:val="superscript"/>
        </w:rPr>
        <w:t>[54]</w:t>
      </w:r>
      <w:r>
        <w:rPr>
          <w:vertAlign w:val="superscript"/>
        </w:rPr>
        <w:fldChar w:fldCharType="end"/>
      </w:r>
    </w:p>
    <w:p>
      <w:pPr>
        <w:spacing w:line="360" w:lineRule="auto"/>
        <w:ind w:firstLine="480" w:firstLineChars="200"/>
        <w:rPr>
          <w:sz w:val="24"/>
          <w:szCs w:val="24"/>
        </w:rPr>
      </w:pPr>
    </w:p>
    <w:p>
      <w:pPr>
        <w:spacing w:line="360" w:lineRule="auto"/>
        <w:ind w:firstLine="480" w:firstLineChars="200"/>
        <w:rPr>
          <w:sz w:val="24"/>
          <w:szCs w:val="24"/>
        </w:rPr>
      </w:pPr>
      <w:r>
        <w:rPr>
          <w:sz w:val="24"/>
          <w:szCs w:val="24"/>
        </w:rPr>
        <w:t>2011</w:t>
      </w:r>
      <w:r>
        <w:rPr>
          <w:rFonts w:hint="eastAsia"/>
          <w:sz w:val="24"/>
          <w:szCs w:val="24"/>
        </w:rPr>
        <w:t>年</w:t>
      </w:r>
      <w:r>
        <w:rPr>
          <w:sz w:val="24"/>
          <w:szCs w:val="24"/>
        </w:rPr>
        <w:t>，</w:t>
      </w:r>
      <w:r>
        <w:rPr>
          <w:rFonts w:hint="eastAsia"/>
          <w:sz w:val="24"/>
          <w:szCs w:val="24"/>
        </w:rPr>
        <w:t>张仕进</w:t>
      </w:r>
      <w:r>
        <w:rPr>
          <w:sz w:val="24"/>
          <w:szCs w:val="24"/>
        </w:rPr>
        <w:t>等</w:t>
      </w:r>
      <w:r>
        <w:rPr>
          <w:rFonts w:hint="eastAsia"/>
          <w:sz w:val="24"/>
          <w:szCs w:val="24"/>
        </w:rPr>
        <w:t>人利用高速相机拍摄了喷射状态下的磨料射流束，并用量角器</w:t>
      </w:r>
      <w:r>
        <w:rPr>
          <w:sz w:val="24"/>
          <w:szCs w:val="24"/>
        </w:rPr>
        <w:t>作为背景板</w:t>
      </w:r>
      <w:r>
        <w:rPr>
          <w:rFonts w:hint="eastAsia"/>
          <w:sz w:val="24"/>
          <w:szCs w:val="24"/>
        </w:rPr>
        <w:t>对</w:t>
      </w:r>
      <w:r>
        <w:rPr>
          <w:sz w:val="24"/>
          <w:szCs w:val="24"/>
        </w:rPr>
        <w:t>射流边界进行</w:t>
      </w:r>
      <w:r>
        <w:rPr>
          <w:rFonts w:hint="eastAsia"/>
          <w:sz w:val="24"/>
          <w:szCs w:val="24"/>
        </w:rPr>
        <w:t>扩散</w:t>
      </w:r>
      <w:r>
        <w:rPr>
          <w:sz w:val="24"/>
          <w:szCs w:val="24"/>
        </w:rPr>
        <w:t>角度测量，</w:t>
      </w:r>
      <w:r>
        <w:rPr>
          <w:rFonts w:hint="eastAsia"/>
          <w:sz w:val="24"/>
          <w:szCs w:val="24"/>
        </w:rPr>
        <w:t>如图</w:t>
      </w:r>
      <w:r>
        <w:rPr>
          <w:sz w:val="24"/>
          <w:szCs w:val="24"/>
        </w:rPr>
        <w:t>2.2</w:t>
      </w:r>
      <w:r>
        <w:rPr>
          <w:rFonts w:hint="eastAsia"/>
          <w:sz w:val="24"/>
          <w:szCs w:val="24"/>
        </w:rPr>
        <w:t>所示</w:t>
      </w:r>
      <w:r>
        <w:fldChar w:fldCharType="begin"/>
      </w:r>
      <w:r>
        <w:instrText xml:space="preserve"> REF _Ref41301438 \r \h  \* MERGEFORMAT </w:instrText>
      </w:r>
      <w:r>
        <w:fldChar w:fldCharType="separate"/>
      </w:r>
      <w:r>
        <w:rPr>
          <w:sz w:val="24"/>
          <w:szCs w:val="24"/>
          <w:vertAlign w:val="superscript"/>
        </w:rPr>
        <w:t>[54]</w:t>
      </w:r>
      <w:r>
        <w:fldChar w:fldCharType="end"/>
      </w:r>
      <w:r>
        <w:rPr>
          <w:rFonts w:hint="eastAsia"/>
          <w:sz w:val="24"/>
          <w:szCs w:val="24"/>
        </w:rPr>
        <w:t>，发现磨料射流</w:t>
      </w:r>
      <w:r>
        <w:rPr>
          <w:sz w:val="24"/>
          <w:szCs w:val="24"/>
        </w:rPr>
        <w:t>在空气中，</w:t>
      </w:r>
      <w:r>
        <w:rPr>
          <w:rFonts w:hint="eastAsia"/>
          <w:sz w:val="24"/>
          <w:szCs w:val="24"/>
        </w:rPr>
        <w:t>其整体结构为锥形，且</w:t>
      </w:r>
      <w:r>
        <w:rPr>
          <w:sz w:val="24"/>
          <w:szCs w:val="24"/>
        </w:rPr>
        <w:t>存在一定的</w:t>
      </w:r>
      <w:r>
        <w:rPr>
          <w:rFonts w:hint="eastAsia"/>
          <w:sz w:val="24"/>
          <w:szCs w:val="24"/>
        </w:rPr>
        <w:t>波动</w:t>
      </w:r>
      <w:r>
        <w:rPr>
          <w:sz w:val="24"/>
          <w:szCs w:val="24"/>
        </w:rPr>
        <w:t>情况。</w:t>
      </w:r>
      <w:r>
        <w:rPr>
          <w:rFonts w:hint="eastAsia"/>
          <w:sz w:val="24"/>
          <w:szCs w:val="24"/>
        </w:rPr>
        <w:t>吴逾强在此基础上，进一步对比了射流的周期性波动频率和切面波纹频率，发现前者远高于后者，因此推断射流</w:t>
      </w:r>
      <w:r>
        <w:rPr>
          <w:sz w:val="24"/>
          <w:szCs w:val="24"/>
        </w:rPr>
        <w:t>在空气中的</w:t>
      </w:r>
      <w:r>
        <w:rPr>
          <w:rFonts w:hint="eastAsia"/>
          <w:sz w:val="24"/>
          <w:szCs w:val="24"/>
        </w:rPr>
        <w:t>波动情况并不代表磨料射流</w:t>
      </w:r>
      <w:r>
        <w:rPr>
          <w:sz w:val="24"/>
          <w:szCs w:val="24"/>
        </w:rPr>
        <w:t>在切割材料时</w:t>
      </w:r>
      <w:r>
        <w:rPr>
          <w:rFonts w:hint="eastAsia"/>
          <w:sz w:val="24"/>
          <w:szCs w:val="24"/>
        </w:rPr>
        <w:t>具备实际切割</w:t>
      </w:r>
      <w:r>
        <w:rPr>
          <w:sz w:val="24"/>
          <w:szCs w:val="24"/>
        </w:rPr>
        <w:t>能力的</w:t>
      </w:r>
      <w:r>
        <w:rPr>
          <w:rFonts w:hint="eastAsia"/>
          <w:sz w:val="24"/>
          <w:szCs w:val="24"/>
        </w:rPr>
        <w:t>磨料分布</w:t>
      </w:r>
      <w:r>
        <w:rPr>
          <w:sz w:val="24"/>
          <w:szCs w:val="24"/>
        </w:rPr>
        <w:t>波动情况</w:t>
      </w:r>
      <w:r>
        <w:fldChar w:fldCharType="begin"/>
      </w:r>
      <w:r>
        <w:instrText xml:space="preserve"> REF _Ref39702205 \r \h  \* MERGEFORMAT </w:instrText>
      </w:r>
      <w:r>
        <w:fldChar w:fldCharType="separate"/>
      </w:r>
      <w:r>
        <w:rPr>
          <w:sz w:val="24"/>
          <w:szCs w:val="24"/>
          <w:vertAlign w:val="superscript"/>
        </w:rPr>
        <w:t>[20]</w:t>
      </w:r>
      <w:r>
        <w:fldChar w:fldCharType="end"/>
      </w:r>
      <w:r>
        <w:rPr>
          <w:rFonts w:hint="eastAsia"/>
          <w:sz w:val="24"/>
          <w:szCs w:val="24"/>
        </w:rPr>
        <w:t>，Capello和Groppetti的研究也佐证了这一观点</w:t>
      </w:r>
      <w:r>
        <w:fldChar w:fldCharType="begin"/>
      </w:r>
      <w:r>
        <w:instrText xml:space="preserve"> REF _Ref41302002 \r \h  \* MERGEFORMAT </w:instrText>
      </w:r>
      <w:r>
        <w:fldChar w:fldCharType="separate"/>
      </w:r>
      <w:r>
        <w:rPr>
          <w:sz w:val="24"/>
          <w:szCs w:val="24"/>
          <w:vertAlign w:val="superscript"/>
        </w:rPr>
        <w:t>[55]</w:t>
      </w:r>
      <w:r>
        <w:fldChar w:fldCharType="end"/>
      </w:r>
      <w:r>
        <w:rPr>
          <w:rFonts w:hint="eastAsia"/>
          <w:sz w:val="24"/>
          <w:szCs w:val="24"/>
        </w:rPr>
        <w:t>。另外由于高压泵装备技术发展的日趋完善，水压力波动基本稳定在较小</w:t>
      </w:r>
      <w:r>
        <w:rPr>
          <w:sz w:val="24"/>
          <w:szCs w:val="24"/>
        </w:rPr>
        <w:t>的</w:t>
      </w:r>
      <w:r>
        <w:rPr>
          <w:rFonts w:hint="eastAsia"/>
          <w:sz w:val="24"/>
          <w:szCs w:val="24"/>
        </w:rPr>
        <w:t>固定范围内。</w:t>
      </w:r>
      <w:r>
        <w:rPr>
          <w:rFonts w:hint="eastAsia"/>
          <w:sz w:val="24"/>
          <w:szCs w:val="24"/>
          <w:lang w:val="en-US" w:eastAsia="zh-CN"/>
        </w:rPr>
        <w:t>因此</w:t>
      </w:r>
      <w:r>
        <w:rPr>
          <w:rFonts w:hint="eastAsia"/>
          <w:sz w:val="24"/>
          <w:szCs w:val="24"/>
        </w:rPr>
        <w:t>有必要</w:t>
      </w:r>
      <w:r>
        <w:rPr>
          <w:sz w:val="24"/>
          <w:szCs w:val="24"/>
        </w:rPr>
        <w:t>讨论</w:t>
      </w:r>
      <w:r>
        <w:rPr>
          <w:rFonts w:hint="eastAsia"/>
          <w:sz w:val="24"/>
          <w:szCs w:val="24"/>
        </w:rPr>
        <w:t>磨料射流中</w:t>
      </w:r>
      <w:r>
        <w:rPr>
          <w:sz w:val="24"/>
          <w:szCs w:val="24"/>
        </w:rPr>
        <w:t>的</w:t>
      </w:r>
      <w:r>
        <w:rPr>
          <w:rFonts w:hint="eastAsia"/>
          <w:sz w:val="24"/>
          <w:szCs w:val="24"/>
        </w:rPr>
        <w:t>磨料</w:t>
      </w:r>
      <w:r>
        <w:rPr>
          <w:sz w:val="24"/>
          <w:szCs w:val="24"/>
        </w:rPr>
        <w:t>分布情况</w:t>
      </w:r>
      <w:r>
        <w:rPr>
          <w:rFonts w:hint="eastAsia"/>
          <w:sz w:val="24"/>
          <w:szCs w:val="24"/>
        </w:rPr>
        <w:t>和动能</w:t>
      </w:r>
      <w:r>
        <w:rPr>
          <w:sz w:val="24"/>
          <w:szCs w:val="24"/>
        </w:rPr>
        <w:t>密度</w:t>
      </w:r>
      <w:r>
        <w:rPr>
          <w:rFonts w:hint="eastAsia"/>
          <w:sz w:val="24"/>
          <w:szCs w:val="24"/>
        </w:rPr>
        <w:t>，它</w:t>
      </w:r>
      <w:r>
        <w:rPr>
          <w:rFonts w:hint="eastAsia"/>
          <w:sz w:val="24"/>
          <w:szCs w:val="24"/>
          <w:lang w:val="en-US" w:eastAsia="zh-CN"/>
        </w:rPr>
        <w:t>们</w:t>
      </w:r>
      <w:r>
        <w:rPr>
          <w:rFonts w:hint="eastAsia"/>
          <w:sz w:val="24"/>
          <w:szCs w:val="24"/>
        </w:rPr>
        <w:t>直接</w:t>
      </w:r>
      <w:r>
        <w:rPr>
          <w:sz w:val="24"/>
          <w:szCs w:val="24"/>
        </w:rPr>
        <w:t>决定了</w:t>
      </w:r>
      <w:r>
        <w:rPr>
          <w:rFonts w:hint="eastAsia"/>
          <w:sz w:val="24"/>
          <w:szCs w:val="24"/>
        </w:rPr>
        <w:t>磨料射流</w:t>
      </w:r>
      <w:r>
        <w:rPr>
          <w:sz w:val="24"/>
          <w:szCs w:val="24"/>
        </w:rPr>
        <w:t>切割</w:t>
      </w:r>
      <w:r>
        <w:rPr>
          <w:rFonts w:hint="eastAsia"/>
          <w:sz w:val="24"/>
          <w:szCs w:val="24"/>
        </w:rPr>
        <w:t>材料</w:t>
      </w:r>
      <w:r>
        <w:rPr>
          <w:sz w:val="24"/>
          <w:szCs w:val="24"/>
        </w:rPr>
        <w:t>的能力</w:t>
      </w:r>
      <w:r>
        <w:rPr>
          <w:rFonts w:hint="eastAsia"/>
          <w:sz w:val="24"/>
          <w:szCs w:val="24"/>
        </w:rPr>
        <w:t>。</w:t>
      </w:r>
    </w:p>
    <w:p>
      <w:pPr>
        <w:spacing w:line="360" w:lineRule="auto"/>
        <w:ind w:firstLine="480" w:firstLineChars="200"/>
        <w:rPr>
          <w:sz w:val="24"/>
          <w:szCs w:val="24"/>
        </w:rPr>
      </w:pPr>
      <w:r>
        <w:rPr>
          <w:rFonts w:hint="eastAsia"/>
          <w:sz w:val="24"/>
          <w:szCs w:val="24"/>
        </w:rPr>
        <w:t>首先</w:t>
      </w:r>
      <w:r>
        <w:rPr>
          <w:sz w:val="24"/>
          <w:szCs w:val="24"/>
        </w:rPr>
        <w:t>是</w:t>
      </w:r>
      <w:r>
        <w:rPr>
          <w:rFonts w:hint="eastAsia"/>
          <w:sz w:val="24"/>
          <w:szCs w:val="24"/>
        </w:rPr>
        <w:t>磨料</w:t>
      </w:r>
      <w:r>
        <w:rPr>
          <w:sz w:val="24"/>
          <w:szCs w:val="24"/>
        </w:rPr>
        <w:t>射流在空气</w:t>
      </w:r>
      <w:r>
        <w:rPr>
          <w:rFonts w:hint="eastAsia"/>
          <w:sz w:val="24"/>
          <w:szCs w:val="24"/>
        </w:rPr>
        <w:t>中</w:t>
      </w:r>
      <w:r>
        <w:rPr>
          <w:sz w:val="24"/>
          <w:szCs w:val="24"/>
        </w:rPr>
        <w:t>喷射时的磨料分布情况，</w:t>
      </w:r>
      <w:r>
        <w:rPr>
          <w:rFonts w:hint="eastAsia"/>
          <w:sz w:val="24"/>
          <w:szCs w:val="24"/>
        </w:rPr>
        <w:t>由于磨料被外侧</w:t>
      </w:r>
      <w:r>
        <w:rPr>
          <w:sz w:val="24"/>
          <w:szCs w:val="24"/>
        </w:rPr>
        <w:t>的水包围，无法被直接观</w:t>
      </w:r>
      <w:r>
        <w:rPr>
          <w:rFonts w:hint="eastAsia"/>
          <w:sz w:val="24"/>
          <w:szCs w:val="24"/>
        </w:rPr>
        <w:t>测</w:t>
      </w:r>
      <w:r>
        <w:rPr>
          <w:sz w:val="24"/>
          <w:szCs w:val="24"/>
        </w:rPr>
        <w:t>到</w:t>
      </w:r>
      <w:r>
        <w:rPr>
          <w:rFonts w:hint="eastAsia"/>
          <w:sz w:val="24"/>
          <w:szCs w:val="24"/>
        </w:rPr>
        <w:t>。从理论上推导可知，磨料大致呈锥形分布，磨料分布横截面半径随着靶距的增大而增大，如图2</w:t>
      </w:r>
      <w:r>
        <w:rPr>
          <w:sz w:val="24"/>
          <w:szCs w:val="24"/>
        </w:rPr>
        <w:t>.3</w:t>
      </w:r>
      <w:r>
        <w:rPr>
          <w:rFonts w:hint="eastAsia"/>
          <w:sz w:val="24"/>
          <w:szCs w:val="24"/>
        </w:rPr>
        <w:t>所示。磨料边界</w:t>
      </w:r>
      <m:oMath>
        <m:r>
          <m:rPr/>
          <w:rPr>
            <w:rFonts w:ascii="Cambria Math" w:hAnsi="Cambria Math"/>
            <w:sz w:val="24"/>
            <w:szCs w:val="24"/>
          </w:rPr>
          <m:t>CD</m:t>
        </m:r>
      </m:oMath>
      <w:r>
        <w:rPr>
          <w:rFonts w:hint="eastAsia"/>
          <w:sz w:val="24"/>
          <w:szCs w:val="24"/>
        </w:rPr>
        <w:t>与</w:t>
      </w:r>
      <m:oMath>
        <m:r>
          <m:rPr/>
          <w:rPr>
            <w:rFonts w:ascii="Cambria Math" w:hAnsi="Cambria Math"/>
            <w:sz w:val="24"/>
            <w:szCs w:val="24"/>
          </w:rPr>
          <m:t>BA</m:t>
        </m:r>
      </m:oMath>
      <w:r>
        <w:rPr>
          <w:rFonts w:hint="eastAsia"/>
          <w:sz w:val="24"/>
          <w:szCs w:val="24"/>
        </w:rPr>
        <w:t>延长相交于一点</w:t>
      </w:r>
      <m:oMath>
        <m:r>
          <m:rPr/>
          <w:rPr>
            <w:rFonts w:ascii="Cambria Math" w:hAnsi="Cambria Math"/>
            <w:sz w:val="24"/>
            <w:szCs w:val="24"/>
          </w:rPr>
          <m:t>E</m:t>
        </m:r>
      </m:oMath>
      <w:r>
        <w:rPr>
          <w:rFonts w:hint="eastAsia"/>
          <w:sz w:val="24"/>
          <w:szCs w:val="24"/>
        </w:rPr>
        <w:t>，磨料边界与</w:t>
      </w:r>
      <m:oMath>
        <m:r>
          <m:rPr/>
          <w:rPr>
            <w:rFonts w:ascii="Cambria Math" w:hAnsi="Cambria Math"/>
            <w:sz w:val="24"/>
            <w:szCs w:val="24"/>
          </w:rPr>
          <m:t>x</m:t>
        </m:r>
      </m:oMath>
      <w:r>
        <w:rPr>
          <w:rFonts w:hint="eastAsia"/>
          <w:sz w:val="24"/>
          <w:szCs w:val="24"/>
        </w:rPr>
        <w:t>轴夹角为</w:t>
      </w:r>
      <m:oMath>
        <m:r>
          <m:rPr/>
          <w:rPr>
            <w:rFonts w:ascii="Cambria Math" w:hAnsi="Cambria Math"/>
            <w:sz w:val="24"/>
            <w:szCs w:val="24"/>
          </w:rPr>
          <m:t>θ</m:t>
        </m:r>
      </m:oMath>
      <w:r>
        <w:rPr>
          <w:rFonts w:hint="eastAsia"/>
          <w:sz w:val="24"/>
          <w:szCs w:val="24"/>
        </w:rPr>
        <w:t>。</w:t>
      </w:r>
    </w:p>
    <w:p>
      <w:pPr>
        <w:pStyle w:val="21"/>
        <w:jc w:val="right"/>
      </w:pPr>
      <w:r>
        <w:rPr>
          <w:rFonts w:eastAsia="宋体"/>
        </w:rPr>
        <w:tab/>
      </w:r>
      <m:oMath>
        <m:r>
          <m:rPr/>
          <w:rPr>
            <w:rFonts w:ascii="Cambria Math" w:hAnsi="Cambria Math"/>
          </w:rPr>
          <m:t>AD</m:t>
        </m:r>
        <m:r>
          <m:rPr>
            <m:sty m:val="p"/>
          </m:rPr>
          <w:rPr>
            <w:rFonts w:ascii="Cambria Math" w:hAnsi="Cambria Math"/>
          </w:rPr>
          <m:t>=</m:t>
        </m:r>
        <m:f>
          <m:fPr>
            <m:ctrlPr>
              <w:rPr>
                <w:rFonts w:ascii="Cambria Math" w:hAnsi="Cambria Math"/>
              </w:rPr>
            </m:ctrlPr>
          </m:fPr>
          <m:num>
            <m:r>
              <m:rPr/>
              <w:rPr>
                <w:rFonts w:hint="eastAsia" w:ascii="Cambria Math" w:hAnsi="Cambria Math" w:eastAsiaTheme="minorEastAsia"/>
              </w:rPr>
              <m:t>d</m:t>
            </m:r>
            <m:ctrlPr>
              <w:rPr>
                <w:rFonts w:ascii="Cambria Math" w:hAnsi="Cambria Math"/>
              </w:rPr>
            </m:ctrlPr>
          </m:num>
          <m:den>
            <m:r>
              <m:rPr>
                <m:sty m:val="p"/>
              </m:rPr>
              <w:rPr>
                <w:rFonts w:ascii="Cambria Math" w:hAnsi="Cambria Math"/>
              </w:rPr>
              <m:t>2</m:t>
            </m:r>
            <m:ctrlPr>
              <w:rPr>
                <w:rFonts w:ascii="Cambria Math" w:hAnsi="Cambria Math"/>
              </w:rPr>
            </m:ctrlPr>
          </m:den>
        </m:f>
      </m:oMath>
      <w:r>
        <w:rPr>
          <w:rFonts w:hint="eastAsia"/>
        </w:rPr>
        <w:t xml:space="preserve"> </w:t>
      </w:r>
      <w:r>
        <w:rPr>
          <w:rFonts w:hint="eastAsia" w:eastAsia="宋体"/>
        </w:rPr>
        <w:t xml:space="preserve">                         </w:t>
      </w:r>
      <w:r>
        <w:rPr>
          <w:rFonts w:hint="eastAsia"/>
        </w:rPr>
        <w:t>(</w:t>
      </w:r>
      <w:r>
        <w:t>2</w:t>
      </w:r>
      <w:r>
        <w:rPr>
          <w:rFonts w:hint="eastAsia"/>
        </w:rPr>
        <w:t>.</w:t>
      </w:r>
      <w:r>
        <w:t>8</w:t>
      </w:r>
      <w:r>
        <w:rPr>
          <w:rFonts w:hint="eastAsia"/>
        </w:rPr>
        <w:t>)</w:t>
      </w:r>
    </w:p>
    <w:p>
      <w:pPr>
        <w:pStyle w:val="21"/>
        <w:jc w:val="right"/>
      </w:pPr>
      <w:r>
        <w:rPr>
          <w:rFonts w:eastAsiaTheme="minorEastAsia"/>
        </w:rPr>
        <w:tab/>
      </w:r>
      <m:oMath>
        <m:r>
          <m:rPr/>
          <w:rPr>
            <w:rFonts w:ascii="Cambria Math" w:hAnsi="Cambria Math"/>
          </w:rPr>
          <m:t>BC</m:t>
        </m:r>
        <m:r>
          <m:rPr>
            <m:sty m:val="p"/>
          </m:rPr>
          <w:rPr>
            <w:rFonts w:ascii="Cambria Math" w:hAnsi="Cambria Math"/>
          </w:rPr>
          <m:t>=</m:t>
        </m:r>
        <m:r>
          <m:rPr/>
          <w:rPr>
            <w:rFonts w:ascii="Cambria Math" w:hAnsi="Cambria Math"/>
          </w:rPr>
          <m:t>r</m:t>
        </m:r>
      </m:oMath>
      <w:r>
        <w:rPr>
          <w:rFonts w:hint="eastAsia"/>
        </w:rPr>
        <w:t xml:space="preserve"> </w:t>
      </w:r>
      <w:r>
        <w:rPr>
          <w:rFonts w:hint="eastAsia" w:eastAsia="宋体"/>
        </w:rPr>
        <w:t xml:space="preserve">                         </w:t>
      </w:r>
      <w:r>
        <w:rPr>
          <w:rFonts w:hint="eastAsia"/>
        </w:rPr>
        <w:t>(</w:t>
      </w:r>
      <w:r>
        <w:t>2</w:t>
      </w:r>
      <w:r>
        <w:rPr>
          <w:rFonts w:hint="eastAsia"/>
        </w:rPr>
        <w:t>.</w:t>
      </w:r>
      <w:r>
        <w:t>9</w:t>
      </w:r>
      <w:r>
        <w:rPr>
          <w:rFonts w:hint="eastAsia"/>
        </w:rPr>
        <w:t>)</w:t>
      </w:r>
    </w:p>
    <w:p>
      <w:pPr>
        <w:pStyle w:val="21"/>
        <w:jc w:val="right"/>
      </w:pPr>
      <w:r>
        <w:rPr>
          <w:rFonts w:eastAsiaTheme="minorEastAsia"/>
        </w:rPr>
        <w:tab/>
      </w:r>
      <m:oMath>
        <m:r>
          <m:rPr/>
          <w:rPr>
            <w:rFonts w:ascii="Cambria Math" w:hAnsi="Cambria Math"/>
          </w:rPr>
          <m:t>AB</m:t>
        </m:r>
        <m:r>
          <m:rPr>
            <m:sty m:val="p"/>
          </m:rPr>
          <w:rPr>
            <w:rFonts w:ascii="Cambria Math" w:hAnsi="Cambria Math"/>
          </w:rPr>
          <m:t>=</m:t>
        </m:r>
        <m:r>
          <m:rPr/>
          <w:rPr>
            <w:rFonts w:ascii="Cambria Math" w:hAnsi="Cambria Math"/>
          </w:rPr>
          <m:t>ℎ</m:t>
        </m:r>
      </m:oMath>
      <w:r>
        <w:rPr>
          <w:rFonts w:hint="eastAsia" w:ascii="Cambria Math" w:hAnsi="Cambria Math" w:eastAsia="宋体"/>
        </w:rPr>
        <w:t xml:space="preserve">                        </w:t>
      </w:r>
      <w:r>
        <w:rPr>
          <w:rFonts w:hint="eastAsia"/>
        </w:rPr>
        <w:t xml:space="preserve"> (</w:t>
      </w:r>
      <w:r>
        <w:t>2</w:t>
      </w:r>
      <w:r>
        <w:rPr>
          <w:rFonts w:hint="eastAsia"/>
        </w:rPr>
        <w:t>.</w:t>
      </w:r>
      <w:r>
        <w:t>10</w:t>
      </w:r>
      <w:r>
        <w:rPr>
          <w:rFonts w:hint="eastAsia"/>
        </w:rPr>
        <w:t>)</w:t>
      </w:r>
    </w:p>
    <w:p>
      <w:pPr>
        <w:tabs>
          <w:tab w:val="center" w:pos="4200"/>
          <w:tab w:val="right" w:pos="7350"/>
        </w:tabs>
        <w:spacing w:line="360" w:lineRule="auto"/>
        <w:ind w:firstLine="480" w:firstLineChars="200"/>
        <w:rPr>
          <w:sz w:val="24"/>
          <w:szCs w:val="24"/>
        </w:rPr>
      </w:pPr>
      <w:r>
        <w:rPr>
          <w:rFonts w:hint="eastAsia"/>
          <w:sz w:val="24"/>
          <w:szCs w:val="24"/>
        </w:rPr>
        <w:t>其中</w:t>
      </w:r>
      <m:oMath>
        <m:r>
          <m:rPr/>
          <w:rPr>
            <w:rFonts w:ascii="Cambria Math" w:hAnsi="Cambria Math"/>
            <w:sz w:val="24"/>
            <w:szCs w:val="24"/>
          </w:rPr>
          <m:t>d</m:t>
        </m:r>
      </m:oMath>
      <w:r>
        <w:rPr>
          <w:rFonts w:hint="eastAsia"/>
          <w:sz w:val="24"/>
          <w:szCs w:val="24"/>
        </w:rPr>
        <w:t>为磨料喷嘴直径，</w:t>
      </w:r>
      <m:oMath>
        <m:r>
          <m:rPr/>
          <w:rPr>
            <w:rFonts w:ascii="Cambria Math" w:hAnsi="Cambria Math"/>
            <w:sz w:val="24"/>
            <w:szCs w:val="24"/>
          </w:rPr>
          <m:t>r</m:t>
        </m:r>
      </m:oMath>
      <w:r>
        <w:rPr>
          <w:rFonts w:hint="eastAsia"/>
          <w:sz w:val="24"/>
          <w:szCs w:val="24"/>
        </w:rPr>
        <w:t>为磨料分布横截面半径，</w:t>
      </w:r>
      <m:oMath>
        <m:r>
          <m:rPr/>
          <w:rPr>
            <w:rFonts w:ascii="Cambria Math" w:hAnsi="Cambria Math"/>
            <w:sz w:val="24"/>
            <w:szCs w:val="24"/>
          </w:rPr>
          <m:t>ℎ</m:t>
        </m:r>
      </m:oMath>
      <w:r>
        <w:rPr>
          <w:rFonts w:hint="eastAsia"/>
          <w:sz w:val="24"/>
          <w:szCs w:val="24"/>
        </w:rPr>
        <w:t>为靶距。</w:t>
      </w:r>
    </w:p>
    <w:p>
      <w:pPr>
        <w:tabs>
          <w:tab w:val="center" w:pos="4200"/>
          <w:tab w:val="right" w:pos="7350"/>
        </w:tabs>
        <w:spacing w:line="360" w:lineRule="auto"/>
        <w:ind w:firstLine="480" w:firstLineChars="200"/>
        <w:rPr>
          <w:sz w:val="24"/>
          <w:szCs w:val="24"/>
        </w:rPr>
      </w:pPr>
      <w:r>
        <w:rPr>
          <w:rFonts w:hint="eastAsia"/>
          <w:sz w:val="24"/>
          <w:szCs w:val="24"/>
        </w:rPr>
        <w:t>由图2</w:t>
      </w:r>
      <w:r>
        <w:rPr>
          <w:sz w:val="24"/>
          <w:szCs w:val="24"/>
        </w:rPr>
        <w:t>.3</w:t>
      </w:r>
      <w:r>
        <w:rPr>
          <w:rFonts w:hint="eastAsia"/>
          <w:sz w:val="24"/>
          <w:szCs w:val="24"/>
        </w:rPr>
        <w:t>中的几何关系可得：</w:t>
      </w:r>
    </w:p>
    <w:p>
      <w:pPr>
        <w:pStyle w:val="21"/>
        <w:jc w:val="right"/>
      </w:pPr>
      <w:r>
        <w:rPr>
          <w:rFonts w:eastAsia="宋体"/>
        </w:rPr>
        <w:tab/>
      </w:r>
      <m:oMath>
        <m:r>
          <m:rPr/>
          <w:rPr>
            <w:rFonts w:ascii="Cambria Math" w:hAnsi="Cambria Math"/>
          </w:rPr>
          <m:t>BC</m:t>
        </m:r>
        <m:r>
          <m:rPr>
            <m:sty m:val="p"/>
          </m:rPr>
          <w:rPr>
            <w:rFonts w:ascii="Cambria Math" w:hAnsi="Cambria Math"/>
          </w:rPr>
          <m:t>=</m:t>
        </m:r>
        <m:d>
          <m:dPr>
            <m:ctrlPr>
              <w:rPr>
                <w:rFonts w:ascii="Cambria Math" w:hAnsi="Cambria Math"/>
              </w:rPr>
            </m:ctrlPr>
          </m:dPr>
          <m:e>
            <m:r>
              <m:rPr/>
              <w:rPr>
                <w:rFonts w:ascii="Cambria Math" w:hAnsi="Cambria Math"/>
              </w:rPr>
              <m:t>EA</m:t>
            </m:r>
            <m:r>
              <m:rPr>
                <m:sty m:val="p"/>
              </m:rPr>
              <w:rPr>
                <w:rFonts w:ascii="Cambria Math" w:hAnsi="Cambria Math"/>
              </w:rPr>
              <m:t>+</m:t>
            </m:r>
            <m:r>
              <m:rPr/>
              <w:rPr>
                <w:rFonts w:ascii="Cambria Math" w:hAnsi="Cambria Math"/>
              </w:rPr>
              <m:t>AB</m:t>
            </m:r>
            <m:ctrlPr>
              <w:rPr>
                <w:rFonts w:ascii="Cambria Math" w:hAnsi="Cambria Math"/>
              </w:rPr>
            </m:ctrlPr>
          </m:e>
        </m:d>
        <m:r>
          <m:rPr>
            <m:sty m:val="p"/>
          </m:rPr>
          <w:rPr>
            <w:rFonts w:ascii="Cambria Math" w:hAnsi="Cambria Math"/>
          </w:rPr>
          <m:t>∙</m:t>
        </m:r>
        <m:func>
          <m:funcPr>
            <m:ctrlPr>
              <w:rPr>
                <w:rFonts w:ascii="Cambria Math" w:hAnsi="Cambria Math"/>
              </w:rPr>
            </m:ctrlPr>
          </m:funcPr>
          <m:fName>
            <m:r>
              <m:rPr>
                <m:sty m:val="p"/>
              </m:rPr>
              <w:rPr>
                <w:rFonts w:ascii="Cambria Math" w:hAnsi="Cambria Math"/>
              </w:rPr>
              <m:t>tan</m:t>
            </m:r>
            <m:ctrlPr>
              <w:rPr>
                <w:rFonts w:ascii="Cambria Math" w:hAnsi="Cambria Math"/>
              </w:rPr>
            </m:ctrlPr>
          </m:fName>
          <m:e>
            <m:r>
              <m:rPr/>
              <w:rPr>
                <w:rFonts w:ascii="Cambria Math" w:hAnsi="Cambria Math"/>
              </w:rPr>
              <m:t>θ</m:t>
            </m:r>
            <m:ctrlPr>
              <w:rPr>
                <w:rFonts w:ascii="Cambria Math" w:hAnsi="Cambria Math"/>
              </w:rPr>
            </m:ctrlPr>
          </m:e>
        </m:func>
      </m:oMath>
      <w:r>
        <w:rPr>
          <w:rFonts w:hint="eastAsia"/>
        </w:rPr>
        <w:t xml:space="preserve"> </w:t>
      </w:r>
      <w:r>
        <w:rPr>
          <w:rFonts w:hint="eastAsia" w:eastAsia="宋体"/>
        </w:rPr>
        <w:t xml:space="preserve">                 </w:t>
      </w:r>
      <w:r>
        <w:rPr>
          <w:rFonts w:hint="eastAsia"/>
        </w:rPr>
        <w:t>(2.</w:t>
      </w:r>
      <w:r>
        <w:t>11</w:t>
      </w:r>
      <w:r>
        <w:rPr>
          <w:rFonts w:hint="eastAsia"/>
        </w:rPr>
        <w:t>)</w:t>
      </w:r>
    </w:p>
    <w:p>
      <w:pPr>
        <w:tabs>
          <w:tab w:val="center" w:pos="4200"/>
          <w:tab w:val="right" w:pos="7350"/>
        </w:tabs>
        <w:spacing w:line="360" w:lineRule="auto"/>
        <w:ind w:firstLine="480" w:firstLineChars="200"/>
        <w:rPr>
          <w:sz w:val="24"/>
          <w:szCs w:val="24"/>
        </w:rPr>
      </w:pPr>
      <w:r>
        <w:rPr>
          <w:rFonts w:hint="eastAsia"/>
          <w:sz w:val="24"/>
          <w:szCs w:val="24"/>
        </w:rPr>
        <w:t>将式(</w:t>
      </w:r>
      <w:r>
        <w:rPr>
          <w:sz w:val="24"/>
          <w:szCs w:val="24"/>
        </w:rPr>
        <w:t>2.8)(2.9)(2.10)</w:t>
      </w:r>
      <w:r>
        <w:rPr>
          <w:rFonts w:hint="eastAsia"/>
          <w:sz w:val="24"/>
          <w:szCs w:val="24"/>
        </w:rPr>
        <w:t>带入式(</w:t>
      </w:r>
      <w:r>
        <w:rPr>
          <w:sz w:val="24"/>
          <w:szCs w:val="24"/>
        </w:rPr>
        <w:t>2.11)</w:t>
      </w:r>
      <w:r>
        <w:rPr>
          <w:rFonts w:hint="eastAsia"/>
          <w:sz w:val="24"/>
          <w:szCs w:val="24"/>
        </w:rPr>
        <w:t>可得：</w:t>
      </w:r>
    </w:p>
    <w:p>
      <w:pPr>
        <w:pStyle w:val="21"/>
        <w:jc w:val="right"/>
      </w:pPr>
      <w:r>
        <w:rPr>
          <w:rFonts w:eastAsia="宋体"/>
        </w:rPr>
        <w:tab/>
      </w:r>
      <m:oMath>
        <m:r>
          <m:rPr/>
          <w:rPr>
            <w:rFonts w:ascii="Cambria Math" w:hAnsi="Cambria Math"/>
          </w:rPr>
          <m:t>r</m:t>
        </m:r>
        <m:r>
          <m:rPr>
            <m:sty m:val="p"/>
          </m:rPr>
          <w:rPr>
            <w:rFonts w:ascii="Cambria Math" w:hAnsi="Cambria Math"/>
          </w:rPr>
          <m:t>=</m:t>
        </m:r>
        <m:func>
          <m:funcPr>
            <m:ctrlPr>
              <w:rPr>
                <w:rFonts w:ascii="Cambria Math" w:hAnsi="Cambria Math"/>
              </w:rPr>
            </m:ctrlPr>
          </m:funcPr>
          <m:fName>
            <m:r>
              <m:rPr>
                <m:sty m:val="p"/>
              </m:rPr>
              <w:rPr>
                <w:rFonts w:ascii="Cambria Math" w:hAnsi="Cambria Math"/>
              </w:rPr>
              <m:t>tan</m:t>
            </m:r>
            <m:ctrlPr>
              <w:rPr>
                <w:rFonts w:ascii="Cambria Math" w:hAnsi="Cambria Math"/>
              </w:rPr>
            </m:ctrlPr>
          </m:fName>
          <m:e>
            <m:r>
              <m:rPr/>
              <w:rPr>
                <w:rFonts w:ascii="Cambria Math" w:hAnsi="Cambria Math"/>
              </w:rPr>
              <m:t>θ</m:t>
            </m:r>
            <m:ctrlPr>
              <w:rPr>
                <w:rFonts w:ascii="Cambria Math" w:hAnsi="Cambria Math"/>
              </w:rPr>
            </m:ctrlPr>
          </m:e>
        </m:func>
        <m:r>
          <m:rPr>
            <m:sty m:val="p"/>
          </m:rPr>
          <w:rPr>
            <w:rFonts w:ascii="Cambria Math" w:hAnsi="Cambria Math"/>
          </w:rPr>
          <m:t>∙</m:t>
        </m:r>
        <m:r>
          <m:rPr/>
          <w:rPr>
            <w:rFonts w:ascii="Cambria Math" w:hAnsi="Cambria Math"/>
          </w:rPr>
          <m:t>ℎ</m:t>
        </m:r>
        <m:r>
          <m:rPr>
            <m:sty m:val="p"/>
          </m:rPr>
          <w:rPr>
            <w:rFonts w:ascii="Cambria Math" w:hAnsi="Cambria Math"/>
          </w:rPr>
          <m:t>+</m:t>
        </m:r>
        <m:f>
          <m:fPr>
            <m:ctrlPr>
              <w:rPr>
                <w:rFonts w:ascii="Cambria Math" w:hAnsi="Cambria Math"/>
              </w:rPr>
            </m:ctrlPr>
          </m:fPr>
          <m:num>
            <m:r>
              <m:rPr/>
              <w:rPr>
                <w:rFonts w:hint="eastAsia" w:ascii="Cambria Math" w:hAnsi="Cambria Math" w:eastAsiaTheme="minorEastAsia"/>
              </w:rPr>
              <m:t>d</m:t>
            </m:r>
            <m:ctrlPr>
              <w:rPr>
                <w:rFonts w:ascii="Cambria Math" w:hAnsi="Cambria Math"/>
              </w:rPr>
            </m:ctrlPr>
          </m:num>
          <m:den>
            <m:r>
              <m:rPr/>
              <w:rPr>
                <w:rFonts w:ascii="Cambria Math" w:hAnsi="Cambria Math"/>
              </w:rPr>
              <m:t>2</m:t>
            </m:r>
            <m:ctrlPr>
              <w:rPr>
                <w:rFonts w:ascii="Cambria Math" w:hAnsi="Cambria Math"/>
              </w:rPr>
            </m:ctrlPr>
          </m:den>
        </m:f>
      </m:oMath>
      <w:r>
        <w:rPr>
          <w:rFonts w:hint="eastAsia"/>
        </w:rPr>
        <w:t xml:space="preserve"> </w:t>
      </w:r>
      <w:r>
        <w:rPr>
          <w:rFonts w:hint="eastAsia" w:eastAsia="宋体"/>
        </w:rPr>
        <w:t xml:space="preserve">                     </w:t>
      </w:r>
      <w:r>
        <w:rPr>
          <w:rFonts w:hint="eastAsia"/>
        </w:rPr>
        <w:t>(2.</w:t>
      </w:r>
      <w:r>
        <w:t>12</w:t>
      </w:r>
      <w:r>
        <w:rPr>
          <w:rFonts w:hint="eastAsia"/>
        </w:rPr>
        <w:t>)</w:t>
      </w:r>
    </w:p>
    <w:p>
      <w:pPr>
        <w:tabs>
          <w:tab w:val="center" w:pos="4200"/>
          <w:tab w:val="right" w:pos="7350"/>
        </w:tabs>
        <w:spacing w:line="360" w:lineRule="auto"/>
        <w:ind w:firstLine="480" w:firstLineChars="200"/>
        <w:jc w:val="both"/>
        <w:rPr>
          <w:sz w:val="24"/>
          <w:szCs w:val="24"/>
        </w:rPr>
      </w:pPr>
      <w:r>
        <w:rPr>
          <w:rFonts w:hint="eastAsia"/>
          <w:sz w:val="24"/>
          <w:szCs w:val="24"/>
        </w:rPr>
        <w:t>从式(</w:t>
      </w:r>
      <w:r>
        <w:rPr>
          <w:sz w:val="24"/>
          <w:szCs w:val="24"/>
        </w:rPr>
        <w:t>2.12</w:t>
      </w:r>
      <w:r>
        <w:rPr>
          <w:rFonts w:hint="eastAsia"/>
          <w:sz w:val="24"/>
          <w:szCs w:val="24"/>
        </w:rPr>
        <w:t>)中可以看出：磨料分布横截面半径</w:t>
      </w:r>
      <m:oMath>
        <m:r>
          <m:rPr/>
          <w:rPr>
            <w:rFonts w:ascii="Cambria Math" w:hAnsi="Cambria Math"/>
            <w:sz w:val="24"/>
            <w:szCs w:val="24"/>
          </w:rPr>
          <m:t>r</m:t>
        </m:r>
      </m:oMath>
      <w:r>
        <w:rPr>
          <w:rFonts w:hint="eastAsia"/>
          <w:sz w:val="24"/>
          <w:szCs w:val="24"/>
        </w:rPr>
        <w:t>与靶距</w:t>
      </w:r>
      <m:oMath>
        <m:r>
          <m:rPr/>
          <w:rPr>
            <w:rFonts w:ascii="Cambria Math" w:hAnsi="Cambria Math"/>
            <w:sz w:val="24"/>
            <w:szCs w:val="24"/>
          </w:rPr>
          <m:t>ℎ</m:t>
        </m:r>
      </m:oMath>
      <w:r>
        <w:rPr>
          <w:rFonts w:hint="eastAsia"/>
          <w:sz w:val="24"/>
          <w:szCs w:val="24"/>
        </w:rPr>
        <w:t>之间存在函数关系，在磨料喷嘴未磨损且磨料射流稳定状态下，磨料分布横截面半径</w:t>
      </w:r>
      <m:oMath>
        <m:r>
          <m:rPr/>
          <w:rPr>
            <w:rFonts w:ascii="Cambria Math" w:hAnsi="Cambria Math"/>
            <w:sz w:val="24"/>
            <w:szCs w:val="24"/>
          </w:rPr>
          <m:t>r</m:t>
        </m:r>
      </m:oMath>
      <w:r>
        <w:rPr>
          <w:rFonts w:hint="eastAsia"/>
          <w:sz w:val="24"/>
          <w:szCs w:val="24"/>
        </w:rPr>
        <w:t>与靶距</w:t>
      </w:r>
      <m:oMath>
        <m:r>
          <m:rPr/>
          <w:rPr>
            <w:rFonts w:ascii="Cambria Math" w:hAnsi="Cambria Math"/>
            <w:sz w:val="24"/>
            <w:szCs w:val="24"/>
          </w:rPr>
          <m:t>ℎ</m:t>
        </m:r>
      </m:oMath>
      <w:r>
        <w:rPr>
          <w:rFonts w:hint="eastAsia"/>
          <w:sz w:val="24"/>
          <w:szCs w:val="24"/>
        </w:rPr>
        <w:t>之间</w:t>
      </w:r>
      <w:r>
        <w:rPr>
          <w:rFonts w:hint="eastAsia"/>
          <w:sz w:val="24"/>
          <w:szCs w:val="24"/>
          <w:lang w:val="en-US" w:eastAsia="zh-CN"/>
        </w:rPr>
        <w:t>呈</w:t>
      </w:r>
      <w:r>
        <w:rPr>
          <w:rFonts w:hint="eastAsia"/>
          <w:sz w:val="24"/>
          <w:szCs w:val="24"/>
        </w:rPr>
        <w:t>一次函数关系；而</w:t>
      </w:r>
      <m:oMath>
        <m:func>
          <m:funcPr>
            <m:ctrlPr>
              <w:rPr>
                <w:rFonts w:ascii="Cambria Math" w:hAnsi="Cambria Math"/>
                <w:i/>
                <w:sz w:val="24"/>
                <w:szCs w:val="24"/>
              </w:rPr>
            </m:ctrlPr>
          </m:funcPr>
          <m:fName>
            <m:r>
              <m:rPr>
                <m:sty m:val="p"/>
              </m:rPr>
              <w:rPr>
                <w:rFonts w:ascii="Cambria Math" w:hAnsi="Cambria Math"/>
                <w:sz w:val="24"/>
                <w:szCs w:val="24"/>
              </w:rPr>
              <m:t>tan</m:t>
            </m:r>
            <m:ctrlPr>
              <w:rPr>
                <w:rFonts w:ascii="Cambria Math" w:hAnsi="Cambria Math"/>
                <w:i/>
                <w:sz w:val="24"/>
                <w:szCs w:val="24"/>
              </w:rPr>
            </m:ctrlPr>
          </m:fName>
          <m:e>
            <m:r>
              <m:rPr/>
              <w:rPr>
                <w:rFonts w:ascii="Cambria Math" w:hAnsi="Cambria Math"/>
                <w:sz w:val="24"/>
                <w:szCs w:val="24"/>
              </w:rPr>
              <m:t>θ</m:t>
            </m:r>
            <m:ctrlPr>
              <w:rPr>
                <w:rFonts w:ascii="Cambria Math" w:hAnsi="Cambria Math"/>
                <w:i/>
                <w:sz w:val="24"/>
                <w:szCs w:val="24"/>
              </w:rPr>
            </m:ctrlPr>
          </m:e>
        </m:func>
      </m:oMath>
      <w:r>
        <w:rPr>
          <w:rFonts w:hint="eastAsia"/>
          <w:sz w:val="24"/>
          <w:szCs w:val="24"/>
        </w:rPr>
        <w:t>值的大小反映了射流中磨料的发散程度。</w:t>
      </w:r>
    </w:p>
    <w:p>
      <w:pPr>
        <w:spacing w:line="360" w:lineRule="auto"/>
        <w:jc w:val="center"/>
        <w:rPr>
          <w:sz w:val="24"/>
          <w:szCs w:val="24"/>
        </w:rPr>
      </w:pPr>
      <w:r>
        <w:rPr>
          <w:sz w:val="24"/>
          <w:szCs w:val="24"/>
        </w:rPr>
        <w:drawing>
          <wp:inline distT="0" distB="0" distL="0" distR="0">
            <wp:extent cx="3808095" cy="2076450"/>
            <wp:effectExtent l="0" t="0" r="1905" b="0"/>
            <wp:docPr id="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3840621" cy="2094128"/>
                    </a:xfrm>
                    <a:prstGeom prst="rect">
                      <a:avLst/>
                    </a:prstGeom>
                    <a:noFill/>
                    <a:ln>
                      <a:noFill/>
                    </a:ln>
                  </pic:spPr>
                </pic:pic>
              </a:graphicData>
            </a:graphic>
          </wp:inline>
        </w:drawing>
      </w:r>
    </w:p>
    <w:p>
      <w:pPr>
        <w:spacing w:line="360" w:lineRule="auto"/>
        <w:ind w:firstLine="420" w:firstLineChars="200"/>
        <w:jc w:val="center"/>
        <w:rPr>
          <w:rFonts w:ascii="宋体" w:hAnsi="宋体"/>
          <w:szCs w:val="24"/>
        </w:rPr>
      </w:pPr>
      <w:r>
        <w:rPr>
          <w:rFonts w:ascii="宋体" w:hAnsi="宋体"/>
        </w:rPr>
        <mc:AlternateContent>
          <mc:Choice Requires="wps">
            <w:drawing>
              <wp:anchor distT="45720" distB="45720" distL="114300" distR="114300" simplePos="0" relativeHeight="251667456" behindDoc="0" locked="0" layoutInCell="1" allowOverlap="1">
                <wp:simplePos x="0" y="0"/>
                <wp:positionH relativeFrom="margin">
                  <wp:align>center</wp:align>
                </wp:positionH>
                <wp:positionV relativeFrom="paragraph">
                  <wp:posOffset>70485</wp:posOffset>
                </wp:positionV>
                <wp:extent cx="2108200" cy="289560"/>
                <wp:effectExtent l="0" t="0" r="6350" b="15240"/>
                <wp:wrapSquare wrapText="bothSides"/>
                <wp:docPr id="27" name="文本框 27"/>
                <wp:cNvGraphicFramePr/>
                <a:graphic xmlns:a="http://schemas.openxmlformats.org/drawingml/2006/main">
                  <a:graphicData uri="http://schemas.microsoft.com/office/word/2010/wordprocessingShape">
                    <wps:wsp>
                      <wps:cNvSpPr txBox="1">
                        <a:spLocks noChangeArrowheads="1"/>
                      </wps:cNvSpPr>
                      <wps:spPr bwMode="auto">
                        <a:xfrm>
                          <a:off x="0" y="0"/>
                          <a:ext cx="2108200" cy="289560"/>
                        </a:xfrm>
                        <a:prstGeom prst="rect">
                          <a:avLst/>
                        </a:prstGeom>
                        <a:solidFill>
                          <a:srgbClr val="FFFFFF"/>
                        </a:solidFill>
                        <a:ln w="9525">
                          <a:noFill/>
                          <a:miter lim="800000"/>
                        </a:ln>
                        <a:effectLst/>
                      </wps:spPr>
                      <wps:txbx>
                        <w:txbxContent>
                          <w:p>
                            <w:pPr>
                              <w:jc w:val="center"/>
                              <w:rPr>
                                <w:rFonts w:ascii="宋体" w:hAnsi="宋体"/>
                              </w:rPr>
                            </w:pPr>
                            <w:r>
                              <w:rPr>
                                <w:rFonts w:hint="eastAsia" w:ascii="宋体" w:hAnsi="宋体"/>
                              </w:rPr>
                              <w:t>图</w:t>
                            </w:r>
                            <w:r>
                              <w:t>2</w:t>
                            </w:r>
                            <w:r>
                              <w:rPr>
                                <w:rFonts w:hint="eastAsia"/>
                              </w:rPr>
                              <w:t>.3</w:t>
                            </w:r>
                            <w:r>
                              <w:t xml:space="preserve"> </w:t>
                            </w:r>
                            <w:r>
                              <w:rPr>
                                <w:rFonts w:ascii="宋体" w:hAnsi="宋体"/>
                              </w:rPr>
                              <w:t xml:space="preserve"> </w:t>
                            </w:r>
                            <w:r>
                              <w:rPr>
                                <w:rFonts w:hint="eastAsia" w:ascii="宋体" w:hAnsi="宋体"/>
                              </w:rPr>
                              <w:t>磨料分布边界</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6" o:spid="_x0000_s1026" o:spt="202" type="#_x0000_t202" style="position:absolute;left:0pt;margin-top:5.55pt;height:22.8pt;width:166pt;mso-position-horizontal:center;mso-position-horizontal-relative:margin;mso-wrap-distance-bottom:3.6pt;mso-wrap-distance-left:9pt;mso-wrap-distance-right:9pt;mso-wrap-distance-top:3.6pt;z-index:251667456;mso-width-relative:margin;mso-height-relative:margin;mso-width-percent:400;mso-height-percent:200;" fillcolor="#FFFFFF" filled="t" stroked="f" coordsize="21600,21600" o:gfxdata="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xrSvUdUAAAAGAQAADwAAAAAAAAABACAAAAAiAAAAZHJz&#10;L2Rvd25yZXYueG1sUEsBAhQAFAAAAAgAh07iQCJt4JxAAgAAYgQAAA4AAAAAAAAAAQAgAAAAJAEA&#10;AGRycy9lMm9Eb2MueG1sUEsFBgAAAAAGAAYAWQEAANYFAAAAAA==&#10;">
                <v:fill on="t" focussize="0,0"/>
                <v:stroke on="f" miterlimit="8" joinstyle="miter"/>
                <v:imagedata o:title=""/>
                <o:lock v:ext="edit" aspectratio="f"/>
                <v:textbox style="mso-fit-shape-to-text:t;">
                  <w:txbxContent>
                    <w:p>
                      <w:pPr>
                        <w:jc w:val="center"/>
                        <w:rPr>
                          <w:rFonts w:ascii="宋体" w:hAnsi="宋体"/>
                        </w:rPr>
                      </w:pPr>
                      <w:r>
                        <w:rPr>
                          <w:rFonts w:hint="eastAsia" w:ascii="宋体" w:hAnsi="宋体"/>
                        </w:rPr>
                        <w:t>图</w:t>
                      </w:r>
                      <w:r>
                        <w:t>2</w:t>
                      </w:r>
                      <w:r>
                        <w:rPr>
                          <w:rFonts w:hint="eastAsia"/>
                        </w:rPr>
                        <w:t>.3</w:t>
                      </w:r>
                      <w:r>
                        <w:t xml:space="preserve"> </w:t>
                      </w:r>
                      <w:r>
                        <w:rPr>
                          <w:rFonts w:ascii="宋体" w:hAnsi="宋体"/>
                        </w:rPr>
                        <w:t xml:space="preserve"> </w:t>
                      </w:r>
                      <w:r>
                        <w:rPr>
                          <w:rFonts w:hint="eastAsia" w:ascii="宋体" w:hAnsi="宋体"/>
                        </w:rPr>
                        <w:t>磨料分布边界</w:t>
                      </w:r>
                    </w:p>
                  </w:txbxContent>
                </v:textbox>
                <w10:wrap type="square"/>
              </v:shape>
            </w:pict>
          </mc:Fallback>
        </mc:AlternateContent>
      </w:r>
    </w:p>
    <w:p>
      <w:pPr>
        <w:spacing w:line="360" w:lineRule="auto"/>
        <w:ind w:firstLine="480" w:firstLineChars="200"/>
        <w:rPr>
          <w:sz w:val="24"/>
          <w:szCs w:val="24"/>
        </w:rPr>
      </w:pPr>
    </w:p>
    <w:p>
      <w:pPr>
        <w:spacing w:line="360" w:lineRule="auto"/>
        <w:ind w:firstLine="480" w:firstLineChars="200"/>
        <w:rPr>
          <w:sz w:val="24"/>
          <w:szCs w:val="24"/>
        </w:rPr>
      </w:pPr>
      <w:r>
        <w:rPr>
          <w:rFonts w:hint="eastAsia"/>
          <w:sz w:val="24"/>
          <w:szCs w:val="24"/>
        </w:rPr>
        <w:t>射流中的磨料大多集中在</w:t>
      </w:r>
      <w:r>
        <w:rPr>
          <w:rFonts w:hint="eastAsia"/>
          <w:sz w:val="24"/>
          <w:szCs w:val="24"/>
          <w:lang w:val="en-US" w:eastAsia="zh-CN"/>
        </w:rPr>
        <w:t>射流</w:t>
      </w:r>
      <w:r>
        <w:rPr>
          <w:rFonts w:hint="eastAsia"/>
          <w:sz w:val="24"/>
          <w:szCs w:val="24"/>
        </w:rPr>
        <w:t>核心区(如图2</w:t>
      </w:r>
      <w:r>
        <w:rPr>
          <w:sz w:val="24"/>
          <w:szCs w:val="24"/>
        </w:rPr>
        <w:t>.4</w:t>
      </w:r>
      <w:r>
        <w:rPr>
          <w:rFonts w:hint="eastAsia"/>
          <w:sz w:val="24"/>
          <w:szCs w:val="24"/>
        </w:rPr>
        <w:t>所示)，射流横截面的磨料颗粒大致呈中间多</w:t>
      </w:r>
      <w:r>
        <w:rPr>
          <w:rFonts w:hint="eastAsia"/>
          <w:sz w:val="24"/>
          <w:szCs w:val="24"/>
          <w:lang w:val="en-US" w:eastAsia="zh-CN"/>
        </w:rPr>
        <w:t>而</w:t>
      </w:r>
      <w:r>
        <w:rPr>
          <w:rFonts w:hint="eastAsia"/>
          <w:sz w:val="24"/>
          <w:szCs w:val="24"/>
        </w:rPr>
        <w:t>边缘侧少的分布规律。柯熠等人基于痕迹法，利用磨料分布测试装置，以试件表面磨料冲击坑的数量来表征磨料在射流横截面上的分布，结果表明，磨料在射流横截面径向分布服从正态分布规律</w:t>
      </w:r>
      <w:r>
        <w:rPr>
          <w:sz w:val="24"/>
          <w:szCs w:val="24"/>
          <w:vertAlign w:val="superscript"/>
        </w:rPr>
        <w:fldChar w:fldCharType="begin"/>
      </w:r>
      <w:r>
        <w:rPr>
          <w:sz w:val="24"/>
          <w:szCs w:val="24"/>
          <w:vertAlign w:val="superscript"/>
        </w:rPr>
        <w:instrText xml:space="preserve"> </w:instrText>
      </w:r>
      <w:r>
        <w:rPr>
          <w:rFonts w:hint="eastAsia"/>
          <w:sz w:val="24"/>
          <w:szCs w:val="24"/>
          <w:vertAlign w:val="superscript"/>
        </w:rPr>
        <w:instrText xml:space="preserve">REF _Ref40296203 \r \h</w:instrText>
      </w:r>
      <w:r>
        <w:rPr>
          <w:sz w:val="24"/>
          <w:szCs w:val="24"/>
          <w:vertAlign w:val="superscript"/>
        </w:rPr>
        <w:instrText xml:space="preserve">  \* MERGEFORMAT </w:instrText>
      </w:r>
      <w:r>
        <w:rPr>
          <w:sz w:val="24"/>
          <w:szCs w:val="24"/>
          <w:vertAlign w:val="superscript"/>
        </w:rPr>
        <w:fldChar w:fldCharType="separate"/>
      </w:r>
      <w:r>
        <w:rPr>
          <w:sz w:val="24"/>
          <w:szCs w:val="24"/>
          <w:vertAlign w:val="superscript"/>
        </w:rPr>
        <w:t>[56]</w:t>
      </w:r>
      <w:r>
        <w:rPr>
          <w:sz w:val="24"/>
          <w:szCs w:val="24"/>
          <w:vertAlign w:val="superscript"/>
        </w:rPr>
        <w:fldChar w:fldCharType="end"/>
      </w:r>
      <w:r>
        <w:rPr>
          <w:rFonts w:hint="eastAsia"/>
          <w:sz w:val="24"/>
          <w:szCs w:val="24"/>
        </w:rPr>
        <w:t>。</w:t>
      </w:r>
    </w:p>
    <w:p>
      <w:pPr>
        <w:spacing w:line="360" w:lineRule="auto"/>
        <w:ind w:firstLine="480" w:firstLineChars="200"/>
        <w:rPr>
          <w:sz w:val="24"/>
          <w:szCs w:val="24"/>
        </w:rPr>
      </w:pPr>
      <w:r>
        <w:rPr>
          <w:rFonts w:hint="eastAsia"/>
          <w:sz w:val="24"/>
          <w:szCs w:val="24"/>
        </w:rPr>
        <w:t>磨料射流中磨料能量也主要分布在等速核心区(如图2</w:t>
      </w:r>
      <w:r>
        <w:rPr>
          <w:sz w:val="24"/>
          <w:szCs w:val="24"/>
        </w:rPr>
        <w:t>.4</w:t>
      </w:r>
      <w:r>
        <w:rPr>
          <w:rFonts w:hint="eastAsia"/>
          <w:sz w:val="24"/>
          <w:szCs w:val="24"/>
        </w:rPr>
        <w:t>所示)，磨料颗粒在射流核心区的速度最大，而逃逸到射流边缘的磨料由于受到漩涡和脉动速度作用，会出现能量耗散现象。因而，在射流横截面上中间磨料能量大，两侧磨料能量小。</w:t>
      </w:r>
    </w:p>
    <w:p>
      <w:pPr>
        <w:spacing w:line="360" w:lineRule="auto"/>
        <w:ind w:firstLine="0" w:firstLineChars="0"/>
        <w:rPr>
          <w:sz w:val="24"/>
          <w:szCs w:val="24"/>
        </w:rPr>
      </w:pPr>
    </w:p>
    <w:p>
      <w:pPr>
        <w:spacing w:line="360" w:lineRule="auto"/>
        <w:ind w:firstLine="0" w:firstLineChars="0"/>
        <w:jc w:val="center"/>
        <w:rPr>
          <w:sz w:val="24"/>
          <w:szCs w:val="24"/>
        </w:rPr>
      </w:pPr>
      <w:r>
        <w:rPr>
          <w:sz w:val="24"/>
          <w:szCs w:val="24"/>
        </w:rPr>
        <w:drawing>
          <wp:inline distT="0" distB="0" distL="0" distR="0">
            <wp:extent cx="4030980" cy="5466715"/>
            <wp:effectExtent l="0" t="0" r="7620" b="635"/>
            <wp:docPr id="6" name="图片 6" descr="C:\Users\windr\Desktop\图片37.png图片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windr\Desktop\图片37.png图片37"/>
                    <pic:cNvPicPr>
                      <a:picLocks noChangeAspect="1" noChangeArrowheads="1"/>
                    </pic:cNvPicPr>
                  </pic:nvPicPr>
                  <pic:blipFill>
                    <a:blip r:embed="rId76"/>
                    <a:srcRect/>
                    <a:stretch>
                      <a:fillRect/>
                    </a:stretch>
                  </pic:blipFill>
                  <pic:spPr>
                    <a:xfrm>
                      <a:off x="0" y="0"/>
                      <a:ext cx="4032334" cy="5466715"/>
                    </a:xfrm>
                    <a:prstGeom prst="rect">
                      <a:avLst/>
                    </a:prstGeom>
                    <a:noFill/>
                    <a:ln>
                      <a:noFill/>
                    </a:ln>
                  </pic:spPr>
                </pic:pic>
              </a:graphicData>
            </a:graphic>
          </wp:inline>
        </w:drawing>
      </w:r>
    </w:p>
    <w:p>
      <w:pPr>
        <w:spacing w:line="360" w:lineRule="auto"/>
        <w:ind w:firstLine="0" w:firstLineChars="0"/>
        <w:rPr>
          <w:sz w:val="24"/>
          <w:szCs w:val="24"/>
        </w:rPr>
      </w:pPr>
      <w:r>
        <mc:AlternateContent>
          <mc:Choice Requires="wps">
            <w:drawing>
              <wp:anchor distT="45720" distB="45720" distL="114300" distR="114300" simplePos="0" relativeHeight="251668480" behindDoc="0" locked="0" layoutInCell="1" allowOverlap="1">
                <wp:simplePos x="0" y="0"/>
                <wp:positionH relativeFrom="column">
                  <wp:posOffset>463550</wp:posOffset>
                </wp:positionH>
                <wp:positionV relativeFrom="paragraph">
                  <wp:posOffset>111125</wp:posOffset>
                </wp:positionV>
                <wp:extent cx="4112895" cy="289560"/>
                <wp:effectExtent l="0" t="0" r="1905" b="15240"/>
                <wp:wrapSquare wrapText="bothSides"/>
                <wp:docPr id="26" name="文本框 26"/>
                <wp:cNvGraphicFramePr/>
                <a:graphic xmlns:a="http://schemas.openxmlformats.org/drawingml/2006/main">
                  <a:graphicData uri="http://schemas.microsoft.com/office/word/2010/wordprocessingShape">
                    <wps:wsp>
                      <wps:cNvSpPr txBox="1">
                        <a:spLocks noChangeArrowheads="1"/>
                      </wps:cNvSpPr>
                      <wps:spPr bwMode="auto">
                        <a:xfrm>
                          <a:off x="0" y="0"/>
                          <a:ext cx="4112895" cy="289560"/>
                        </a:xfrm>
                        <a:prstGeom prst="rect">
                          <a:avLst/>
                        </a:prstGeom>
                        <a:solidFill>
                          <a:srgbClr val="FFFFFF"/>
                        </a:solidFill>
                        <a:ln w="9525">
                          <a:noFill/>
                          <a:miter lim="800000"/>
                        </a:ln>
                        <a:effectLst/>
                      </wps:spPr>
                      <wps:txbx>
                        <w:txbxContent>
                          <w:p>
                            <w:pPr>
                              <w:spacing w:line="360" w:lineRule="auto"/>
                              <w:jc w:val="center"/>
                              <w:rPr>
                                <w:rFonts w:ascii="宋体" w:hAnsi="宋体"/>
                              </w:rPr>
                            </w:pPr>
                            <w:r>
                              <w:rPr>
                                <w:rFonts w:hint="eastAsia" w:ascii="宋体" w:hAnsi="宋体"/>
                              </w:rPr>
                              <w:t>图</w:t>
                            </w:r>
                            <w:r>
                              <w:t>2.4</w:t>
                            </w:r>
                            <w:r>
                              <w:rPr>
                                <w:rFonts w:ascii="宋体" w:hAnsi="宋体"/>
                              </w:rPr>
                              <w:t xml:space="preserve"> </w:t>
                            </w:r>
                            <w:r>
                              <w:rPr>
                                <w:rFonts w:hint="eastAsia" w:ascii="宋体" w:hAnsi="宋体"/>
                                <w:lang w:val="en-US" w:eastAsia="zh-CN"/>
                              </w:rPr>
                              <w:t xml:space="preserve"> </w:t>
                            </w:r>
                            <w:r>
                              <w:rPr>
                                <w:rFonts w:hint="eastAsia" w:ascii="宋体" w:hAnsi="宋体"/>
                              </w:rPr>
                              <w:t>磨料射流中</w:t>
                            </w:r>
                            <w:r>
                              <w:rPr>
                                <w:rFonts w:hint="eastAsia" w:ascii="宋体" w:hAnsi="宋体"/>
                                <w:lang w:val="en-US" w:eastAsia="zh-CN"/>
                              </w:rPr>
                              <w:t>基于不同角度分析的</w:t>
                            </w:r>
                            <w:r>
                              <w:rPr>
                                <w:rFonts w:hint="eastAsia" w:ascii="宋体" w:hAnsi="宋体"/>
                              </w:rPr>
                              <w:t>磨料分布规律</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_x0000_s1026" o:spid="_x0000_s1026" o:spt="202" type="#_x0000_t202" style="position:absolute;left:0pt;margin-left:36.5pt;margin-top:8.75pt;height:22.8pt;width:323.85pt;mso-wrap-distance-bottom:3.6pt;mso-wrap-distance-left:9pt;mso-wrap-distance-right:9pt;mso-wrap-distance-top:3.6pt;z-index:251668480;mso-width-relative:page;mso-height-relative:margin;mso-height-percent:200;" fillcolor="#FFFFFF" filled="t" stroked="f" coordsize="21600,21600" o:gfxdata="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BSsEQNcAAAAIAQAADwAAAAAAAAABACAAAAAiAAAAZHJz&#10;L2Rvd25yZXYueG1sUEsBAhQAFAAAAAgAh07iQK3FZjM+AgAAYgQAAA4AAAAAAAAAAQAgAAAAJgEA&#10;AGRycy9lMm9Eb2MueG1sUEsFBgAAAAAGAAYAWQEAANYFAAAAAA==&#10;">
                <v:fill on="t" focussize="0,0"/>
                <v:stroke on="f" miterlimit="8" joinstyle="miter"/>
                <v:imagedata o:title=""/>
                <o:lock v:ext="edit" aspectratio="f"/>
                <v:textbox style="mso-fit-shape-to-text:t;">
                  <w:txbxContent>
                    <w:p>
                      <w:pPr>
                        <w:spacing w:line="360" w:lineRule="auto"/>
                        <w:jc w:val="center"/>
                        <w:rPr>
                          <w:rFonts w:ascii="宋体" w:hAnsi="宋体"/>
                        </w:rPr>
                      </w:pPr>
                      <w:r>
                        <w:rPr>
                          <w:rFonts w:hint="eastAsia" w:ascii="宋体" w:hAnsi="宋体"/>
                        </w:rPr>
                        <w:t>图</w:t>
                      </w:r>
                      <w:r>
                        <w:t>2.4</w:t>
                      </w:r>
                      <w:r>
                        <w:rPr>
                          <w:rFonts w:ascii="宋体" w:hAnsi="宋体"/>
                        </w:rPr>
                        <w:t xml:space="preserve"> </w:t>
                      </w:r>
                      <w:r>
                        <w:rPr>
                          <w:rFonts w:hint="eastAsia" w:ascii="宋体" w:hAnsi="宋体"/>
                          <w:lang w:val="en-US" w:eastAsia="zh-CN"/>
                        </w:rPr>
                        <w:t xml:space="preserve"> </w:t>
                      </w:r>
                      <w:r>
                        <w:rPr>
                          <w:rFonts w:hint="eastAsia" w:ascii="宋体" w:hAnsi="宋体"/>
                        </w:rPr>
                        <w:t>磨料射流中</w:t>
                      </w:r>
                      <w:r>
                        <w:rPr>
                          <w:rFonts w:hint="eastAsia" w:ascii="宋体" w:hAnsi="宋体"/>
                          <w:lang w:val="en-US" w:eastAsia="zh-CN"/>
                        </w:rPr>
                        <w:t>基于不同角度分析的</w:t>
                      </w:r>
                      <w:r>
                        <w:rPr>
                          <w:rFonts w:hint="eastAsia" w:ascii="宋体" w:hAnsi="宋体"/>
                        </w:rPr>
                        <w:t>磨料分布规律</w:t>
                      </w:r>
                    </w:p>
                  </w:txbxContent>
                </v:textbox>
                <w10:wrap type="square"/>
              </v:shape>
            </w:pict>
          </mc:Fallback>
        </mc:AlternateContent>
      </w:r>
    </w:p>
    <w:p>
      <w:pPr>
        <w:spacing w:line="360" w:lineRule="auto"/>
        <w:ind w:firstLine="480" w:firstLineChars="200"/>
        <w:rPr>
          <w:sz w:val="24"/>
          <w:szCs w:val="24"/>
        </w:rPr>
      </w:pPr>
    </w:p>
    <w:p>
      <w:pPr>
        <w:jc w:val="center"/>
        <w:rPr>
          <w:rFonts w:ascii="宋体" w:hAnsi="宋体"/>
        </w:rPr>
      </w:pPr>
    </w:p>
    <w:p>
      <w:pPr>
        <w:pStyle w:val="4"/>
        <w:keepNext/>
        <w:keepLines/>
        <w:pageBreakBefore w:val="0"/>
        <w:widowControl w:val="0"/>
        <w:kinsoku/>
        <w:wordWrap/>
        <w:overflowPunct/>
        <w:topLinePunct w:val="0"/>
        <w:autoSpaceDE/>
        <w:autoSpaceDN/>
        <w:bidi w:val="0"/>
        <w:adjustRightInd/>
        <w:snapToGrid/>
        <w:spacing w:line="416" w:lineRule="auto"/>
        <w:ind w:firstLine="0" w:firstLineChars="0"/>
        <w:textAlignment w:val="auto"/>
      </w:pPr>
      <w:bookmarkStart w:id="71" w:name="_Toc23665"/>
      <w:bookmarkStart w:id="72" w:name="_Toc4679"/>
      <w:bookmarkStart w:id="73" w:name="_Toc55940820"/>
      <w:r>
        <w:rPr>
          <w:rFonts w:hint="eastAsia"/>
        </w:rPr>
        <w:t>2</w:t>
      </w:r>
      <w:r>
        <w:t xml:space="preserve">.3 </w:t>
      </w:r>
      <w:r>
        <w:rPr>
          <w:rFonts w:hint="eastAsia"/>
        </w:rPr>
        <w:t>磨料射流切缝误差</w:t>
      </w:r>
      <w:r>
        <w:t>形成机理分析</w:t>
      </w:r>
      <w:bookmarkEnd w:id="71"/>
      <w:bookmarkEnd w:id="72"/>
      <w:bookmarkEnd w:id="73"/>
    </w:p>
    <w:p>
      <w:pPr>
        <w:spacing w:line="360" w:lineRule="auto"/>
        <w:ind w:firstLine="480" w:firstLineChars="200"/>
        <w:rPr>
          <w:sz w:val="24"/>
          <w:szCs w:val="24"/>
        </w:rPr>
      </w:pPr>
      <w:r>
        <w:rPr>
          <w:rFonts w:hint="eastAsia"/>
          <w:sz w:val="24"/>
          <w:szCs w:val="24"/>
        </w:rPr>
        <w:t>磨料</w:t>
      </w:r>
      <w:r>
        <w:rPr>
          <w:sz w:val="24"/>
          <w:szCs w:val="24"/>
        </w:rPr>
        <w:t>射流</w:t>
      </w:r>
      <w:r>
        <w:rPr>
          <w:rFonts w:hint="eastAsia"/>
          <w:sz w:val="24"/>
          <w:szCs w:val="24"/>
        </w:rPr>
        <w:t>中空间</w:t>
      </w:r>
      <w:r>
        <w:rPr>
          <w:sz w:val="24"/>
          <w:szCs w:val="24"/>
        </w:rPr>
        <w:t>速度</w:t>
      </w:r>
      <w:r>
        <w:rPr>
          <w:rFonts w:hint="eastAsia"/>
          <w:sz w:val="24"/>
          <w:szCs w:val="24"/>
        </w:rPr>
        <w:t>分布</w:t>
      </w:r>
      <w:r>
        <w:rPr>
          <w:sz w:val="24"/>
          <w:szCs w:val="24"/>
        </w:rPr>
        <w:t>如图</w:t>
      </w:r>
      <w:r>
        <w:rPr>
          <w:rFonts w:hint="eastAsia"/>
          <w:sz w:val="24"/>
          <w:szCs w:val="24"/>
        </w:rPr>
        <w:t>2.5所示</w:t>
      </w:r>
      <w:r>
        <w:rPr>
          <w:sz w:val="24"/>
          <w:szCs w:val="24"/>
        </w:rPr>
        <w:t>。</w:t>
      </w:r>
      <w:r>
        <w:rPr>
          <w:rFonts w:hint="eastAsia"/>
          <w:sz w:val="24"/>
          <w:szCs w:val="24"/>
        </w:rPr>
        <w:t>图中X轴表示射流的轴线，</w:t>
      </w:r>
      <w:r>
        <w:rPr>
          <w:rFonts w:hint="eastAsia"/>
          <w:position w:val="-4"/>
          <w:sz w:val="24"/>
          <w:szCs w:val="24"/>
        </w:rPr>
        <w:object>
          <v:shape id="_x0000_i1028" o:spt="75" type="#_x0000_t75" style="height:10pt;width:9pt;" o:ole="t" filled="f" o:preferrelative="t" stroked="f" coordsize="21600,21600">
            <v:path/>
            <v:fill on="f" focussize="0,0"/>
            <v:stroke on="f"/>
            <v:imagedata r:id="rId78" o:title=""/>
            <o:lock v:ext="edit" aspectratio="t"/>
            <w10:wrap type="none"/>
            <w10:anchorlock/>
          </v:shape>
          <o:OLEObject Type="Embed" ProgID="Equation.KSEE3" ShapeID="_x0000_i1028" DrawAspect="Content" ObjectID="_1468075728" r:id="rId77">
            <o:LockedField>false</o:LockedField>
          </o:OLEObject>
        </w:object>
      </w:r>
      <w:r>
        <w:rPr>
          <w:rFonts w:hint="eastAsia"/>
          <w:sz w:val="24"/>
          <w:szCs w:val="24"/>
        </w:rPr>
        <w:t>表示射流的径向距离，</w:t>
      </w:r>
      <w:r>
        <w:rPr>
          <w:rFonts w:hint="eastAsia"/>
          <w:i/>
          <w:sz w:val="24"/>
        </w:rPr>
        <w:t>u</w:t>
      </w:r>
      <w:r>
        <w:rPr>
          <w:rFonts w:hint="eastAsia"/>
          <w:sz w:val="24"/>
          <w:szCs w:val="24"/>
        </w:rPr>
        <w:t>表示射流的轴向速度。假设喷口处的射流压力不变，由于周围流体的紊动掺混，使得射流的边缘部分受到阻力，减少了射流流速。由喷口边界起向内、外扩展的紊动掺混部分称为混合区。射流中心未受到周围流体的混合影响，仍保持原有射流流速</w:t>
      </w:r>
      <m:oMath>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0</m:t>
            </m:r>
            <m:ctrlPr>
              <w:rPr>
                <w:rFonts w:ascii="Cambria Math" w:hAnsi="Cambria Math"/>
              </w:rPr>
            </m:ctrlPr>
          </m:sub>
        </m:sSub>
      </m:oMath>
      <w:r>
        <w:rPr>
          <w:rFonts w:hint="eastAsia"/>
          <w:sz w:val="24"/>
          <w:szCs w:val="24"/>
        </w:rPr>
        <w:t>，这</w:t>
      </w:r>
      <w:r>
        <w:rPr>
          <w:rFonts w:hint="eastAsia"/>
          <w:sz w:val="24"/>
          <w:szCs w:val="24"/>
          <w:lang w:val="en-US" w:eastAsia="zh-CN"/>
        </w:rPr>
        <w:t>区域</w:t>
      </w:r>
      <w:r>
        <w:rPr>
          <w:rFonts w:hint="eastAsia"/>
          <w:sz w:val="24"/>
          <w:szCs w:val="24"/>
        </w:rPr>
        <w:t>称为势流核心</w:t>
      </w:r>
      <w:r>
        <w:rPr>
          <w:rFonts w:hint="eastAsia"/>
          <w:sz w:val="24"/>
          <w:szCs w:val="24"/>
          <w:lang w:val="en-US" w:eastAsia="zh-CN"/>
        </w:rPr>
        <w:t>区，下文简称为势流核</w:t>
      </w:r>
      <w:r>
        <w:rPr>
          <w:rFonts w:hint="eastAsia"/>
          <w:sz w:val="24"/>
          <w:szCs w:val="24"/>
        </w:rPr>
        <w:t>。从喷口到势流核末端之间的区域称为射流的初始段，而紊流充分</w:t>
      </w:r>
      <w:r>
        <w:rPr>
          <w:rFonts w:hint="eastAsia"/>
          <w:sz w:val="24"/>
          <w:szCs w:val="24"/>
          <w:lang w:val="en-US" w:eastAsia="zh-CN"/>
        </w:rPr>
        <w:t>发散</w:t>
      </w:r>
      <w:r>
        <w:rPr>
          <w:rFonts w:hint="eastAsia"/>
          <w:sz w:val="24"/>
          <w:szCs w:val="24"/>
        </w:rPr>
        <w:t>以后的区域称为射流的主体段，初始段与主体段之间的区域称为过渡段。</w:t>
      </w:r>
      <w:r>
        <w:rPr>
          <w:rFonts w:hint="eastAsia"/>
          <w:sz w:val="24"/>
          <w:szCs w:val="24"/>
          <w:highlight w:val="none"/>
        </w:rPr>
        <w:t>根据通过紊动射流的各个断面的动量守恒</w:t>
      </w:r>
      <w:r>
        <w:rPr>
          <w:rFonts w:hint="eastAsia"/>
          <w:sz w:val="24"/>
          <w:szCs w:val="24"/>
          <w:highlight w:val="none"/>
          <w:lang w:eastAsia="zh-CN"/>
        </w:rPr>
        <w:t>（</w:t>
      </w:r>
      <w:r>
        <w:rPr>
          <w:rFonts w:hint="eastAsia"/>
          <w:sz w:val="24"/>
          <w:szCs w:val="24"/>
          <w:highlight w:val="none"/>
          <w:lang w:val="en-US" w:eastAsia="zh-CN"/>
        </w:rPr>
        <w:t>忽略扰动带来的影响</w:t>
      </w:r>
      <w:r>
        <w:rPr>
          <w:rFonts w:hint="eastAsia"/>
          <w:sz w:val="24"/>
          <w:szCs w:val="24"/>
          <w:highlight w:val="none"/>
          <w:lang w:eastAsia="zh-CN"/>
        </w:rPr>
        <w:t>）</w:t>
      </w:r>
      <w:r>
        <w:rPr>
          <w:rFonts w:hint="eastAsia"/>
          <w:sz w:val="24"/>
          <w:szCs w:val="24"/>
          <w:highlight w:val="none"/>
        </w:rPr>
        <w:t>这一特征可知，</w:t>
      </w:r>
      <w:r>
        <w:rPr>
          <w:rFonts w:hint="eastAsia"/>
          <w:sz w:val="24"/>
          <w:szCs w:val="24"/>
        </w:rPr>
        <w:t>在射流的主体段中，各个断面的动量守恒并且等于喷口处断面的动量通量，即：</w:t>
      </w:r>
    </w:p>
    <w:p>
      <w:pPr>
        <w:spacing w:line="360" w:lineRule="auto"/>
        <w:ind w:firstLine="480" w:firstLineChars="200"/>
        <w:jc w:val="right"/>
        <w:rPr>
          <w:sz w:val="24"/>
          <w:szCs w:val="24"/>
        </w:rPr>
      </w:pPr>
      <m:oMath>
        <m:r>
          <m:rPr/>
          <w:rPr>
            <w:rFonts w:ascii="Cambria Math" w:hAnsi="Cambria Math"/>
            <w:sz w:val="24"/>
            <w:szCs w:val="24"/>
          </w:rPr>
          <m:t>J=</m:t>
        </m:r>
        <m:nary>
          <m:naryPr>
            <m:limLoc m:val="subSup"/>
            <m:ctrlPr>
              <w:rPr>
                <w:rFonts w:ascii="Cambria Math" w:hAnsi="Cambria Math"/>
                <w:sz w:val="24"/>
                <w:szCs w:val="24"/>
              </w:rPr>
            </m:ctrlPr>
          </m:naryPr>
          <m:sub>
            <m:r>
              <m:rPr/>
              <w:rPr>
                <w:rFonts w:ascii="Cambria Math" w:hAnsi="Cambria Math"/>
                <w:sz w:val="24"/>
                <w:szCs w:val="24"/>
              </w:rPr>
              <m:t>0</m:t>
            </m:r>
            <m:ctrlPr>
              <w:rPr>
                <w:rFonts w:ascii="Cambria Math" w:hAnsi="Cambria Math"/>
                <w:sz w:val="24"/>
                <w:szCs w:val="24"/>
              </w:rPr>
            </m:ctrlPr>
          </m:sub>
          <m:sup>
            <m:r>
              <m:rPr/>
              <w:rPr>
                <w:rFonts w:ascii="Cambria Math" w:hAnsi="Cambria Math"/>
                <w:sz w:val="24"/>
                <w:szCs w:val="24"/>
              </w:rPr>
              <m:t>∞</m:t>
            </m:r>
            <m:ctrlPr>
              <w:rPr>
                <w:rFonts w:ascii="Cambria Math" w:hAnsi="Cambria Math"/>
                <w:sz w:val="24"/>
                <w:szCs w:val="24"/>
              </w:rPr>
            </m:ctrlPr>
          </m:sup>
          <m:e>
            <m:r>
              <m:rPr/>
              <w:rPr>
                <w:rFonts w:ascii="Cambria Math" w:hAnsi="Cambria Math"/>
                <w:sz w:val="24"/>
                <w:szCs w:val="24"/>
              </w:rPr>
              <m:t>ρ</m:t>
            </m:r>
            <m:ctrlPr>
              <w:rPr>
                <w:rFonts w:ascii="Cambria Math" w:hAnsi="Cambria Math"/>
                <w:sz w:val="24"/>
                <w:szCs w:val="24"/>
              </w:rPr>
            </m:ctrlPr>
          </m:e>
        </m:nary>
        <m:sSup>
          <m:sSupPr>
            <m:ctrlPr>
              <w:rPr>
                <w:rFonts w:ascii="Cambria Math" w:hAnsi="Cambria Math"/>
                <w:sz w:val="24"/>
                <w:szCs w:val="24"/>
              </w:rPr>
            </m:ctrlPr>
          </m:sSupPr>
          <m:e>
            <m:r>
              <m:rPr/>
              <w:rPr>
                <w:rFonts w:ascii="Cambria Math" w:hAnsi="Cambria Math"/>
                <w:sz w:val="24"/>
                <w:szCs w:val="24"/>
              </w:rPr>
              <m:t>u</m:t>
            </m:r>
            <m:ctrlPr>
              <w:rPr>
                <w:rFonts w:ascii="Cambria Math" w:hAnsi="Cambria Math"/>
                <w:sz w:val="24"/>
                <w:szCs w:val="24"/>
              </w:rPr>
            </m:ctrlPr>
          </m:e>
          <m:sup>
            <m:r>
              <m:rPr/>
              <w:rPr>
                <w:rFonts w:ascii="Cambria Math" w:hAnsi="Cambria Math"/>
                <w:sz w:val="24"/>
                <w:szCs w:val="24"/>
              </w:rPr>
              <m:t>2</m:t>
            </m:r>
            <m:ctrlPr>
              <w:rPr>
                <w:rFonts w:ascii="Cambria Math" w:hAnsi="Cambria Math"/>
                <w:sz w:val="24"/>
                <w:szCs w:val="24"/>
              </w:rPr>
            </m:ctrlPr>
          </m:sup>
        </m:sSup>
        <m:r>
          <m:rPr/>
          <w:rPr>
            <w:rFonts w:ascii="Cambria Math" w:hAnsi="Cambria Math"/>
            <w:sz w:val="24"/>
            <w:szCs w:val="24"/>
          </w:rPr>
          <m:t>·2πr dr=ρ</m:t>
        </m:r>
        <m:sSubSup>
          <m:sSubSupPr>
            <m:ctrlPr>
              <w:rPr>
                <w:rFonts w:ascii="Cambria Math" w:hAnsi="Cambria Math"/>
                <w:sz w:val="24"/>
                <w:szCs w:val="24"/>
              </w:rPr>
            </m:ctrlPr>
          </m:sSubSupPr>
          <m:e>
            <m:r>
              <m:rPr/>
              <w:rPr>
                <w:rFonts w:ascii="Cambria Math" w:hAnsi="Cambria Math"/>
                <w:sz w:val="24"/>
                <w:szCs w:val="24"/>
              </w:rPr>
              <m:t>u</m:t>
            </m:r>
            <m:ctrlPr>
              <w:rPr>
                <w:rFonts w:ascii="Cambria Math" w:hAnsi="Cambria Math"/>
                <w:sz w:val="24"/>
                <w:szCs w:val="24"/>
              </w:rPr>
            </m:ctrlPr>
          </m:e>
          <m:sub>
            <m:r>
              <m:rPr/>
              <w:rPr>
                <w:rFonts w:ascii="Cambria Math" w:hAnsi="Cambria Math"/>
                <w:sz w:val="24"/>
                <w:szCs w:val="24"/>
              </w:rPr>
              <m:t>0</m:t>
            </m:r>
            <m:ctrlPr>
              <w:rPr>
                <w:rFonts w:ascii="Cambria Math" w:hAnsi="Cambria Math"/>
                <w:sz w:val="24"/>
                <w:szCs w:val="24"/>
              </w:rPr>
            </m:ctrlPr>
          </m:sub>
          <m:sup>
            <m:r>
              <m:rPr/>
              <w:rPr>
                <w:rFonts w:ascii="Cambria Math" w:hAnsi="Cambria Math"/>
                <w:sz w:val="24"/>
                <w:szCs w:val="24"/>
              </w:rPr>
              <m:t>2</m:t>
            </m:r>
            <m:ctrlPr>
              <w:rPr>
                <w:rFonts w:ascii="Cambria Math" w:hAnsi="Cambria Math"/>
                <w:sz w:val="24"/>
                <w:szCs w:val="24"/>
              </w:rPr>
            </m:ctrlPr>
          </m:sup>
        </m:sSubSup>
        <m:r>
          <m:rPr/>
          <w:rPr>
            <w:rFonts w:ascii="Cambria Math" w:hAnsi="Cambria Math"/>
            <w:sz w:val="24"/>
            <w:szCs w:val="24"/>
          </w:rPr>
          <m:t>π</m:t>
        </m:r>
        <m:sSubSup>
          <m:sSubSupPr>
            <m:ctrlPr>
              <w:rPr>
                <w:rFonts w:ascii="Cambria Math" w:hAnsi="Cambria Math"/>
                <w:sz w:val="24"/>
                <w:szCs w:val="24"/>
              </w:rPr>
            </m:ctrlPr>
          </m:sSubSupPr>
          <m:e>
            <m:r>
              <m:rPr/>
              <w:rPr>
                <w:rFonts w:ascii="Cambria Math" w:hAnsi="Cambria Math"/>
                <w:sz w:val="24"/>
                <w:szCs w:val="24"/>
              </w:rPr>
              <m:t>r</m:t>
            </m:r>
            <m:ctrlPr>
              <w:rPr>
                <w:rFonts w:ascii="Cambria Math" w:hAnsi="Cambria Math"/>
                <w:sz w:val="24"/>
                <w:szCs w:val="24"/>
              </w:rPr>
            </m:ctrlPr>
          </m:e>
          <m:sub>
            <m:r>
              <m:rPr/>
              <w:rPr>
                <w:rFonts w:ascii="Cambria Math" w:hAnsi="Cambria Math"/>
                <w:sz w:val="24"/>
                <w:szCs w:val="24"/>
              </w:rPr>
              <m:t>0</m:t>
            </m:r>
            <m:ctrlPr>
              <w:rPr>
                <w:rFonts w:ascii="Cambria Math" w:hAnsi="Cambria Math"/>
                <w:sz w:val="24"/>
                <w:szCs w:val="24"/>
              </w:rPr>
            </m:ctrlPr>
          </m:sub>
          <m:sup>
            <m:r>
              <m:rPr/>
              <w:rPr>
                <w:rFonts w:ascii="Cambria Math" w:hAnsi="Cambria Math"/>
                <w:sz w:val="24"/>
                <w:szCs w:val="24"/>
              </w:rPr>
              <m:t>2</m:t>
            </m:r>
            <m:ctrlPr>
              <w:rPr>
                <w:rFonts w:ascii="Cambria Math" w:hAnsi="Cambria Math"/>
                <w:sz w:val="24"/>
                <w:szCs w:val="24"/>
              </w:rPr>
            </m:ctrlPr>
          </m:sup>
        </m:sSubSup>
      </m:oMath>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rFonts w:hint="eastAsia"/>
          <w:sz w:val="24"/>
          <w:szCs w:val="24"/>
        </w:rPr>
        <w:t>(</w:t>
      </w:r>
      <w:r>
        <w:rPr>
          <w:sz w:val="24"/>
          <w:szCs w:val="24"/>
        </w:rPr>
        <w:t>2.13)</w:t>
      </w:r>
    </w:p>
    <w:p>
      <w:pPr>
        <w:spacing w:line="360" w:lineRule="auto"/>
        <w:ind w:firstLine="480" w:firstLineChars="200"/>
        <w:rPr>
          <w:sz w:val="24"/>
          <w:szCs w:val="24"/>
        </w:rPr>
      </w:pPr>
      <w:r>
        <w:rPr>
          <w:rFonts w:hint="eastAsia"/>
          <w:sz w:val="24"/>
          <w:szCs w:val="24"/>
        </w:rPr>
        <w:t>其中</w:t>
      </w:r>
      <m:oMath>
        <m:r>
          <m:rPr/>
          <w:rPr>
            <w:rFonts w:ascii="Cambria Math" w:hAnsi="Cambria Math"/>
          </w:rPr>
          <m:t>J</m:t>
        </m:r>
      </m:oMath>
      <w:r>
        <w:rPr>
          <w:rFonts w:hint="eastAsia"/>
          <w:sz w:val="24"/>
          <w:szCs w:val="24"/>
        </w:rPr>
        <w:t>为射流的动量通量，</w:t>
      </w:r>
      <m:oMath>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0</m:t>
            </m:r>
            <m:ctrlPr>
              <w:rPr>
                <w:rFonts w:ascii="Cambria Math" w:hAnsi="Cambria Math"/>
              </w:rPr>
            </m:ctrlPr>
          </m:sub>
        </m:sSub>
      </m:oMath>
      <w:r>
        <w:rPr>
          <w:rFonts w:hint="eastAsia"/>
          <w:sz w:val="24"/>
          <w:szCs w:val="24"/>
        </w:rPr>
        <w:t>为喷口处断面流速，</w:t>
      </w:r>
      <m:oMath>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0</m:t>
            </m:r>
            <m:ctrlPr>
              <w:rPr>
                <w:rFonts w:ascii="Cambria Math" w:hAnsi="Cambria Math"/>
              </w:rPr>
            </m:ctrlPr>
          </m:sub>
        </m:sSub>
      </m:oMath>
      <w:r>
        <w:rPr>
          <w:rFonts w:hint="eastAsia"/>
          <w:sz w:val="24"/>
          <w:szCs w:val="24"/>
        </w:rPr>
        <w:t>为喷口处断面的半径。</w:t>
      </w:r>
    </w:p>
    <w:p>
      <w:pPr>
        <w:spacing w:line="360" w:lineRule="auto"/>
        <w:ind w:firstLine="480" w:firstLineChars="200"/>
        <w:rPr>
          <w:color w:val="000000" w:themeColor="text1"/>
          <w:sz w:val="24"/>
          <w:szCs w:val="24"/>
          <w:u w:val="none"/>
          <w14:textFill>
            <w14:solidFill>
              <w14:schemeClr w14:val="tx1"/>
            </w14:solidFill>
          </w14:textFill>
        </w:rPr>
      </w:pPr>
      <w:r>
        <w:rPr>
          <w:rFonts w:hint="eastAsia"/>
          <w:color w:val="000000" w:themeColor="text1"/>
          <w:sz w:val="24"/>
          <w:szCs w:val="24"/>
          <w:u w:val="none"/>
          <w14:textFill>
            <w14:solidFill>
              <w14:schemeClr w14:val="tx1"/>
            </w14:solidFill>
          </w14:textFill>
        </w:rPr>
        <w:t>在射流的主体段，各个断面上具有相似性的射流流速分布，即：</w:t>
      </w:r>
    </w:p>
    <w:p>
      <w:pPr>
        <w:spacing w:line="360" w:lineRule="auto"/>
        <w:ind w:firstLine="480" w:firstLineChars="200"/>
        <w:jc w:val="right"/>
        <w:rPr>
          <w:color w:val="000000" w:themeColor="text1"/>
          <w:sz w:val="24"/>
          <w:szCs w:val="24"/>
          <w:u w:val="none"/>
          <w14:textFill>
            <w14:solidFill>
              <w14:schemeClr w14:val="tx1"/>
            </w14:solidFill>
          </w14:textFill>
        </w:rPr>
      </w:pPr>
      <m:oMath>
        <m:f>
          <m:fPr>
            <m:ctrlPr>
              <w:rPr>
                <w:rFonts w:ascii="Cambria Math" w:hAnsi="Cambria Math"/>
                <w:color w:val="000000" w:themeColor="text1"/>
                <w:sz w:val="24"/>
                <w:szCs w:val="24"/>
                <w:u w:val="none"/>
                <w14:textFill>
                  <w14:solidFill>
                    <w14:schemeClr w14:val="tx1"/>
                  </w14:solidFill>
                </w14:textFill>
              </w:rPr>
            </m:ctrlPr>
          </m:fPr>
          <m:num>
            <m:r>
              <m:rPr/>
              <w:rPr>
                <w:rFonts w:ascii="Cambria Math" w:hAnsi="Cambria Math"/>
                <w:color w:val="000000" w:themeColor="text1"/>
                <w:sz w:val="24"/>
                <w:szCs w:val="24"/>
                <w:u w:val="none"/>
                <w14:textFill>
                  <w14:solidFill>
                    <w14:schemeClr w14:val="tx1"/>
                  </w14:solidFill>
                </w14:textFill>
              </w:rPr>
              <m:t>u</m:t>
            </m:r>
            <m:ctrlPr>
              <w:rPr>
                <w:rFonts w:ascii="Cambria Math" w:hAnsi="Cambria Math"/>
                <w:color w:val="000000" w:themeColor="text1"/>
                <w:sz w:val="24"/>
                <w:szCs w:val="24"/>
                <w:u w:val="none"/>
                <w14:textFill>
                  <w14:solidFill>
                    <w14:schemeClr w14:val="tx1"/>
                  </w14:solidFill>
                </w14:textFill>
              </w:rPr>
            </m:ctrlPr>
          </m:num>
          <m:den>
            <m:sSub>
              <m:sSubPr>
                <m:ctrlPr>
                  <w:rPr>
                    <w:rFonts w:ascii="Cambria Math" w:hAnsi="Cambria Math"/>
                    <w:color w:val="000000" w:themeColor="text1"/>
                    <w:sz w:val="24"/>
                    <w:szCs w:val="24"/>
                    <w:u w:val="none"/>
                    <w14:textFill>
                      <w14:solidFill>
                        <w14:schemeClr w14:val="tx1"/>
                      </w14:solidFill>
                    </w14:textFill>
                  </w:rPr>
                </m:ctrlPr>
              </m:sSubPr>
              <m:e>
                <m:r>
                  <m:rPr/>
                  <w:rPr>
                    <w:rFonts w:ascii="Cambria Math" w:hAnsi="Cambria Math"/>
                    <w:color w:val="000000" w:themeColor="text1"/>
                    <w:sz w:val="24"/>
                    <w:szCs w:val="24"/>
                    <w:u w:val="none"/>
                    <w14:textFill>
                      <w14:solidFill>
                        <w14:schemeClr w14:val="tx1"/>
                      </w14:solidFill>
                    </w14:textFill>
                  </w:rPr>
                  <m:t>u</m:t>
                </m:r>
                <m:ctrlPr>
                  <w:rPr>
                    <w:rFonts w:ascii="Cambria Math" w:hAnsi="Cambria Math"/>
                    <w:color w:val="000000" w:themeColor="text1"/>
                    <w:sz w:val="24"/>
                    <w:szCs w:val="24"/>
                    <w:u w:val="none"/>
                    <w14:textFill>
                      <w14:solidFill>
                        <w14:schemeClr w14:val="tx1"/>
                      </w14:solidFill>
                    </w14:textFill>
                  </w:rPr>
                </m:ctrlPr>
              </m:e>
              <m:sub>
                <m:r>
                  <m:rPr/>
                  <w:rPr>
                    <w:rFonts w:ascii="Cambria Math" w:hAnsi="Cambria Math"/>
                    <w:color w:val="000000" w:themeColor="text1"/>
                    <w:sz w:val="24"/>
                    <w:szCs w:val="24"/>
                    <w:u w:val="none"/>
                    <w14:textFill>
                      <w14:solidFill>
                        <w14:schemeClr w14:val="tx1"/>
                      </w14:solidFill>
                    </w14:textFill>
                  </w:rPr>
                  <m:t>m</m:t>
                </m:r>
                <m:ctrlPr>
                  <w:rPr>
                    <w:rFonts w:ascii="Cambria Math" w:hAnsi="Cambria Math"/>
                    <w:color w:val="000000" w:themeColor="text1"/>
                    <w:sz w:val="24"/>
                    <w:szCs w:val="24"/>
                    <w:u w:val="none"/>
                    <w14:textFill>
                      <w14:solidFill>
                        <w14:schemeClr w14:val="tx1"/>
                      </w14:solidFill>
                    </w14:textFill>
                  </w:rPr>
                </m:ctrlPr>
              </m:sub>
            </m:sSub>
            <m:ctrlPr>
              <w:rPr>
                <w:rFonts w:ascii="Cambria Math" w:hAnsi="Cambria Math"/>
                <w:color w:val="000000" w:themeColor="text1"/>
                <w:sz w:val="24"/>
                <w:szCs w:val="24"/>
                <w:u w:val="none"/>
                <w14:textFill>
                  <w14:solidFill>
                    <w14:schemeClr w14:val="tx1"/>
                  </w14:solidFill>
                </w14:textFill>
              </w:rPr>
            </m:ctrlPr>
          </m:den>
        </m:f>
        <m:r>
          <m:rPr/>
          <w:rPr>
            <w:rFonts w:ascii="Cambria Math" w:hAnsi="Cambria Math"/>
            <w:color w:val="000000" w:themeColor="text1"/>
            <w:sz w:val="24"/>
            <w:szCs w:val="24"/>
            <w:u w:val="none"/>
            <w14:textFill>
              <w14:solidFill>
                <w14:schemeClr w14:val="tx1"/>
              </w14:solidFill>
            </w14:textFill>
          </w:rPr>
          <m:t>=f(</m:t>
        </m:r>
        <m:f>
          <m:fPr>
            <m:ctrlPr>
              <w:rPr>
                <w:rFonts w:ascii="Cambria Math" w:hAnsi="Cambria Math"/>
                <w:color w:val="000000" w:themeColor="text1"/>
                <w:sz w:val="24"/>
                <w:szCs w:val="24"/>
                <w:u w:val="none"/>
                <w14:textFill>
                  <w14:solidFill>
                    <w14:schemeClr w14:val="tx1"/>
                  </w14:solidFill>
                </w14:textFill>
              </w:rPr>
            </m:ctrlPr>
          </m:fPr>
          <m:num>
            <m:r>
              <m:rPr/>
              <w:rPr>
                <w:rFonts w:ascii="Cambria Math" w:hAnsi="Cambria Math"/>
                <w:color w:val="000000" w:themeColor="text1"/>
                <w:sz w:val="24"/>
                <w:szCs w:val="24"/>
                <w:u w:val="none"/>
                <w14:textFill>
                  <w14:solidFill>
                    <w14:schemeClr w14:val="tx1"/>
                  </w14:solidFill>
                </w14:textFill>
              </w:rPr>
              <m:t>r</m:t>
            </m:r>
            <m:ctrlPr>
              <w:rPr>
                <w:rFonts w:ascii="Cambria Math" w:hAnsi="Cambria Math"/>
                <w:color w:val="000000" w:themeColor="text1"/>
                <w:sz w:val="24"/>
                <w:szCs w:val="24"/>
                <w:u w:val="none"/>
                <w14:textFill>
                  <w14:solidFill>
                    <w14:schemeClr w14:val="tx1"/>
                  </w14:solidFill>
                </w14:textFill>
              </w:rPr>
            </m:ctrlPr>
          </m:num>
          <m:den>
            <m:r>
              <m:rPr/>
              <w:rPr>
                <w:rFonts w:ascii="Cambria Math" w:hAnsi="Cambria Math"/>
                <w:color w:val="000000" w:themeColor="text1"/>
                <w:sz w:val="24"/>
                <w:szCs w:val="24"/>
                <w:u w:val="none"/>
                <w14:textFill>
                  <w14:solidFill>
                    <w14:schemeClr w14:val="tx1"/>
                  </w14:solidFill>
                </w14:textFill>
              </w:rPr>
              <m:t>b</m:t>
            </m:r>
            <m:ctrlPr>
              <w:rPr>
                <w:rFonts w:ascii="Cambria Math" w:hAnsi="Cambria Math"/>
                <w:color w:val="000000" w:themeColor="text1"/>
                <w:sz w:val="24"/>
                <w:szCs w:val="24"/>
                <w:u w:val="none"/>
                <w14:textFill>
                  <w14:solidFill>
                    <w14:schemeClr w14:val="tx1"/>
                  </w14:solidFill>
                </w14:textFill>
              </w:rPr>
            </m:ctrlPr>
          </m:den>
        </m:f>
        <m:r>
          <m:rPr/>
          <w:rPr>
            <w:rFonts w:ascii="Cambria Math" w:hAnsi="Cambria Math"/>
            <w:color w:val="000000" w:themeColor="text1"/>
            <w:sz w:val="24"/>
            <w:szCs w:val="24"/>
            <w:u w:val="none"/>
            <w14:textFill>
              <w14:solidFill>
                <w14:schemeClr w14:val="tx1"/>
              </w14:solidFill>
            </w14:textFill>
          </w:rPr>
          <m:t>)=</m:t>
        </m:r>
        <m:r>
          <m:rPr>
            <m:nor/>
            <m:sty m:val="p"/>
          </m:rPr>
          <w:rPr>
            <w:rFonts w:ascii="Cambria Math" w:hAnsi="Cambria Math"/>
            <w:b w:val="0"/>
            <w:i w:val="0"/>
            <w:color w:val="000000" w:themeColor="text1"/>
            <w:sz w:val="24"/>
            <w:szCs w:val="24"/>
            <w:u w:val="none"/>
            <w14:textFill>
              <w14:solidFill>
                <w14:schemeClr w14:val="tx1"/>
              </w14:solidFill>
            </w14:textFill>
          </w:rPr>
          <m:t>exp</m:t>
        </m:r>
        <m:r>
          <m:rPr/>
          <w:rPr>
            <w:rFonts w:ascii="Cambria Math" w:hAnsi="Cambria Math"/>
            <w:color w:val="000000" w:themeColor="text1"/>
            <w:sz w:val="24"/>
            <w:szCs w:val="24"/>
            <w:u w:val="none"/>
            <w14:textFill>
              <w14:solidFill>
                <w14:schemeClr w14:val="tx1"/>
              </w14:solidFill>
            </w14:textFill>
          </w:rPr>
          <m:t>​[−(</m:t>
        </m:r>
        <m:f>
          <m:fPr>
            <m:ctrlPr>
              <w:rPr>
                <w:rFonts w:ascii="Cambria Math" w:hAnsi="Cambria Math"/>
                <w:color w:val="000000" w:themeColor="text1"/>
                <w:sz w:val="24"/>
                <w:szCs w:val="24"/>
                <w:u w:val="none"/>
                <w14:textFill>
                  <w14:solidFill>
                    <w14:schemeClr w14:val="tx1"/>
                  </w14:solidFill>
                </w14:textFill>
              </w:rPr>
            </m:ctrlPr>
          </m:fPr>
          <m:num>
            <m:r>
              <m:rPr/>
              <w:rPr>
                <w:rFonts w:ascii="Cambria Math" w:hAnsi="Cambria Math"/>
                <w:color w:val="000000" w:themeColor="text1"/>
                <w:sz w:val="24"/>
                <w:szCs w:val="24"/>
                <w:u w:val="none"/>
                <w14:textFill>
                  <w14:solidFill>
                    <w14:schemeClr w14:val="tx1"/>
                  </w14:solidFill>
                </w14:textFill>
              </w:rPr>
              <m:t>r</m:t>
            </m:r>
            <m:ctrlPr>
              <w:rPr>
                <w:rFonts w:ascii="Cambria Math" w:hAnsi="Cambria Math"/>
                <w:color w:val="000000" w:themeColor="text1"/>
                <w:sz w:val="24"/>
                <w:szCs w:val="24"/>
                <w:u w:val="none"/>
                <w14:textFill>
                  <w14:solidFill>
                    <w14:schemeClr w14:val="tx1"/>
                  </w14:solidFill>
                </w14:textFill>
              </w:rPr>
            </m:ctrlPr>
          </m:num>
          <m:den>
            <m:r>
              <m:rPr/>
              <w:rPr>
                <w:rFonts w:ascii="Cambria Math" w:hAnsi="Cambria Math"/>
                <w:color w:val="000000" w:themeColor="text1"/>
                <w:sz w:val="24"/>
                <w:szCs w:val="24"/>
                <w:u w:val="none"/>
                <w14:textFill>
                  <w14:solidFill>
                    <w14:schemeClr w14:val="tx1"/>
                  </w14:solidFill>
                </w14:textFill>
              </w:rPr>
              <m:t>b</m:t>
            </m:r>
            <m:ctrlPr>
              <w:rPr>
                <w:rFonts w:ascii="Cambria Math" w:hAnsi="Cambria Math"/>
                <w:color w:val="000000" w:themeColor="text1"/>
                <w:sz w:val="24"/>
                <w:szCs w:val="24"/>
                <w:u w:val="none"/>
                <w14:textFill>
                  <w14:solidFill>
                    <w14:schemeClr w14:val="tx1"/>
                  </w14:solidFill>
                </w14:textFill>
              </w:rPr>
            </m:ctrlPr>
          </m:den>
        </m:f>
        <m:sSup>
          <m:sSupPr>
            <m:ctrlPr>
              <w:rPr>
                <w:rFonts w:ascii="Cambria Math" w:hAnsi="Cambria Math"/>
                <w:color w:val="000000" w:themeColor="text1"/>
                <w:sz w:val="24"/>
                <w:szCs w:val="24"/>
                <w:u w:val="none"/>
                <w14:textFill>
                  <w14:solidFill>
                    <w14:schemeClr w14:val="tx1"/>
                  </w14:solidFill>
                </w14:textFill>
              </w:rPr>
            </m:ctrlPr>
          </m:sSupPr>
          <m:e>
            <m:r>
              <m:rPr/>
              <w:rPr>
                <w:rFonts w:ascii="Cambria Math" w:hAnsi="Cambria Math"/>
                <w:color w:val="000000" w:themeColor="text1"/>
                <w:sz w:val="24"/>
                <w:szCs w:val="24"/>
                <w:u w:val="none"/>
                <w14:textFill>
                  <w14:solidFill>
                    <w14:schemeClr w14:val="tx1"/>
                  </w14:solidFill>
                </w14:textFill>
              </w:rPr>
              <m:t>)</m:t>
            </m:r>
            <m:ctrlPr>
              <w:rPr>
                <w:rFonts w:ascii="Cambria Math" w:hAnsi="Cambria Math"/>
                <w:color w:val="000000" w:themeColor="text1"/>
                <w:sz w:val="24"/>
                <w:szCs w:val="24"/>
                <w:u w:val="none"/>
                <w14:textFill>
                  <w14:solidFill>
                    <w14:schemeClr w14:val="tx1"/>
                  </w14:solidFill>
                </w14:textFill>
              </w:rPr>
            </m:ctrlPr>
          </m:e>
          <m:sup>
            <m:r>
              <m:rPr/>
              <w:rPr>
                <w:rFonts w:ascii="Cambria Math" w:hAnsi="Cambria Math"/>
                <w:color w:val="000000" w:themeColor="text1"/>
                <w:sz w:val="24"/>
                <w:szCs w:val="24"/>
                <w:u w:val="none"/>
                <w14:textFill>
                  <w14:solidFill>
                    <w14:schemeClr w14:val="tx1"/>
                  </w14:solidFill>
                </w14:textFill>
              </w:rPr>
              <m:t>2</m:t>
            </m:r>
            <m:ctrlPr>
              <w:rPr>
                <w:rFonts w:ascii="Cambria Math" w:hAnsi="Cambria Math"/>
                <w:color w:val="000000" w:themeColor="text1"/>
                <w:sz w:val="24"/>
                <w:szCs w:val="24"/>
                <w:u w:val="none"/>
                <w14:textFill>
                  <w14:solidFill>
                    <w14:schemeClr w14:val="tx1"/>
                  </w14:solidFill>
                </w14:textFill>
              </w:rPr>
            </m:ctrlPr>
          </m:sup>
        </m:sSup>
        <m:r>
          <m:rPr/>
          <w:rPr>
            <w:rFonts w:ascii="Cambria Math" w:hAnsi="Cambria Math"/>
            <w:color w:val="000000" w:themeColor="text1"/>
            <w:sz w:val="24"/>
            <w:szCs w:val="24"/>
            <w:u w:val="none"/>
            <w14:textFill>
              <w14:solidFill>
                <w14:schemeClr w14:val="tx1"/>
              </w14:solidFill>
            </w14:textFill>
          </w:rPr>
          <m:t>]</m:t>
        </m:r>
      </m:oMath>
      <w:r>
        <w:rPr>
          <w:rFonts w:hint="eastAsia"/>
          <w:color w:val="000000" w:themeColor="text1"/>
          <w:sz w:val="24"/>
          <w:szCs w:val="24"/>
          <w:u w:val="none"/>
          <w14:textFill>
            <w14:solidFill>
              <w14:schemeClr w14:val="tx1"/>
            </w14:solidFill>
          </w14:textFill>
        </w:rPr>
        <w:t xml:space="preserve"> </w:t>
      </w:r>
      <w:r>
        <w:rPr>
          <w:color w:val="000000" w:themeColor="text1"/>
          <w:sz w:val="24"/>
          <w:szCs w:val="24"/>
          <w:u w:val="none"/>
          <w14:textFill>
            <w14:solidFill>
              <w14:schemeClr w14:val="tx1"/>
            </w14:solidFill>
          </w14:textFill>
        </w:rPr>
        <w:tab/>
      </w:r>
      <w:r>
        <w:rPr>
          <w:color w:val="000000" w:themeColor="text1"/>
          <w:sz w:val="24"/>
          <w:szCs w:val="24"/>
          <w:u w:val="none"/>
          <w14:textFill>
            <w14:solidFill>
              <w14:schemeClr w14:val="tx1"/>
            </w14:solidFill>
          </w14:textFill>
        </w:rPr>
        <w:tab/>
      </w:r>
      <w:r>
        <w:rPr>
          <w:color w:val="000000" w:themeColor="text1"/>
          <w:sz w:val="24"/>
          <w:szCs w:val="24"/>
          <w:u w:val="none"/>
          <w14:textFill>
            <w14:solidFill>
              <w14:schemeClr w14:val="tx1"/>
            </w14:solidFill>
          </w14:textFill>
        </w:rPr>
        <w:tab/>
      </w:r>
      <w:r>
        <w:rPr>
          <w:color w:val="000000" w:themeColor="text1"/>
          <w:sz w:val="24"/>
          <w:szCs w:val="24"/>
          <w:u w:val="none"/>
          <w14:textFill>
            <w14:solidFill>
              <w14:schemeClr w14:val="tx1"/>
            </w14:solidFill>
          </w14:textFill>
        </w:rPr>
        <w:tab/>
      </w:r>
      <w:r>
        <w:rPr>
          <w:color w:val="000000" w:themeColor="text1"/>
          <w:sz w:val="24"/>
          <w:szCs w:val="24"/>
          <w:u w:val="none"/>
          <w14:textFill>
            <w14:solidFill>
              <w14:schemeClr w14:val="tx1"/>
            </w14:solidFill>
          </w14:textFill>
        </w:rPr>
        <w:tab/>
      </w:r>
      <w:r>
        <w:rPr>
          <w:color w:val="000000" w:themeColor="text1"/>
          <w:sz w:val="24"/>
          <w:szCs w:val="24"/>
          <w:u w:val="none"/>
          <w14:textFill>
            <w14:solidFill>
              <w14:schemeClr w14:val="tx1"/>
            </w14:solidFill>
          </w14:textFill>
        </w:rPr>
        <w:tab/>
      </w:r>
      <w:r>
        <w:rPr>
          <w:rFonts w:hint="eastAsia"/>
          <w:color w:val="000000" w:themeColor="text1"/>
          <w:sz w:val="24"/>
          <w:szCs w:val="24"/>
          <w:u w:val="none"/>
          <w14:textFill>
            <w14:solidFill>
              <w14:schemeClr w14:val="tx1"/>
            </w14:solidFill>
          </w14:textFill>
        </w:rPr>
        <w:t>(</w:t>
      </w:r>
      <w:r>
        <w:rPr>
          <w:color w:val="000000" w:themeColor="text1"/>
          <w:sz w:val="24"/>
          <w:szCs w:val="24"/>
          <w:u w:val="none"/>
          <w14:textFill>
            <w14:solidFill>
              <w14:schemeClr w14:val="tx1"/>
            </w14:solidFill>
          </w14:textFill>
        </w:rPr>
        <w:t>2.14)</w:t>
      </w:r>
    </w:p>
    <w:p>
      <w:pPr>
        <w:spacing w:line="360" w:lineRule="auto"/>
        <w:ind w:firstLine="480" w:firstLineChars="200"/>
        <w:rPr>
          <w:color w:val="000000" w:themeColor="text1"/>
          <w:sz w:val="24"/>
          <w:szCs w:val="24"/>
          <w:u w:val="none"/>
          <w14:textFill>
            <w14:solidFill>
              <w14:schemeClr w14:val="tx1"/>
            </w14:solidFill>
          </w14:textFill>
        </w:rPr>
      </w:pPr>
      <w:r>
        <w:rPr>
          <w:rFonts w:hint="eastAsia"/>
          <w:color w:val="000000" w:themeColor="text1"/>
          <w:sz w:val="24"/>
          <w:szCs w:val="24"/>
          <w:u w:val="none"/>
          <w14:textFill>
            <w14:solidFill>
              <w14:schemeClr w14:val="tx1"/>
            </w14:solidFill>
          </w14:textFill>
        </w:rPr>
        <w:t>其中</w:t>
      </w:r>
      <m:oMath>
        <m:sSub>
          <m:sSubPr>
            <m:ctrlPr>
              <w:rPr>
                <w:rFonts w:ascii="Cambria Math" w:hAnsi="Cambria Math"/>
                <w:color w:val="000000" w:themeColor="text1"/>
                <w:sz w:val="24"/>
                <w:szCs w:val="24"/>
                <w:u w:val="none"/>
                <w14:textFill>
                  <w14:solidFill>
                    <w14:schemeClr w14:val="tx1"/>
                  </w14:solidFill>
                </w14:textFill>
              </w:rPr>
            </m:ctrlPr>
          </m:sSubPr>
          <m:e>
            <m:r>
              <m:rPr/>
              <w:rPr>
                <w:rFonts w:hint="eastAsia" w:ascii="Cambria Math" w:hAnsi="Cambria Math"/>
                <w:color w:val="000000" w:themeColor="text1"/>
                <w:sz w:val="24"/>
                <w:szCs w:val="24"/>
                <w:u w:val="none"/>
                <w14:textFill>
                  <w14:solidFill>
                    <w14:schemeClr w14:val="tx1"/>
                  </w14:solidFill>
                </w14:textFill>
              </w:rPr>
              <m:t>u</m:t>
            </m:r>
            <m:ctrlPr>
              <w:rPr>
                <w:rFonts w:ascii="Cambria Math" w:hAnsi="Cambria Math"/>
                <w:color w:val="000000" w:themeColor="text1"/>
                <w:sz w:val="24"/>
                <w:szCs w:val="24"/>
                <w:u w:val="none"/>
                <w14:textFill>
                  <w14:solidFill>
                    <w14:schemeClr w14:val="tx1"/>
                  </w14:solidFill>
                </w14:textFill>
              </w:rPr>
            </m:ctrlPr>
          </m:e>
          <m:sub>
            <m:r>
              <m:rPr/>
              <w:rPr>
                <w:rFonts w:hint="eastAsia" w:ascii="Cambria Math" w:hAnsi="Cambria Math"/>
                <w:color w:val="000000" w:themeColor="text1"/>
                <w:sz w:val="24"/>
                <w:szCs w:val="24"/>
                <w:u w:val="none"/>
                <w14:textFill>
                  <w14:solidFill>
                    <w14:schemeClr w14:val="tx1"/>
                  </w14:solidFill>
                </w14:textFill>
              </w:rPr>
              <m:t>m</m:t>
            </m:r>
            <m:ctrlPr>
              <w:rPr>
                <w:rFonts w:ascii="Cambria Math" w:hAnsi="Cambria Math"/>
                <w:color w:val="000000" w:themeColor="text1"/>
                <w:sz w:val="24"/>
                <w:szCs w:val="24"/>
                <w:u w:val="none"/>
                <w14:textFill>
                  <w14:solidFill>
                    <w14:schemeClr w14:val="tx1"/>
                  </w14:solidFill>
                </w14:textFill>
              </w:rPr>
            </m:ctrlPr>
          </m:sub>
        </m:sSub>
      </m:oMath>
      <w:r>
        <w:rPr>
          <w:rFonts w:hint="eastAsia"/>
          <w:color w:val="000000" w:themeColor="text1"/>
          <w:sz w:val="24"/>
          <w:szCs w:val="24"/>
          <w:u w:val="none"/>
          <w14:textFill>
            <w14:solidFill>
              <w14:schemeClr w14:val="tx1"/>
            </w14:solidFill>
          </w14:textFill>
        </w:rPr>
        <w:t>为某断面上轴线处的流速，</w:t>
      </w:r>
      <m:oMath>
        <m:r>
          <m:rPr/>
          <w:rPr>
            <w:rFonts w:hint="eastAsia" w:ascii="Cambria Math" w:hAnsi="Cambria Math"/>
            <w:color w:val="000000" w:themeColor="text1"/>
            <w:sz w:val="24"/>
            <w:szCs w:val="24"/>
            <w:u w:val="none"/>
            <w14:textFill>
              <w14:solidFill>
                <w14:schemeClr w14:val="tx1"/>
              </w14:solidFill>
            </w14:textFill>
          </w:rPr>
          <m:t>b</m:t>
        </m:r>
      </m:oMath>
      <w:r>
        <w:rPr>
          <w:rFonts w:hint="eastAsia"/>
          <w:color w:val="000000" w:themeColor="text1"/>
          <w:sz w:val="24"/>
          <w:szCs w:val="24"/>
          <w:u w:val="none"/>
          <w14:textFill>
            <w14:solidFill>
              <w14:schemeClr w14:val="tx1"/>
            </w14:solidFill>
          </w14:textFill>
        </w:rPr>
        <w:t>为射流宽度。</w:t>
      </w:r>
    </w:p>
    <w:p>
      <w:pPr>
        <w:spacing w:line="360" w:lineRule="auto"/>
        <w:ind w:firstLine="480" w:firstLineChars="200"/>
        <w:rPr>
          <w:color w:val="000000" w:themeColor="text1"/>
          <w:sz w:val="24"/>
          <w:szCs w:val="24"/>
          <w:u w:val="none"/>
          <w14:textFill>
            <w14:solidFill>
              <w14:schemeClr w14:val="tx1"/>
            </w14:solidFill>
          </w14:textFill>
        </w:rPr>
      </w:pPr>
      <w:r>
        <w:rPr>
          <w:rFonts w:hint="eastAsia"/>
          <w:color w:val="000000" w:themeColor="text1"/>
          <w:sz w:val="24"/>
          <w:szCs w:val="24"/>
          <w:u w:val="none"/>
          <w14:textFill>
            <w14:solidFill>
              <w14:schemeClr w14:val="tx1"/>
            </w14:solidFill>
          </w14:textFill>
        </w:rPr>
        <w:t>取</w:t>
      </w:r>
      <m:oMath>
        <m:sSub>
          <m:sSubPr>
            <m:ctrlPr>
              <w:rPr>
                <w:rFonts w:ascii="Cambria Math" w:hAnsi="Cambria Math"/>
                <w:color w:val="000000" w:themeColor="text1"/>
                <w:sz w:val="24"/>
                <w:szCs w:val="24"/>
                <w:u w:val="none"/>
                <w14:textFill>
                  <w14:solidFill>
                    <w14:schemeClr w14:val="tx1"/>
                  </w14:solidFill>
                </w14:textFill>
              </w:rPr>
            </m:ctrlPr>
          </m:sSubPr>
          <m:e>
            <m:r>
              <m:rPr/>
              <w:rPr>
                <w:rFonts w:hint="eastAsia" w:ascii="Cambria Math" w:hAnsi="Cambria Math"/>
                <w:color w:val="000000" w:themeColor="text1"/>
                <w:sz w:val="24"/>
                <w:szCs w:val="24"/>
                <w:u w:val="none"/>
                <w14:textFill>
                  <w14:solidFill>
                    <w14:schemeClr w14:val="tx1"/>
                  </w14:solidFill>
                </w14:textFill>
              </w:rPr>
              <m:t>b</m:t>
            </m:r>
            <m:ctrlPr>
              <w:rPr>
                <w:rFonts w:ascii="Cambria Math" w:hAnsi="Cambria Math"/>
                <w:color w:val="000000" w:themeColor="text1"/>
                <w:sz w:val="24"/>
                <w:szCs w:val="24"/>
                <w:u w:val="none"/>
                <w14:textFill>
                  <w14:solidFill>
                    <w14:schemeClr w14:val="tx1"/>
                  </w14:solidFill>
                </w14:textFill>
              </w:rPr>
            </m:ctrlPr>
          </m:e>
          <m:sub>
            <m:r>
              <m:rPr/>
              <w:rPr>
                <w:rFonts w:hint="eastAsia" w:ascii="Cambria Math" w:hAnsi="Cambria Math"/>
                <w:color w:val="000000" w:themeColor="text1"/>
                <w:sz w:val="24"/>
                <w:szCs w:val="24"/>
                <w:u w:val="none"/>
                <w14:textFill>
                  <w14:solidFill>
                    <w14:schemeClr w14:val="tx1"/>
                  </w14:solidFill>
                </w14:textFill>
              </w:rPr>
              <m:t>e</m:t>
            </m:r>
            <m:ctrlPr>
              <w:rPr>
                <w:rFonts w:ascii="Cambria Math" w:hAnsi="Cambria Math"/>
                <w:color w:val="000000" w:themeColor="text1"/>
                <w:sz w:val="24"/>
                <w:szCs w:val="24"/>
                <w:u w:val="none"/>
                <w14:textFill>
                  <w14:solidFill>
                    <w14:schemeClr w14:val="tx1"/>
                  </w14:solidFill>
                </w14:textFill>
              </w:rPr>
            </m:ctrlPr>
          </m:sub>
        </m:sSub>
      </m:oMath>
      <w:r>
        <w:rPr>
          <w:rFonts w:hint="eastAsia"/>
          <w:color w:val="000000" w:themeColor="text1"/>
          <w:sz w:val="24"/>
          <w:szCs w:val="24"/>
          <w:u w:val="none"/>
          <w14:textFill>
            <w14:solidFill>
              <w14:schemeClr w14:val="tx1"/>
            </w14:solidFill>
          </w14:textFill>
        </w:rPr>
        <w:t>作为某断面的特征宽度，</w:t>
      </w:r>
      <m:oMath>
        <m:r>
          <m:rPr/>
          <w:rPr>
            <w:rFonts w:hint="eastAsia" w:ascii="Cambria Math" w:hAnsi="Cambria Math"/>
            <w:color w:val="000000" w:themeColor="text1"/>
            <w:sz w:val="24"/>
            <w:szCs w:val="24"/>
            <w:u w:val="none"/>
            <w14:textFill>
              <w14:solidFill>
                <w14:schemeClr w14:val="tx1"/>
              </w14:solidFill>
            </w14:textFill>
          </w:rPr>
          <m:t>D</m:t>
        </m:r>
      </m:oMath>
      <w:r>
        <w:rPr>
          <w:rFonts w:hint="eastAsia"/>
          <w:color w:val="000000" w:themeColor="text1"/>
          <w:sz w:val="24"/>
          <w:szCs w:val="24"/>
          <w:u w:val="none"/>
          <w14:textFill>
            <w14:solidFill>
              <w14:schemeClr w14:val="tx1"/>
            </w14:solidFill>
          </w14:textFill>
        </w:rPr>
        <w:t>为砂管内径，即</w:t>
      </w:r>
      <m:oMath>
        <m:r>
          <m:rPr/>
          <w:rPr>
            <w:rFonts w:hint="eastAsia" w:ascii="Cambria Math" w:hAnsi="Cambria Math"/>
            <w:color w:val="000000" w:themeColor="text1"/>
            <w:sz w:val="24"/>
            <w:szCs w:val="24"/>
            <w:u w:val="none"/>
            <w14:textFill>
              <w14:solidFill>
                <w14:schemeClr w14:val="tx1"/>
              </w14:solidFill>
            </w14:textFill>
          </w:rPr>
          <m:t>D</m:t>
        </m:r>
        <m:r>
          <m:rPr>
            <m:sty m:val="p"/>
          </m:rPr>
          <w:rPr>
            <w:rFonts w:hint="eastAsia" w:ascii="Cambria Math" w:hAnsi="Cambria Math"/>
            <w:color w:val="000000" w:themeColor="text1"/>
            <w:sz w:val="24"/>
            <w:szCs w:val="24"/>
            <w:u w:val="none"/>
            <w14:textFill>
              <w14:solidFill>
                <w14:schemeClr w14:val="tx1"/>
              </w14:solidFill>
            </w14:textFill>
          </w:rPr>
          <m:t>=2</m:t>
        </m:r>
        <m:sSub>
          <m:sSubPr>
            <m:ctrlPr>
              <w:rPr>
                <w:rFonts w:ascii="Cambria Math" w:hAnsi="Cambria Math"/>
                <w:color w:val="000000" w:themeColor="text1"/>
                <w:sz w:val="24"/>
                <w:szCs w:val="24"/>
                <w:u w:val="none"/>
                <w14:textFill>
                  <w14:solidFill>
                    <w14:schemeClr w14:val="tx1"/>
                  </w14:solidFill>
                </w14:textFill>
              </w:rPr>
            </m:ctrlPr>
          </m:sSubPr>
          <m:e>
            <m:r>
              <m:rPr/>
              <w:rPr>
                <w:rFonts w:hint="eastAsia" w:ascii="Cambria Math" w:hAnsi="Cambria Math"/>
                <w:color w:val="000000" w:themeColor="text1"/>
                <w:sz w:val="24"/>
                <w:szCs w:val="24"/>
                <w:u w:val="none"/>
                <w14:textFill>
                  <w14:solidFill>
                    <w14:schemeClr w14:val="tx1"/>
                  </w14:solidFill>
                </w14:textFill>
              </w:rPr>
              <m:t>r</m:t>
            </m:r>
            <m:ctrlPr>
              <w:rPr>
                <w:rFonts w:ascii="Cambria Math" w:hAnsi="Cambria Math"/>
                <w:color w:val="000000" w:themeColor="text1"/>
                <w:sz w:val="24"/>
                <w:szCs w:val="24"/>
                <w:u w:val="none"/>
                <w14:textFill>
                  <w14:solidFill>
                    <w14:schemeClr w14:val="tx1"/>
                  </w14:solidFill>
                </w14:textFill>
              </w:rPr>
            </m:ctrlPr>
          </m:e>
          <m:sub>
            <m:r>
              <m:rPr>
                <m:sty m:val="p"/>
              </m:rPr>
              <w:rPr>
                <w:rFonts w:hint="eastAsia" w:ascii="Cambria Math" w:hAnsi="Cambria Math"/>
                <w:color w:val="000000" w:themeColor="text1"/>
                <w:sz w:val="24"/>
                <w:szCs w:val="24"/>
                <w:u w:val="none"/>
                <w14:textFill>
                  <w14:solidFill>
                    <w14:schemeClr w14:val="tx1"/>
                  </w14:solidFill>
                </w14:textFill>
              </w:rPr>
              <m:t>0</m:t>
            </m:r>
            <m:ctrlPr>
              <w:rPr>
                <w:rFonts w:ascii="Cambria Math" w:hAnsi="Cambria Math"/>
                <w:color w:val="000000" w:themeColor="text1"/>
                <w:sz w:val="24"/>
                <w:szCs w:val="24"/>
                <w:u w:val="none"/>
                <w14:textFill>
                  <w14:solidFill>
                    <w14:schemeClr w14:val="tx1"/>
                  </w14:solidFill>
                </w14:textFill>
              </w:rPr>
            </m:ctrlPr>
          </m:sub>
        </m:sSub>
      </m:oMath>
      <w:r>
        <w:rPr>
          <w:rFonts w:hint="eastAsia"/>
          <w:color w:val="000000" w:themeColor="text1"/>
          <w:sz w:val="24"/>
          <w:szCs w:val="24"/>
          <w:u w:val="none"/>
          <w14:textFill>
            <w14:solidFill>
              <w14:schemeClr w14:val="tx1"/>
            </w14:solidFill>
          </w14:textFill>
        </w:rPr>
        <w:t>，在射流某断面的边缘，即</w:t>
      </w:r>
      <m:oMath>
        <m:r>
          <m:rPr/>
          <w:rPr>
            <w:rFonts w:hint="eastAsia" w:ascii="Cambria Math" w:hAnsi="Cambria Math"/>
            <w:color w:val="000000" w:themeColor="text1"/>
            <w:sz w:val="24"/>
            <w:szCs w:val="24"/>
            <w:u w:val="none"/>
            <w14:textFill>
              <w14:solidFill>
                <w14:schemeClr w14:val="tx1"/>
              </w14:solidFill>
            </w14:textFill>
          </w:rPr>
          <m:t>r</m:t>
        </m:r>
        <m:r>
          <m:rPr>
            <m:sty m:val="p"/>
          </m:rPr>
          <w:rPr>
            <w:rFonts w:hint="eastAsia" w:ascii="Cambria Math" w:hAnsi="Cambria Math"/>
            <w:color w:val="000000" w:themeColor="text1"/>
            <w:sz w:val="24"/>
            <w:szCs w:val="24"/>
            <w:u w:val="none"/>
            <w14:textFill>
              <w14:solidFill>
                <w14:schemeClr w14:val="tx1"/>
              </w14:solidFill>
            </w14:textFill>
          </w:rPr>
          <m:t>=</m:t>
        </m:r>
        <m:sSub>
          <m:sSubPr>
            <m:ctrlPr>
              <w:rPr>
                <w:rFonts w:ascii="Cambria Math" w:hAnsi="Cambria Math"/>
                <w:color w:val="000000" w:themeColor="text1"/>
                <w:sz w:val="24"/>
                <w:szCs w:val="24"/>
                <w:u w:val="none"/>
                <w14:textFill>
                  <w14:solidFill>
                    <w14:schemeClr w14:val="tx1"/>
                  </w14:solidFill>
                </w14:textFill>
              </w:rPr>
            </m:ctrlPr>
          </m:sSubPr>
          <m:e>
            <m:r>
              <m:rPr/>
              <w:rPr>
                <w:rFonts w:hint="eastAsia" w:ascii="Cambria Math" w:hAnsi="Cambria Math"/>
                <w:color w:val="000000" w:themeColor="text1"/>
                <w:sz w:val="24"/>
                <w:szCs w:val="24"/>
                <w:u w:val="none"/>
                <w14:textFill>
                  <w14:solidFill>
                    <w14:schemeClr w14:val="tx1"/>
                  </w14:solidFill>
                </w14:textFill>
              </w:rPr>
              <m:t>b</m:t>
            </m:r>
            <m:ctrlPr>
              <w:rPr>
                <w:rFonts w:ascii="Cambria Math" w:hAnsi="Cambria Math"/>
                <w:color w:val="000000" w:themeColor="text1"/>
                <w:sz w:val="24"/>
                <w:szCs w:val="24"/>
                <w:u w:val="none"/>
                <w14:textFill>
                  <w14:solidFill>
                    <w14:schemeClr w14:val="tx1"/>
                  </w14:solidFill>
                </w14:textFill>
              </w:rPr>
            </m:ctrlPr>
          </m:e>
          <m:sub>
            <m:r>
              <m:rPr/>
              <w:rPr>
                <w:rFonts w:hint="eastAsia" w:ascii="Cambria Math" w:hAnsi="Cambria Math"/>
                <w:color w:val="000000" w:themeColor="text1"/>
                <w:sz w:val="24"/>
                <w:szCs w:val="24"/>
                <w:u w:val="none"/>
                <w14:textFill>
                  <w14:solidFill>
                    <w14:schemeClr w14:val="tx1"/>
                  </w14:solidFill>
                </w14:textFill>
              </w:rPr>
              <m:t>e</m:t>
            </m:r>
            <m:ctrlPr>
              <w:rPr>
                <w:rFonts w:ascii="Cambria Math" w:hAnsi="Cambria Math"/>
                <w:color w:val="000000" w:themeColor="text1"/>
                <w:sz w:val="24"/>
                <w:szCs w:val="24"/>
                <w:u w:val="none"/>
                <w14:textFill>
                  <w14:solidFill>
                    <w14:schemeClr w14:val="tx1"/>
                  </w14:solidFill>
                </w14:textFill>
              </w:rPr>
            </m:ctrlPr>
          </m:sub>
        </m:sSub>
      </m:oMath>
      <w:r>
        <w:rPr>
          <w:rFonts w:hint="eastAsia"/>
          <w:color w:val="000000" w:themeColor="text1"/>
          <w:sz w:val="24"/>
          <w:szCs w:val="24"/>
          <w:u w:val="none"/>
          <w14:textFill>
            <w14:solidFill>
              <w14:schemeClr w14:val="tx1"/>
            </w14:solidFill>
          </w14:textFill>
        </w:rPr>
        <w:t>时，由式</w:t>
      </w:r>
      <w:r>
        <w:rPr>
          <w:color w:val="000000" w:themeColor="text1"/>
          <w:sz w:val="24"/>
          <w:szCs w:val="24"/>
          <w:u w:val="none"/>
          <w14:textFill>
            <w14:solidFill>
              <w14:schemeClr w14:val="tx1"/>
            </w14:solidFill>
          </w14:textFill>
        </w:rPr>
        <w:t>(2.14)</w:t>
      </w:r>
      <w:r>
        <w:rPr>
          <w:rFonts w:hint="eastAsia"/>
          <w:color w:val="000000" w:themeColor="text1"/>
          <w:sz w:val="24"/>
          <w:szCs w:val="24"/>
          <w:u w:val="none"/>
          <w14:textFill>
            <w14:solidFill>
              <w14:schemeClr w14:val="tx1"/>
            </w14:solidFill>
          </w14:textFill>
        </w:rPr>
        <w:t>计算得到</w:t>
      </w:r>
      <m:oMath>
        <m:r>
          <m:rPr/>
          <w:rPr>
            <w:rFonts w:hint="eastAsia" w:ascii="Cambria Math" w:hAnsi="Cambria Math"/>
            <w:color w:val="000000" w:themeColor="text1"/>
            <w:sz w:val="24"/>
            <w:szCs w:val="24"/>
            <w:u w:val="none"/>
            <w14:textFill>
              <w14:solidFill>
                <w14:schemeClr w14:val="tx1"/>
              </w14:solidFill>
            </w14:textFill>
          </w:rPr>
          <m:t>u</m:t>
        </m:r>
        <m:r>
          <m:rPr>
            <m:sty m:val="p"/>
          </m:rPr>
          <w:rPr>
            <w:rFonts w:hint="eastAsia" w:ascii="Cambria Math" w:hAnsi="Cambria Math"/>
            <w:color w:val="000000" w:themeColor="text1"/>
            <w:sz w:val="24"/>
            <w:szCs w:val="24"/>
            <w:u w:val="none"/>
            <w14:textFill>
              <w14:solidFill>
                <w14:schemeClr w14:val="tx1"/>
              </w14:solidFill>
            </w14:textFill>
          </w:rPr>
          <m:t>=</m:t>
        </m:r>
        <m:sSub>
          <m:sSubPr>
            <m:ctrlPr>
              <w:rPr>
                <w:rFonts w:ascii="Cambria Math" w:hAnsi="Cambria Math"/>
                <w:color w:val="000000" w:themeColor="text1"/>
                <w:sz w:val="24"/>
                <w:szCs w:val="24"/>
                <w:u w:val="none"/>
                <w14:textFill>
                  <w14:solidFill>
                    <w14:schemeClr w14:val="tx1"/>
                  </w14:solidFill>
                </w14:textFill>
              </w:rPr>
            </m:ctrlPr>
          </m:sSubPr>
          <m:e>
            <m:r>
              <m:rPr/>
              <w:rPr>
                <w:rFonts w:hint="eastAsia" w:ascii="Cambria Math" w:hAnsi="Cambria Math"/>
                <w:color w:val="000000" w:themeColor="text1"/>
                <w:sz w:val="24"/>
                <w:szCs w:val="24"/>
                <w:u w:val="none"/>
                <w14:textFill>
                  <w14:solidFill>
                    <w14:schemeClr w14:val="tx1"/>
                  </w14:solidFill>
                </w14:textFill>
              </w:rPr>
              <m:t>u</m:t>
            </m:r>
            <m:ctrlPr>
              <w:rPr>
                <w:rFonts w:ascii="Cambria Math" w:hAnsi="Cambria Math"/>
                <w:color w:val="000000" w:themeColor="text1"/>
                <w:sz w:val="24"/>
                <w:szCs w:val="24"/>
                <w:u w:val="none"/>
                <w14:textFill>
                  <w14:solidFill>
                    <w14:schemeClr w14:val="tx1"/>
                  </w14:solidFill>
                </w14:textFill>
              </w:rPr>
            </m:ctrlPr>
          </m:e>
          <m:sub>
            <m:r>
              <m:rPr/>
              <w:rPr>
                <w:rFonts w:hint="eastAsia" w:ascii="Cambria Math" w:hAnsi="Cambria Math"/>
                <w:color w:val="000000" w:themeColor="text1"/>
                <w:sz w:val="24"/>
                <w:szCs w:val="24"/>
                <w:u w:val="none"/>
                <w14:textFill>
                  <w14:solidFill>
                    <w14:schemeClr w14:val="tx1"/>
                  </w14:solidFill>
                </w14:textFill>
              </w:rPr>
              <m:t>m</m:t>
            </m:r>
            <m:ctrlPr>
              <w:rPr>
                <w:rFonts w:ascii="Cambria Math" w:hAnsi="Cambria Math"/>
                <w:color w:val="000000" w:themeColor="text1"/>
                <w:sz w:val="24"/>
                <w:szCs w:val="24"/>
                <w:u w:val="none"/>
                <w14:textFill>
                  <w14:solidFill>
                    <w14:schemeClr w14:val="tx1"/>
                  </w14:solidFill>
                </w14:textFill>
              </w:rPr>
            </m:ctrlPr>
          </m:sub>
        </m:sSub>
        <m:r>
          <m:rPr>
            <m:sty m:val="p"/>
          </m:rPr>
          <w:rPr>
            <w:rFonts w:hint="eastAsia" w:ascii="Cambria Math" w:hAnsi="Cambria Math"/>
            <w:color w:val="000000" w:themeColor="text1"/>
            <w:sz w:val="24"/>
            <w:szCs w:val="24"/>
            <w:u w:val="none"/>
            <w14:textFill>
              <w14:solidFill>
                <w14:schemeClr w14:val="tx1"/>
              </w14:solidFill>
            </w14:textFill>
          </w:rPr>
          <m:t>/</m:t>
        </m:r>
        <m:r>
          <m:rPr/>
          <w:rPr>
            <w:rFonts w:hint="eastAsia" w:ascii="Cambria Math" w:hAnsi="Cambria Math"/>
            <w:color w:val="000000" w:themeColor="text1"/>
            <w:sz w:val="24"/>
            <w:szCs w:val="24"/>
            <w:u w:val="none"/>
            <w14:textFill>
              <w14:solidFill>
                <w14:schemeClr w14:val="tx1"/>
              </w14:solidFill>
            </w14:textFill>
          </w:rPr>
          <m:t>e</m:t>
        </m:r>
      </m:oMath>
      <w:r>
        <w:rPr>
          <w:rFonts w:hint="eastAsia"/>
          <w:color w:val="000000" w:themeColor="text1"/>
          <w:sz w:val="24"/>
          <w:szCs w:val="24"/>
          <w:u w:val="none"/>
          <w14:textFill>
            <w14:solidFill>
              <w14:schemeClr w14:val="tx1"/>
            </w14:solidFill>
          </w14:textFill>
        </w:rPr>
        <w:t>，将其代入式</w:t>
      </w:r>
      <w:r>
        <w:rPr>
          <w:color w:val="000000" w:themeColor="text1"/>
          <w:sz w:val="24"/>
          <w:szCs w:val="24"/>
          <w:u w:val="none"/>
          <w14:textFill>
            <w14:solidFill>
              <w14:schemeClr w14:val="tx1"/>
            </w14:solidFill>
          </w14:textFill>
        </w:rPr>
        <w:t>(2.13)</w:t>
      </w:r>
      <w:r>
        <w:rPr>
          <w:rFonts w:hint="eastAsia"/>
          <w:color w:val="000000" w:themeColor="text1"/>
          <w:sz w:val="24"/>
          <w:szCs w:val="24"/>
          <w:u w:val="none"/>
          <w14:textFill>
            <w14:solidFill>
              <w14:schemeClr w14:val="tx1"/>
            </w14:solidFill>
          </w14:textFill>
        </w:rPr>
        <w:t>并积分得：</w:t>
      </w:r>
    </w:p>
    <w:p>
      <w:pPr>
        <w:spacing w:line="360" w:lineRule="auto"/>
        <w:ind w:firstLine="480" w:firstLineChars="200"/>
        <w:jc w:val="right"/>
        <w:rPr>
          <w:color w:val="000000" w:themeColor="text1"/>
          <w:sz w:val="24"/>
          <w:szCs w:val="24"/>
          <w:u w:val="none"/>
          <w14:textFill>
            <w14:solidFill>
              <w14:schemeClr w14:val="tx1"/>
            </w14:solidFill>
          </w14:textFill>
        </w:rPr>
      </w:pPr>
      <m:oMath>
        <m:nary>
          <m:naryPr>
            <m:limLoc m:val="subSup"/>
            <m:ctrlPr>
              <w:rPr>
                <w:rFonts w:ascii="Cambria Math" w:hAnsi="Cambria Math"/>
                <w:color w:val="000000" w:themeColor="text1"/>
                <w:sz w:val="24"/>
                <w:szCs w:val="24"/>
                <w:u w:val="none"/>
                <w14:textFill>
                  <w14:solidFill>
                    <w14:schemeClr w14:val="tx1"/>
                  </w14:solidFill>
                </w14:textFill>
              </w:rPr>
            </m:ctrlPr>
          </m:naryPr>
          <m:sub>
            <m:r>
              <m:rPr/>
              <w:rPr>
                <w:rFonts w:ascii="Cambria Math" w:hAnsi="Cambria Math"/>
                <w:color w:val="000000" w:themeColor="text1"/>
                <w:sz w:val="24"/>
                <w:szCs w:val="24"/>
                <w:u w:val="none"/>
                <w14:textFill>
                  <w14:solidFill>
                    <w14:schemeClr w14:val="tx1"/>
                  </w14:solidFill>
                </w14:textFill>
              </w:rPr>
              <m:t>0</m:t>
            </m:r>
            <m:ctrlPr>
              <w:rPr>
                <w:rFonts w:ascii="Cambria Math" w:hAnsi="Cambria Math"/>
                <w:color w:val="000000" w:themeColor="text1"/>
                <w:sz w:val="24"/>
                <w:szCs w:val="24"/>
                <w:u w:val="none"/>
                <w14:textFill>
                  <w14:solidFill>
                    <w14:schemeClr w14:val="tx1"/>
                  </w14:solidFill>
                </w14:textFill>
              </w:rPr>
            </m:ctrlPr>
          </m:sub>
          <m:sup>
            <m:r>
              <m:rPr/>
              <w:rPr>
                <w:rFonts w:ascii="Cambria Math" w:hAnsi="Cambria Math"/>
                <w:color w:val="000000" w:themeColor="text1"/>
                <w:sz w:val="24"/>
                <w:szCs w:val="24"/>
                <w:u w:val="none"/>
                <w14:textFill>
                  <w14:solidFill>
                    <w14:schemeClr w14:val="tx1"/>
                  </w14:solidFill>
                </w14:textFill>
              </w:rPr>
              <m:t>∞</m:t>
            </m:r>
            <m:ctrlPr>
              <w:rPr>
                <w:rFonts w:ascii="Cambria Math" w:hAnsi="Cambria Math"/>
                <w:color w:val="000000" w:themeColor="text1"/>
                <w:sz w:val="24"/>
                <w:szCs w:val="24"/>
                <w:u w:val="none"/>
                <w14:textFill>
                  <w14:solidFill>
                    <w14:schemeClr w14:val="tx1"/>
                  </w14:solidFill>
                </w14:textFill>
              </w:rPr>
            </m:ctrlPr>
          </m:sup>
          <m:e>
            <m:r>
              <m:rPr/>
              <w:rPr>
                <w:rFonts w:ascii="Cambria Math" w:hAnsi="Cambria Math"/>
                <w:color w:val="000000" w:themeColor="text1"/>
                <w:sz w:val="24"/>
                <w:szCs w:val="24"/>
                <w:u w:val="none"/>
                <w14:textFill>
                  <w14:solidFill>
                    <w14:schemeClr w14:val="tx1"/>
                  </w14:solidFill>
                </w14:textFill>
              </w:rPr>
              <m:t>ρ</m:t>
            </m:r>
            <m:ctrlPr>
              <w:rPr>
                <w:rFonts w:ascii="Cambria Math" w:hAnsi="Cambria Math"/>
                <w:color w:val="000000" w:themeColor="text1"/>
                <w:sz w:val="24"/>
                <w:szCs w:val="24"/>
                <w:u w:val="none"/>
                <w14:textFill>
                  <w14:solidFill>
                    <w14:schemeClr w14:val="tx1"/>
                  </w14:solidFill>
                </w14:textFill>
              </w:rPr>
            </m:ctrlPr>
          </m:e>
        </m:nary>
        <m:sSup>
          <m:sSupPr>
            <m:ctrlPr>
              <w:rPr>
                <w:rFonts w:ascii="Cambria Math" w:hAnsi="Cambria Math"/>
                <w:color w:val="000000" w:themeColor="text1"/>
                <w:sz w:val="24"/>
                <w:szCs w:val="24"/>
                <w:u w:val="none"/>
                <w14:textFill>
                  <w14:solidFill>
                    <w14:schemeClr w14:val="tx1"/>
                  </w14:solidFill>
                </w14:textFill>
              </w:rPr>
            </m:ctrlPr>
          </m:sSupPr>
          <m:e>
            <m:r>
              <m:rPr/>
              <w:rPr>
                <w:rFonts w:ascii="Cambria Math" w:hAnsi="Cambria Math"/>
                <w:color w:val="000000" w:themeColor="text1"/>
                <w:sz w:val="24"/>
                <w:szCs w:val="24"/>
                <w:u w:val="none"/>
                <w14:textFill>
                  <w14:solidFill>
                    <w14:schemeClr w14:val="tx1"/>
                  </w14:solidFill>
                </w14:textFill>
              </w:rPr>
              <m:t>u</m:t>
            </m:r>
            <m:ctrlPr>
              <w:rPr>
                <w:rFonts w:ascii="Cambria Math" w:hAnsi="Cambria Math"/>
                <w:color w:val="000000" w:themeColor="text1"/>
                <w:sz w:val="24"/>
                <w:szCs w:val="24"/>
                <w:u w:val="none"/>
                <w14:textFill>
                  <w14:solidFill>
                    <w14:schemeClr w14:val="tx1"/>
                  </w14:solidFill>
                </w14:textFill>
              </w:rPr>
            </m:ctrlPr>
          </m:e>
          <m:sup>
            <m:r>
              <m:rPr/>
              <w:rPr>
                <w:rFonts w:ascii="Cambria Math" w:hAnsi="Cambria Math"/>
                <w:color w:val="000000" w:themeColor="text1"/>
                <w:sz w:val="24"/>
                <w:szCs w:val="24"/>
                <w:u w:val="none"/>
                <w14:textFill>
                  <w14:solidFill>
                    <w14:schemeClr w14:val="tx1"/>
                  </w14:solidFill>
                </w14:textFill>
              </w:rPr>
              <m:t>2</m:t>
            </m:r>
            <m:ctrlPr>
              <w:rPr>
                <w:rFonts w:ascii="Cambria Math" w:hAnsi="Cambria Math"/>
                <w:color w:val="000000" w:themeColor="text1"/>
                <w:sz w:val="24"/>
                <w:szCs w:val="24"/>
                <w:u w:val="none"/>
                <w14:textFill>
                  <w14:solidFill>
                    <w14:schemeClr w14:val="tx1"/>
                  </w14:solidFill>
                </w14:textFill>
              </w:rPr>
            </m:ctrlPr>
          </m:sup>
        </m:sSup>
        <m:r>
          <m:rPr/>
          <w:rPr>
            <w:rFonts w:ascii="Cambria Math" w:hAnsi="Cambria Math"/>
            <w:color w:val="000000" w:themeColor="text1"/>
            <w:sz w:val="24"/>
            <w:szCs w:val="24"/>
            <w:u w:val="none"/>
            <w14:textFill>
              <w14:solidFill>
                <w14:schemeClr w14:val="tx1"/>
              </w14:solidFill>
            </w14:textFill>
          </w:rPr>
          <m:t>·2πr dr=ρ</m:t>
        </m:r>
        <m:sSubSup>
          <m:sSubSupPr>
            <m:ctrlPr>
              <w:rPr>
                <w:rFonts w:ascii="Cambria Math" w:hAnsi="Cambria Math"/>
                <w:color w:val="000000" w:themeColor="text1"/>
                <w:sz w:val="24"/>
                <w:szCs w:val="24"/>
                <w:u w:val="none"/>
                <w14:textFill>
                  <w14:solidFill>
                    <w14:schemeClr w14:val="tx1"/>
                  </w14:solidFill>
                </w14:textFill>
              </w:rPr>
            </m:ctrlPr>
          </m:sSubSupPr>
          <m:e>
            <m:r>
              <m:rPr/>
              <w:rPr>
                <w:rFonts w:ascii="Cambria Math" w:hAnsi="Cambria Math"/>
                <w:color w:val="000000" w:themeColor="text1"/>
                <w:sz w:val="24"/>
                <w:szCs w:val="24"/>
                <w:u w:val="none"/>
                <w14:textFill>
                  <w14:solidFill>
                    <w14:schemeClr w14:val="tx1"/>
                  </w14:solidFill>
                </w14:textFill>
              </w:rPr>
              <m:t>u</m:t>
            </m:r>
            <m:ctrlPr>
              <w:rPr>
                <w:rFonts w:ascii="Cambria Math" w:hAnsi="Cambria Math"/>
                <w:color w:val="000000" w:themeColor="text1"/>
                <w:sz w:val="24"/>
                <w:szCs w:val="24"/>
                <w:u w:val="none"/>
                <w14:textFill>
                  <w14:solidFill>
                    <w14:schemeClr w14:val="tx1"/>
                  </w14:solidFill>
                </w14:textFill>
              </w:rPr>
            </m:ctrlPr>
          </m:e>
          <m:sub>
            <m:r>
              <m:rPr/>
              <w:rPr>
                <w:rFonts w:ascii="Cambria Math" w:hAnsi="Cambria Math"/>
                <w:color w:val="000000" w:themeColor="text1"/>
                <w:sz w:val="24"/>
                <w:szCs w:val="24"/>
                <w:u w:val="none"/>
                <w14:textFill>
                  <w14:solidFill>
                    <w14:schemeClr w14:val="tx1"/>
                  </w14:solidFill>
                </w14:textFill>
              </w:rPr>
              <m:t>m</m:t>
            </m:r>
            <m:ctrlPr>
              <w:rPr>
                <w:rFonts w:ascii="Cambria Math" w:hAnsi="Cambria Math"/>
                <w:color w:val="000000" w:themeColor="text1"/>
                <w:sz w:val="24"/>
                <w:szCs w:val="24"/>
                <w:u w:val="none"/>
                <w14:textFill>
                  <w14:solidFill>
                    <w14:schemeClr w14:val="tx1"/>
                  </w14:solidFill>
                </w14:textFill>
              </w:rPr>
            </m:ctrlPr>
          </m:sub>
          <m:sup>
            <m:r>
              <m:rPr/>
              <w:rPr>
                <w:rFonts w:ascii="Cambria Math" w:hAnsi="Cambria Math"/>
                <w:color w:val="000000" w:themeColor="text1"/>
                <w:sz w:val="24"/>
                <w:szCs w:val="24"/>
                <w:u w:val="none"/>
                <w14:textFill>
                  <w14:solidFill>
                    <w14:schemeClr w14:val="tx1"/>
                  </w14:solidFill>
                </w14:textFill>
              </w:rPr>
              <m:t>2</m:t>
            </m:r>
            <m:ctrlPr>
              <w:rPr>
                <w:rFonts w:ascii="Cambria Math" w:hAnsi="Cambria Math"/>
                <w:color w:val="000000" w:themeColor="text1"/>
                <w:sz w:val="24"/>
                <w:szCs w:val="24"/>
                <w:u w:val="none"/>
                <w14:textFill>
                  <w14:solidFill>
                    <w14:schemeClr w14:val="tx1"/>
                  </w14:solidFill>
                </w14:textFill>
              </w:rPr>
            </m:ctrlPr>
          </m:sup>
        </m:sSubSup>
        <m:f>
          <m:fPr>
            <m:ctrlPr>
              <w:rPr>
                <w:rFonts w:ascii="Cambria Math" w:hAnsi="Cambria Math"/>
                <w:color w:val="000000" w:themeColor="text1"/>
                <w:sz w:val="24"/>
                <w:szCs w:val="24"/>
                <w:u w:val="none"/>
                <w14:textFill>
                  <w14:solidFill>
                    <w14:schemeClr w14:val="tx1"/>
                  </w14:solidFill>
                </w14:textFill>
              </w:rPr>
            </m:ctrlPr>
          </m:fPr>
          <m:num>
            <m:r>
              <m:rPr/>
              <w:rPr>
                <w:rFonts w:ascii="Cambria Math" w:hAnsi="Cambria Math"/>
                <w:color w:val="000000" w:themeColor="text1"/>
                <w:sz w:val="24"/>
                <w:szCs w:val="24"/>
                <w:u w:val="none"/>
                <w14:textFill>
                  <w14:solidFill>
                    <w14:schemeClr w14:val="tx1"/>
                  </w14:solidFill>
                </w14:textFill>
              </w:rPr>
              <m:t>π</m:t>
            </m:r>
            <m:sSubSup>
              <m:sSubSupPr>
                <m:ctrlPr>
                  <w:rPr>
                    <w:rFonts w:ascii="Cambria Math" w:hAnsi="Cambria Math"/>
                    <w:color w:val="000000" w:themeColor="text1"/>
                    <w:sz w:val="24"/>
                    <w:szCs w:val="24"/>
                    <w:u w:val="none"/>
                    <w14:textFill>
                      <w14:solidFill>
                        <w14:schemeClr w14:val="tx1"/>
                      </w14:solidFill>
                    </w14:textFill>
                  </w:rPr>
                </m:ctrlPr>
              </m:sSubSupPr>
              <m:e>
                <m:r>
                  <m:rPr/>
                  <w:rPr>
                    <w:rFonts w:ascii="Cambria Math" w:hAnsi="Cambria Math"/>
                    <w:color w:val="000000" w:themeColor="text1"/>
                    <w:sz w:val="24"/>
                    <w:szCs w:val="24"/>
                    <w:u w:val="none"/>
                    <w14:textFill>
                      <w14:solidFill>
                        <w14:schemeClr w14:val="tx1"/>
                      </w14:solidFill>
                    </w14:textFill>
                  </w:rPr>
                  <m:t>b</m:t>
                </m:r>
                <m:ctrlPr>
                  <w:rPr>
                    <w:rFonts w:ascii="Cambria Math" w:hAnsi="Cambria Math"/>
                    <w:color w:val="000000" w:themeColor="text1"/>
                    <w:sz w:val="24"/>
                    <w:szCs w:val="24"/>
                    <w:u w:val="none"/>
                    <w14:textFill>
                      <w14:solidFill>
                        <w14:schemeClr w14:val="tx1"/>
                      </w14:solidFill>
                    </w14:textFill>
                  </w:rPr>
                </m:ctrlPr>
              </m:e>
              <m:sub>
                <m:r>
                  <m:rPr/>
                  <w:rPr>
                    <w:rFonts w:ascii="Cambria Math" w:hAnsi="Cambria Math"/>
                    <w:color w:val="000000" w:themeColor="text1"/>
                    <w:sz w:val="24"/>
                    <w:szCs w:val="24"/>
                    <w:u w:val="none"/>
                    <w14:textFill>
                      <w14:solidFill>
                        <w14:schemeClr w14:val="tx1"/>
                      </w14:solidFill>
                    </w14:textFill>
                  </w:rPr>
                  <m:t>e</m:t>
                </m:r>
                <m:ctrlPr>
                  <w:rPr>
                    <w:rFonts w:ascii="Cambria Math" w:hAnsi="Cambria Math"/>
                    <w:color w:val="000000" w:themeColor="text1"/>
                    <w:sz w:val="24"/>
                    <w:szCs w:val="24"/>
                    <w:u w:val="none"/>
                    <w14:textFill>
                      <w14:solidFill>
                        <w14:schemeClr w14:val="tx1"/>
                      </w14:solidFill>
                    </w14:textFill>
                  </w:rPr>
                </m:ctrlPr>
              </m:sub>
              <m:sup>
                <m:r>
                  <m:rPr/>
                  <w:rPr>
                    <w:rFonts w:ascii="Cambria Math" w:hAnsi="Cambria Math"/>
                    <w:color w:val="000000" w:themeColor="text1"/>
                    <w:sz w:val="24"/>
                    <w:szCs w:val="24"/>
                    <w:u w:val="none"/>
                    <w14:textFill>
                      <w14:solidFill>
                        <w14:schemeClr w14:val="tx1"/>
                      </w14:solidFill>
                    </w14:textFill>
                  </w:rPr>
                  <m:t>2</m:t>
                </m:r>
                <m:ctrlPr>
                  <w:rPr>
                    <w:rFonts w:ascii="Cambria Math" w:hAnsi="Cambria Math"/>
                    <w:color w:val="000000" w:themeColor="text1"/>
                    <w:sz w:val="24"/>
                    <w:szCs w:val="24"/>
                    <w:u w:val="none"/>
                    <w14:textFill>
                      <w14:solidFill>
                        <w14:schemeClr w14:val="tx1"/>
                      </w14:solidFill>
                    </w14:textFill>
                  </w:rPr>
                </m:ctrlPr>
              </m:sup>
            </m:sSubSup>
            <m:ctrlPr>
              <w:rPr>
                <w:rFonts w:ascii="Cambria Math" w:hAnsi="Cambria Math"/>
                <w:color w:val="000000" w:themeColor="text1"/>
                <w:sz w:val="24"/>
                <w:szCs w:val="24"/>
                <w:u w:val="none"/>
                <w14:textFill>
                  <w14:solidFill>
                    <w14:schemeClr w14:val="tx1"/>
                  </w14:solidFill>
                </w14:textFill>
              </w:rPr>
            </m:ctrlPr>
          </m:num>
          <m:den>
            <m:r>
              <m:rPr/>
              <w:rPr>
                <w:rFonts w:ascii="Cambria Math" w:hAnsi="Cambria Math"/>
                <w:color w:val="000000" w:themeColor="text1"/>
                <w:sz w:val="24"/>
                <w:szCs w:val="24"/>
                <w:u w:val="none"/>
                <w14:textFill>
                  <w14:solidFill>
                    <w14:schemeClr w14:val="tx1"/>
                  </w14:solidFill>
                </w14:textFill>
              </w:rPr>
              <m:t>2</m:t>
            </m:r>
            <m:ctrlPr>
              <w:rPr>
                <w:rFonts w:ascii="Cambria Math" w:hAnsi="Cambria Math"/>
                <w:color w:val="000000" w:themeColor="text1"/>
                <w:sz w:val="24"/>
                <w:szCs w:val="24"/>
                <w:u w:val="none"/>
                <w14:textFill>
                  <w14:solidFill>
                    <w14:schemeClr w14:val="tx1"/>
                  </w14:solidFill>
                </w14:textFill>
              </w:rPr>
            </m:ctrlPr>
          </m:den>
        </m:f>
        <m:r>
          <m:rPr/>
          <w:rPr>
            <w:rFonts w:ascii="Cambria Math" w:hAnsi="Cambria Math"/>
            <w:color w:val="000000" w:themeColor="text1"/>
            <w:sz w:val="24"/>
            <w:szCs w:val="24"/>
            <w:u w:val="none"/>
            <w14:textFill>
              <w14:solidFill>
                <w14:schemeClr w14:val="tx1"/>
              </w14:solidFill>
            </w14:textFill>
          </w:rPr>
          <m:t>=ρ</m:t>
        </m:r>
        <m:sSubSup>
          <m:sSubSupPr>
            <m:ctrlPr>
              <w:rPr>
                <w:rFonts w:ascii="Cambria Math" w:hAnsi="Cambria Math"/>
                <w:color w:val="000000" w:themeColor="text1"/>
                <w:sz w:val="24"/>
                <w:szCs w:val="24"/>
                <w:u w:val="none"/>
                <w14:textFill>
                  <w14:solidFill>
                    <w14:schemeClr w14:val="tx1"/>
                  </w14:solidFill>
                </w14:textFill>
              </w:rPr>
            </m:ctrlPr>
          </m:sSubSupPr>
          <m:e>
            <m:r>
              <m:rPr/>
              <w:rPr>
                <w:rFonts w:ascii="Cambria Math" w:hAnsi="Cambria Math"/>
                <w:color w:val="000000" w:themeColor="text1"/>
                <w:sz w:val="24"/>
                <w:szCs w:val="24"/>
                <w:u w:val="none"/>
                <w14:textFill>
                  <w14:solidFill>
                    <w14:schemeClr w14:val="tx1"/>
                  </w14:solidFill>
                </w14:textFill>
              </w:rPr>
              <m:t>u</m:t>
            </m:r>
            <m:ctrlPr>
              <w:rPr>
                <w:rFonts w:ascii="Cambria Math" w:hAnsi="Cambria Math"/>
                <w:color w:val="000000" w:themeColor="text1"/>
                <w:sz w:val="24"/>
                <w:szCs w:val="24"/>
                <w:u w:val="none"/>
                <w14:textFill>
                  <w14:solidFill>
                    <w14:schemeClr w14:val="tx1"/>
                  </w14:solidFill>
                </w14:textFill>
              </w:rPr>
            </m:ctrlPr>
          </m:e>
          <m:sub>
            <m:r>
              <m:rPr/>
              <w:rPr>
                <w:rFonts w:ascii="Cambria Math" w:hAnsi="Cambria Math"/>
                <w:color w:val="000000" w:themeColor="text1"/>
                <w:sz w:val="24"/>
                <w:szCs w:val="24"/>
                <w:u w:val="none"/>
                <w14:textFill>
                  <w14:solidFill>
                    <w14:schemeClr w14:val="tx1"/>
                  </w14:solidFill>
                </w14:textFill>
              </w:rPr>
              <m:t>0</m:t>
            </m:r>
            <m:ctrlPr>
              <w:rPr>
                <w:rFonts w:ascii="Cambria Math" w:hAnsi="Cambria Math"/>
                <w:color w:val="000000" w:themeColor="text1"/>
                <w:sz w:val="24"/>
                <w:szCs w:val="24"/>
                <w:u w:val="none"/>
                <w14:textFill>
                  <w14:solidFill>
                    <w14:schemeClr w14:val="tx1"/>
                  </w14:solidFill>
                </w14:textFill>
              </w:rPr>
            </m:ctrlPr>
          </m:sub>
          <m:sup>
            <m:r>
              <m:rPr/>
              <w:rPr>
                <w:rFonts w:ascii="Cambria Math" w:hAnsi="Cambria Math"/>
                <w:color w:val="000000" w:themeColor="text1"/>
                <w:sz w:val="24"/>
                <w:szCs w:val="24"/>
                <w:u w:val="none"/>
                <w14:textFill>
                  <w14:solidFill>
                    <w14:schemeClr w14:val="tx1"/>
                  </w14:solidFill>
                </w14:textFill>
              </w:rPr>
              <m:t>2</m:t>
            </m:r>
            <m:ctrlPr>
              <w:rPr>
                <w:rFonts w:ascii="Cambria Math" w:hAnsi="Cambria Math"/>
                <w:color w:val="000000" w:themeColor="text1"/>
                <w:sz w:val="24"/>
                <w:szCs w:val="24"/>
                <w:u w:val="none"/>
                <w14:textFill>
                  <w14:solidFill>
                    <w14:schemeClr w14:val="tx1"/>
                  </w14:solidFill>
                </w14:textFill>
              </w:rPr>
            </m:ctrlPr>
          </m:sup>
        </m:sSubSup>
        <m:f>
          <m:fPr>
            <m:ctrlPr>
              <w:rPr>
                <w:rFonts w:ascii="Cambria Math" w:hAnsi="Cambria Math"/>
                <w:color w:val="000000" w:themeColor="text1"/>
                <w:sz w:val="24"/>
                <w:szCs w:val="24"/>
                <w:u w:val="none"/>
                <w14:textFill>
                  <w14:solidFill>
                    <w14:schemeClr w14:val="tx1"/>
                  </w14:solidFill>
                </w14:textFill>
              </w:rPr>
            </m:ctrlPr>
          </m:fPr>
          <m:num>
            <m:r>
              <m:rPr/>
              <w:rPr>
                <w:rFonts w:ascii="Cambria Math" w:hAnsi="Cambria Math"/>
                <w:color w:val="000000" w:themeColor="text1"/>
                <w:sz w:val="24"/>
                <w:szCs w:val="24"/>
                <w:u w:val="none"/>
                <w14:textFill>
                  <w14:solidFill>
                    <w14:schemeClr w14:val="tx1"/>
                  </w14:solidFill>
                </w14:textFill>
              </w:rPr>
              <m:t>π</m:t>
            </m:r>
            <m:sSup>
              <m:sSupPr>
                <m:ctrlPr>
                  <w:rPr>
                    <w:rFonts w:ascii="Cambria Math" w:hAnsi="Cambria Math"/>
                    <w:color w:val="000000" w:themeColor="text1"/>
                    <w:sz w:val="24"/>
                    <w:szCs w:val="24"/>
                    <w:u w:val="none"/>
                    <w14:textFill>
                      <w14:solidFill>
                        <w14:schemeClr w14:val="tx1"/>
                      </w14:solidFill>
                    </w14:textFill>
                  </w:rPr>
                </m:ctrlPr>
              </m:sSupPr>
              <m:e>
                <m:r>
                  <m:rPr/>
                  <w:rPr>
                    <w:rFonts w:ascii="Cambria Math" w:hAnsi="Cambria Math"/>
                    <w:color w:val="000000" w:themeColor="text1"/>
                    <w:sz w:val="24"/>
                    <w:szCs w:val="24"/>
                    <w:u w:val="none"/>
                    <w14:textFill>
                      <w14:solidFill>
                        <w14:schemeClr w14:val="tx1"/>
                      </w14:solidFill>
                    </w14:textFill>
                  </w:rPr>
                  <m:t>D</m:t>
                </m:r>
                <m:ctrlPr>
                  <w:rPr>
                    <w:rFonts w:ascii="Cambria Math" w:hAnsi="Cambria Math"/>
                    <w:color w:val="000000" w:themeColor="text1"/>
                    <w:sz w:val="24"/>
                    <w:szCs w:val="24"/>
                    <w:u w:val="none"/>
                    <w14:textFill>
                      <w14:solidFill>
                        <w14:schemeClr w14:val="tx1"/>
                      </w14:solidFill>
                    </w14:textFill>
                  </w:rPr>
                </m:ctrlPr>
              </m:e>
              <m:sup>
                <m:r>
                  <m:rPr/>
                  <w:rPr>
                    <w:rFonts w:ascii="Cambria Math" w:hAnsi="Cambria Math"/>
                    <w:color w:val="000000" w:themeColor="text1"/>
                    <w:sz w:val="24"/>
                    <w:szCs w:val="24"/>
                    <w:u w:val="none"/>
                    <w14:textFill>
                      <w14:solidFill>
                        <w14:schemeClr w14:val="tx1"/>
                      </w14:solidFill>
                    </w14:textFill>
                  </w:rPr>
                  <m:t>2</m:t>
                </m:r>
                <m:ctrlPr>
                  <w:rPr>
                    <w:rFonts w:ascii="Cambria Math" w:hAnsi="Cambria Math"/>
                    <w:color w:val="000000" w:themeColor="text1"/>
                    <w:sz w:val="24"/>
                    <w:szCs w:val="24"/>
                    <w:u w:val="none"/>
                    <w14:textFill>
                      <w14:solidFill>
                        <w14:schemeClr w14:val="tx1"/>
                      </w14:solidFill>
                    </w14:textFill>
                  </w:rPr>
                </m:ctrlPr>
              </m:sup>
            </m:sSup>
            <m:ctrlPr>
              <w:rPr>
                <w:rFonts w:ascii="Cambria Math" w:hAnsi="Cambria Math"/>
                <w:color w:val="000000" w:themeColor="text1"/>
                <w:sz w:val="24"/>
                <w:szCs w:val="24"/>
                <w:u w:val="none"/>
                <w14:textFill>
                  <w14:solidFill>
                    <w14:schemeClr w14:val="tx1"/>
                  </w14:solidFill>
                </w14:textFill>
              </w:rPr>
            </m:ctrlPr>
          </m:num>
          <m:den>
            <m:r>
              <m:rPr/>
              <w:rPr>
                <w:rFonts w:ascii="Cambria Math" w:hAnsi="Cambria Math"/>
                <w:color w:val="000000" w:themeColor="text1"/>
                <w:sz w:val="24"/>
                <w:szCs w:val="24"/>
                <w:u w:val="none"/>
                <w14:textFill>
                  <w14:solidFill>
                    <w14:schemeClr w14:val="tx1"/>
                  </w14:solidFill>
                </w14:textFill>
              </w:rPr>
              <m:t>4</m:t>
            </m:r>
            <m:ctrlPr>
              <w:rPr>
                <w:rFonts w:ascii="Cambria Math" w:hAnsi="Cambria Math"/>
                <w:color w:val="000000" w:themeColor="text1"/>
                <w:sz w:val="24"/>
                <w:szCs w:val="24"/>
                <w:u w:val="none"/>
                <w14:textFill>
                  <w14:solidFill>
                    <w14:schemeClr w14:val="tx1"/>
                  </w14:solidFill>
                </w14:textFill>
              </w:rPr>
            </m:ctrlPr>
          </m:den>
        </m:f>
      </m:oMath>
      <w:r>
        <w:rPr>
          <w:color w:val="000000" w:themeColor="text1"/>
          <w:sz w:val="24"/>
          <w:szCs w:val="24"/>
          <w:u w:val="none"/>
          <w14:textFill>
            <w14:solidFill>
              <w14:schemeClr w14:val="tx1"/>
            </w14:solidFill>
          </w14:textFill>
        </w:rPr>
        <w:tab/>
      </w:r>
      <w:r>
        <w:rPr>
          <w:color w:val="000000" w:themeColor="text1"/>
          <w:sz w:val="24"/>
          <w:szCs w:val="24"/>
          <w:u w:val="none"/>
          <w14:textFill>
            <w14:solidFill>
              <w14:schemeClr w14:val="tx1"/>
            </w14:solidFill>
          </w14:textFill>
        </w:rPr>
        <w:tab/>
      </w:r>
      <w:r>
        <w:rPr>
          <w:color w:val="000000" w:themeColor="text1"/>
          <w:sz w:val="24"/>
          <w:szCs w:val="24"/>
          <w:u w:val="none"/>
          <w14:textFill>
            <w14:solidFill>
              <w14:schemeClr w14:val="tx1"/>
            </w14:solidFill>
          </w14:textFill>
        </w:rPr>
        <w:tab/>
      </w:r>
      <w:r>
        <w:rPr>
          <w:color w:val="000000" w:themeColor="text1"/>
          <w:sz w:val="24"/>
          <w:szCs w:val="24"/>
          <w:u w:val="none"/>
          <w14:textFill>
            <w14:solidFill>
              <w14:schemeClr w14:val="tx1"/>
            </w14:solidFill>
          </w14:textFill>
        </w:rPr>
        <w:tab/>
      </w:r>
      <w:r>
        <w:rPr>
          <w:rFonts w:hint="eastAsia"/>
          <w:color w:val="000000" w:themeColor="text1"/>
          <w:sz w:val="24"/>
          <w:szCs w:val="24"/>
          <w:u w:val="none"/>
          <w14:textFill>
            <w14:solidFill>
              <w14:schemeClr w14:val="tx1"/>
            </w14:solidFill>
          </w14:textFill>
        </w:rPr>
        <w:t>(</w:t>
      </w:r>
      <w:r>
        <w:rPr>
          <w:color w:val="000000" w:themeColor="text1"/>
          <w:sz w:val="24"/>
          <w:szCs w:val="24"/>
          <w:u w:val="none"/>
          <w14:textFill>
            <w14:solidFill>
              <w14:schemeClr w14:val="tx1"/>
            </w14:solidFill>
          </w14:textFill>
        </w:rPr>
        <w:t>2.1</w:t>
      </w:r>
      <w:r>
        <w:rPr>
          <w:rFonts w:hint="eastAsia"/>
          <w:color w:val="000000" w:themeColor="text1"/>
          <w:sz w:val="24"/>
          <w:szCs w:val="24"/>
          <w:u w:val="none"/>
          <w14:textFill>
            <w14:solidFill>
              <w14:schemeClr w14:val="tx1"/>
            </w14:solidFill>
          </w14:textFill>
        </w:rPr>
        <w:t>5</w:t>
      </w:r>
      <w:r>
        <w:rPr>
          <w:color w:val="000000" w:themeColor="text1"/>
          <w:sz w:val="24"/>
          <w:szCs w:val="24"/>
          <w:u w:val="none"/>
          <w14:textFill>
            <w14:solidFill>
              <w14:schemeClr w14:val="tx1"/>
            </w14:solidFill>
          </w14:textFill>
        </w:rPr>
        <w:t>)</w:t>
      </w:r>
    </w:p>
    <w:p>
      <w:pPr>
        <w:spacing w:line="360" w:lineRule="auto"/>
        <w:ind w:firstLine="480" w:firstLineChars="200"/>
        <w:rPr>
          <w:color w:val="000000" w:themeColor="text1"/>
          <w:u w:val="none"/>
          <w14:textFill>
            <w14:solidFill>
              <w14:schemeClr w14:val="tx1"/>
            </w14:solidFill>
          </w14:textFill>
        </w:rPr>
      </w:pPr>
      <w:r>
        <w:rPr>
          <w:rFonts w:hint="eastAsia"/>
          <w:color w:val="000000" w:themeColor="text1"/>
          <w:sz w:val="24"/>
          <w:szCs w:val="24"/>
          <w:u w:val="none"/>
          <w14:textFill>
            <w14:solidFill>
              <w14:schemeClr w14:val="tx1"/>
            </w14:solidFill>
          </w14:textFill>
        </w:rPr>
        <w:t>根据紊动射流的射流边界线性扩展的特征，即</w:t>
      </w:r>
      <m:oMath>
        <m:sSub>
          <m:sSubPr>
            <m:ctrlPr>
              <w:rPr>
                <w:rFonts w:ascii="Cambria Math" w:hAnsi="Cambria Math"/>
                <w:color w:val="000000" w:themeColor="text1"/>
                <w:sz w:val="24"/>
                <w:szCs w:val="24"/>
                <w:u w:val="none"/>
                <w14:textFill>
                  <w14:solidFill>
                    <w14:schemeClr w14:val="tx1"/>
                  </w14:solidFill>
                </w14:textFill>
              </w:rPr>
            </m:ctrlPr>
          </m:sSubPr>
          <m:e>
            <m:r>
              <m:rPr/>
              <w:rPr>
                <w:rFonts w:hint="eastAsia" w:ascii="Cambria Math" w:hAnsi="Cambria Math"/>
                <w:color w:val="000000" w:themeColor="text1"/>
                <w:sz w:val="24"/>
                <w:szCs w:val="24"/>
                <w:u w:val="none"/>
                <w14:textFill>
                  <w14:solidFill>
                    <w14:schemeClr w14:val="tx1"/>
                  </w14:solidFill>
                </w14:textFill>
              </w:rPr>
              <m:t>b</m:t>
            </m:r>
            <m:ctrlPr>
              <w:rPr>
                <w:rFonts w:ascii="Cambria Math" w:hAnsi="Cambria Math"/>
                <w:color w:val="000000" w:themeColor="text1"/>
                <w:sz w:val="24"/>
                <w:szCs w:val="24"/>
                <w:u w:val="none"/>
                <w14:textFill>
                  <w14:solidFill>
                    <w14:schemeClr w14:val="tx1"/>
                  </w14:solidFill>
                </w14:textFill>
              </w:rPr>
            </m:ctrlPr>
          </m:e>
          <m:sub>
            <m:r>
              <m:rPr/>
              <w:rPr>
                <w:rFonts w:hint="eastAsia" w:ascii="Cambria Math" w:hAnsi="Cambria Math"/>
                <w:color w:val="000000" w:themeColor="text1"/>
                <w:sz w:val="24"/>
                <w:szCs w:val="24"/>
                <w:u w:val="none"/>
                <w14:textFill>
                  <w14:solidFill>
                    <w14:schemeClr w14:val="tx1"/>
                  </w14:solidFill>
                </w14:textFill>
              </w:rPr>
              <m:t>e</m:t>
            </m:r>
            <m:ctrlPr>
              <w:rPr>
                <w:rFonts w:ascii="Cambria Math" w:hAnsi="Cambria Math"/>
                <w:color w:val="000000" w:themeColor="text1"/>
                <w:sz w:val="24"/>
                <w:szCs w:val="24"/>
                <w:u w:val="none"/>
                <w14:textFill>
                  <w14:solidFill>
                    <w14:schemeClr w14:val="tx1"/>
                  </w14:solidFill>
                </w14:textFill>
              </w:rPr>
            </m:ctrlPr>
          </m:sub>
        </m:sSub>
        <m:r>
          <m:rPr>
            <m:sty m:val="p"/>
          </m:rPr>
          <w:rPr>
            <w:rFonts w:hint="eastAsia" w:ascii="Cambria Math" w:hAnsi="Cambria Math"/>
            <w:color w:val="000000" w:themeColor="text1"/>
            <w:sz w:val="24"/>
            <w:szCs w:val="24"/>
            <w:u w:val="none"/>
            <w14:textFill>
              <w14:solidFill>
                <w14:schemeClr w14:val="tx1"/>
              </w14:solidFill>
            </w14:textFill>
          </w:rPr>
          <m:t>=</m:t>
        </m:r>
        <m:r>
          <m:rPr/>
          <w:rPr>
            <w:rFonts w:hint="eastAsia" w:ascii="Cambria Math" w:hAnsi="Cambria Math"/>
            <w:color w:val="000000" w:themeColor="text1"/>
            <w:sz w:val="24"/>
            <w:szCs w:val="24"/>
            <w:u w:val="none"/>
            <w14:textFill>
              <w14:solidFill>
                <w14:schemeClr w14:val="tx1"/>
              </w14:solidFill>
            </w14:textFill>
          </w:rPr>
          <m:t>cx</m:t>
        </m:r>
      </m:oMath>
      <w:r>
        <w:rPr>
          <w:rFonts w:hint="eastAsia"/>
          <w:color w:val="000000" w:themeColor="text1"/>
          <w:sz w:val="24"/>
          <w:szCs w:val="24"/>
          <w:u w:val="none"/>
          <w14:textFill>
            <w14:solidFill>
              <w14:schemeClr w14:val="tx1"/>
            </w14:solidFill>
          </w14:textFill>
        </w:rPr>
        <w:t>，带入式</w:t>
      </w:r>
      <w:r>
        <w:rPr>
          <w:color w:val="000000" w:themeColor="text1"/>
          <w:sz w:val="24"/>
          <w:szCs w:val="24"/>
          <w:u w:val="none"/>
          <w14:textFill>
            <w14:solidFill>
              <w14:schemeClr w14:val="tx1"/>
            </w14:solidFill>
          </w14:textFill>
        </w:rPr>
        <w:t>(2.15)</w:t>
      </w:r>
      <w:r>
        <w:rPr>
          <w:rFonts w:hint="eastAsia"/>
          <w:color w:val="000000" w:themeColor="text1"/>
          <w:sz w:val="24"/>
          <w:szCs w:val="24"/>
          <w:u w:val="none"/>
          <w14:textFill>
            <w14:solidFill>
              <w14:schemeClr w14:val="tx1"/>
            </w14:solidFill>
          </w14:textFill>
        </w:rPr>
        <w:t>，可得</w:t>
      </w:r>
    </w:p>
    <w:p>
      <w:pPr>
        <w:spacing w:line="360" w:lineRule="auto"/>
        <w:ind w:firstLine="480" w:firstLineChars="200"/>
        <w:jc w:val="right"/>
        <w:rPr>
          <w:color w:val="000000" w:themeColor="text1"/>
          <w:sz w:val="24"/>
          <w:szCs w:val="24"/>
          <w:u w:val="none"/>
          <w14:textFill>
            <w14:solidFill>
              <w14:schemeClr w14:val="tx1"/>
            </w14:solidFill>
          </w14:textFill>
        </w:rPr>
      </w:pPr>
      <m:oMath>
        <m:f>
          <m:fPr>
            <m:ctrlPr>
              <w:rPr>
                <w:rFonts w:ascii="Cambria Math" w:hAnsi="Cambria Math"/>
                <w:color w:val="000000" w:themeColor="text1"/>
                <w:sz w:val="24"/>
                <w:szCs w:val="24"/>
                <w:u w:val="none"/>
                <w14:textFill>
                  <w14:solidFill>
                    <w14:schemeClr w14:val="tx1"/>
                  </w14:solidFill>
                </w14:textFill>
              </w:rPr>
            </m:ctrlPr>
          </m:fPr>
          <m:num>
            <m:sSub>
              <m:sSubPr>
                <m:ctrlPr>
                  <w:rPr>
                    <w:rFonts w:ascii="Cambria Math" w:hAnsi="Cambria Math"/>
                    <w:color w:val="000000" w:themeColor="text1"/>
                    <w:sz w:val="24"/>
                    <w:szCs w:val="24"/>
                    <w:u w:val="none"/>
                    <w14:textFill>
                      <w14:solidFill>
                        <w14:schemeClr w14:val="tx1"/>
                      </w14:solidFill>
                    </w14:textFill>
                  </w:rPr>
                </m:ctrlPr>
              </m:sSubPr>
              <m:e>
                <m:r>
                  <m:rPr/>
                  <w:rPr>
                    <w:rFonts w:ascii="Cambria Math" w:hAnsi="Cambria Math"/>
                    <w:color w:val="000000" w:themeColor="text1"/>
                    <w:sz w:val="24"/>
                    <w:szCs w:val="24"/>
                    <w:u w:val="none"/>
                    <w14:textFill>
                      <w14:solidFill>
                        <w14:schemeClr w14:val="tx1"/>
                      </w14:solidFill>
                    </w14:textFill>
                  </w:rPr>
                  <m:t>u</m:t>
                </m:r>
                <m:ctrlPr>
                  <w:rPr>
                    <w:rFonts w:ascii="Cambria Math" w:hAnsi="Cambria Math"/>
                    <w:color w:val="000000" w:themeColor="text1"/>
                    <w:sz w:val="24"/>
                    <w:szCs w:val="24"/>
                    <w:u w:val="none"/>
                    <w14:textFill>
                      <w14:solidFill>
                        <w14:schemeClr w14:val="tx1"/>
                      </w14:solidFill>
                    </w14:textFill>
                  </w:rPr>
                </m:ctrlPr>
              </m:e>
              <m:sub>
                <m:r>
                  <m:rPr/>
                  <w:rPr>
                    <w:rFonts w:ascii="Cambria Math" w:hAnsi="Cambria Math"/>
                    <w:color w:val="000000" w:themeColor="text1"/>
                    <w:sz w:val="24"/>
                    <w:szCs w:val="24"/>
                    <w:u w:val="none"/>
                    <w14:textFill>
                      <w14:solidFill>
                        <w14:schemeClr w14:val="tx1"/>
                      </w14:solidFill>
                    </w14:textFill>
                  </w:rPr>
                  <m:t>m</m:t>
                </m:r>
                <m:ctrlPr>
                  <w:rPr>
                    <w:rFonts w:ascii="Cambria Math" w:hAnsi="Cambria Math"/>
                    <w:color w:val="000000" w:themeColor="text1"/>
                    <w:sz w:val="24"/>
                    <w:szCs w:val="24"/>
                    <w:u w:val="none"/>
                    <w14:textFill>
                      <w14:solidFill>
                        <w14:schemeClr w14:val="tx1"/>
                      </w14:solidFill>
                    </w14:textFill>
                  </w:rPr>
                </m:ctrlPr>
              </m:sub>
            </m:sSub>
            <m:ctrlPr>
              <w:rPr>
                <w:rFonts w:ascii="Cambria Math" w:hAnsi="Cambria Math"/>
                <w:color w:val="000000" w:themeColor="text1"/>
                <w:sz w:val="24"/>
                <w:szCs w:val="24"/>
                <w:u w:val="none"/>
                <w14:textFill>
                  <w14:solidFill>
                    <w14:schemeClr w14:val="tx1"/>
                  </w14:solidFill>
                </w14:textFill>
              </w:rPr>
            </m:ctrlPr>
          </m:num>
          <m:den>
            <m:sSub>
              <m:sSubPr>
                <m:ctrlPr>
                  <w:rPr>
                    <w:rFonts w:ascii="Cambria Math" w:hAnsi="Cambria Math"/>
                    <w:color w:val="000000" w:themeColor="text1"/>
                    <w:sz w:val="24"/>
                    <w:szCs w:val="24"/>
                    <w:u w:val="none"/>
                    <w14:textFill>
                      <w14:solidFill>
                        <w14:schemeClr w14:val="tx1"/>
                      </w14:solidFill>
                    </w14:textFill>
                  </w:rPr>
                </m:ctrlPr>
              </m:sSubPr>
              <m:e>
                <m:r>
                  <m:rPr/>
                  <w:rPr>
                    <w:rFonts w:ascii="Cambria Math" w:hAnsi="Cambria Math"/>
                    <w:color w:val="000000" w:themeColor="text1"/>
                    <w:sz w:val="24"/>
                    <w:szCs w:val="24"/>
                    <w:u w:val="none"/>
                    <w14:textFill>
                      <w14:solidFill>
                        <w14:schemeClr w14:val="tx1"/>
                      </w14:solidFill>
                    </w14:textFill>
                  </w:rPr>
                  <m:t>u</m:t>
                </m:r>
                <m:ctrlPr>
                  <w:rPr>
                    <w:rFonts w:ascii="Cambria Math" w:hAnsi="Cambria Math"/>
                    <w:color w:val="000000" w:themeColor="text1"/>
                    <w:sz w:val="24"/>
                    <w:szCs w:val="24"/>
                    <w:u w:val="none"/>
                    <w14:textFill>
                      <w14:solidFill>
                        <w14:schemeClr w14:val="tx1"/>
                      </w14:solidFill>
                    </w14:textFill>
                  </w:rPr>
                </m:ctrlPr>
              </m:e>
              <m:sub>
                <m:r>
                  <m:rPr/>
                  <w:rPr>
                    <w:rFonts w:ascii="Cambria Math" w:hAnsi="Cambria Math"/>
                    <w:color w:val="000000" w:themeColor="text1"/>
                    <w:sz w:val="24"/>
                    <w:szCs w:val="24"/>
                    <w:u w:val="none"/>
                    <w14:textFill>
                      <w14:solidFill>
                        <w14:schemeClr w14:val="tx1"/>
                      </w14:solidFill>
                    </w14:textFill>
                  </w:rPr>
                  <m:t>0</m:t>
                </m:r>
                <m:ctrlPr>
                  <w:rPr>
                    <w:rFonts w:ascii="Cambria Math" w:hAnsi="Cambria Math"/>
                    <w:color w:val="000000" w:themeColor="text1"/>
                    <w:sz w:val="24"/>
                    <w:szCs w:val="24"/>
                    <w:u w:val="none"/>
                    <w14:textFill>
                      <w14:solidFill>
                        <w14:schemeClr w14:val="tx1"/>
                      </w14:solidFill>
                    </w14:textFill>
                  </w:rPr>
                </m:ctrlPr>
              </m:sub>
            </m:sSub>
            <m:ctrlPr>
              <w:rPr>
                <w:rFonts w:ascii="Cambria Math" w:hAnsi="Cambria Math"/>
                <w:color w:val="000000" w:themeColor="text1"/>
                <w:sz w:val="24"/>
                <w:szCs w:val="24"/>
                <w:u w:val="none"/>
                <w14:textFill>
                  <w14:solidFill>
                    <w14:schemeClr w14:val="tx1"/>
                  </w14:solidFill>
                </w14:textFill>
              </w:rPr>
            </m:ctrlPr>
          </m:den>
        </m:f>
        <m:r>
          <m:rPr/>
          <w:rPr>
            <w:rFonts w:ascii="Cambria Math" w:hAnsi="Cambria Math"/>
            <w:color w:val="000000" w:themeColor="text1"/>
            <w:sz w:val="24"/>
            <w:szCs w:val="24"/>
            <w:u w:val="none"/>
            <w14:textFill>
              <w14:solidFill>
                <w14:schemeClr w14:val="tx1"/>
              </w14:solidFill>
            </w14:textFill>
          </w:rPr>
          <m:t>=</m:t>
        </m:r>
        <m:f>
          <m:fPr>
            <m:ctrlPr>
              <w:rPr>
                <w:rFonts w:ascii="Cambria Math" w:hAnsi="Cambria Math"/>
                <w:color w:val="000000" w:themeColor="text1"/>
                <w:sz w:val="24"/>
                <w:szCs w:val="24"/>
                <w:u w:val="none"/>
                <w14:textFill>
                  <w14:solidFill>
                    <w14:schemeClr w14:val="tx1"/>
                  </w14:solidFill>
                </w14:textFill>
              </w:rPr>
            </m:ctrlPr>
          </m:fPr>
          <m:num>
            <m:r>
              <m:rPr/>
              <w:rPr>
                <w:rFonts w:ascii="Cambria Math" w:hAnsi="Cambria Math"/>
                <w:color w:val="000000" w:themeColor="text1"/>
                <w:sz w:val="24"/>
                <w:szCs w:val="24"/>
                <w:u w:val="none"/>
                <w14:textFill>
                  <w14:solidFill>
                    <w14:schemeClr w14:val="tx1"/>
                  </w14:solidFill>
                </w14:textFill>
              </w:rPr>
              <m:t>1</m:t>
            </m:r>
            <m:ctrlPr>
              <w:rPr>
                <w:rFonts w:ascii="Cambria Math" w:hAnsi="Cambria Math"/>
                <w:color w:val="000000" w:themeColor="text1"/>
                <w:sz w:val="24"/>
                <w:szCs w:val="24"/>
                <w:u w:val="none"/>
                <w14:textFill>
                  <w14:solidFill>
                    <w14:schemeClr w14:val="tx1"/>
                  </w14:solidFill>
                </w14:textFill>
              </w:rPr>
            </m:ctrlPr>
          </m:num>
          <m:den>
            <m:rad>
              <m:radPr>
                <m:degHide m:val="1"/>
                <m:ctrlPr>
                  <w:rPr>
                    <w:rFonts w:ascii="Cambria Math" w:hAnsi="Cambria Math"/>
                    <w:color w:val="000000" w:themeColor="text1"/>
                    <w:sz w:val="24"/>
                    <w:szCs w:val="24"/>
                    <w:u w:val="none"/>
                    <w14:textFill>
                      <w14:solidFill>
                        <w14:schemeClr w14:val="tx1"/>
                      </w14:solidFill>
                    </w14:textFill>
                  </w:rPr>
                </m:ctrlPr>
              </m:radPr>
              <m:deg>
                <m:ctrlPr>
                  <w:rPr>
                    <w:rFonts w:ascii="Cambria Math" w:hAnsi="Cambria Math"/>
                    <w:color w:val="000000" w:themeColor="text1"/>
                    <w:sz w:val="24"/>
                    <w:szCs w:val="24"/>
                    <w:u w:val="none"/>
                    <w14:textFill>
                      <w14:solidFill>
                        <w14:schemeClr w14:val="tx1"/>
                      </w14:solidFill>
                    </w14:textFill>
                  </w:rPr>
                </m:ctrlPr>
              </m:deg>
              <m:e>
                <m:r>
                  <m:rPr/>
                  <w:rPr>
                    <w:rFonts w:ascii="Cambria Math" w:hAnsi="Cambria Math"/>
                    <w:color w:val="000000" w:themeColor="text1"/>
                    <w:sz w:val="24"/>
                    <w:szCs w:val="24"/>
                    <w:u w:val="none"/>
                    <w14:textFill>
                      <w14:solidFill>
                        <w14:schemeClr w14:val="tx1"/>
                      </w14:solidFill>
                    </w14:textFill>
                  </w:rPr>
                  <m:t>2</m:t>
                </m:r>
                <m:ctrlPr>
                  <w:rPr>
                    <w:rFonts w:ascii="Cambria Math" w:hAnsi="Cambria Math"/>
                    <w:color w:val="000000" w:themeColor="text1"/>
                    <w:sz w:val="24"/>
                    <w:szCs w:val="24"/>
                    <w:u w:val="none"/>
                    <w14:textFill>
                      <w14:solidFill>
                        <w14:schemeClr w14:val="tx1"/>
                      </w14:solidFill>
                    </w14:textFill>
                  </w:rPr>
                </m:ctrlPr>
              </m:e>
            </m:rad>
            <m:r>
              <m:rPr/>
              <w:rPr>
                <w:rFonts w:ascii="Cambria Math" w:hAnsi="Cambria Math"/>
                <w:color w:val="000000" w:themeColor="text1"/>
                <w:sz w:val="24"/>
                <w:szCs w:val="24"/>
                <w:u w:val="none"/>
                <w14:textFill>
                  <w14:solidFill>
                    <w14:schemeClr w14:val="tx1"/>
                  </w14:solidFill>
                </w14:textFill>
              </w:rPr>
              <m:t>c</m:t>
            </m:r>
            <m:ctrlPr>
              <w:rPr>
                <w:rFonts w:ascii="Cambria Math" w:hAnsi="Cambria Math"/>
                <w:color w:val="000000" w:themeColor="text1"/>
                <w:sz w:val="24"/>
                <w:szCs w:val="24"/>
                <w:u w:val="none"/>
                <w14:textFill>
                  <w14:solidFill>
                    <w14:schemeClr w14:val="tx1"/>
                  </w14:solidFill>
                </w14:textFill>
              </w:rPr>
            </m:ctrlPr>
          </m:den>
        </m:f>
        <m:r>
          <m:rPr/>
          <w:rPr>
            <w:rFonts w:ascii="Cambria Math" w:hAnsi="Cambria Math"/>
            <w:color w:val="000000" w:themeColor="text1"/>
            <w:sz w:val="24"/>
            <w:szCs w:val="24"/>
            <w:u w:val="none"/>
            <w14:textFill>
              <w14:solidFill>
                <w14:schemeClr w14:val="tx1"/>
              </w14:solidFill>
            </w14:textFill>
          </w:rPr>
          <m:t>(</m:t>
        </m:r>
        <m:f>
          <m:fPr>
            <m:ctrlPr>
              <w:rPr>
                <w:rFonts w:ascii="Cambria Math" w:hAnsi="Cambria Math"/>
                <w:color w:val="000000" w:themeColor="text1"/>
                <w:sz w:val="24"/>
                <w:szCs w:val="24"/>
                <w:u w:val="none"/>
                <w14:textFill>
                  <w14:solidFill>
                    <w14:schemeClr w14:val="tx1"/>
                  </w14:solidFill>
                </w14:textFill>
              </w:rPr>
            </m:ctrlPr>
          </m:fPr>
          <m:num>
            <m:r>
              <m:rPr/>
              <w:rPr>
                <w:rFonts w:ascii="Cambria Math" w:hAnsi="Cambria Math"/>
                <w:color w:val="000000" w:themeColor="text1"/>
                <w:sz w:val="24"/>
                <w:szCs w:val="24"/>
                <w:u w:val="none"/>
                <w14:textFill>
                  <w14:solidFill>
                    <w14:schemeClr w14:val="tx1"/>
                  </w14:solidFill>
                </w14:textFill>
              </w:rPr>
              <m:t>D</m:t>
            </m:r>
            <m:ctrlPr>
              <w:rPr>
                <w:rFonts w:ascii="Cambria Math" w:hAnsi="Cambria Math"/>
                <w:color w:val="000000" w:themeColor="text1"/>
                <w:sz w:val="24"/>
                <w:szCs w:val="24"/>
                <w:u w:val="none"/>
                <w14:textFill>
                  <w14:solidFill>
                    <w14:schemeClr w14:val="tx1"/>
                  </w14:solidFill>
                </w14:textFill>
              </w:rPr>
            </m:ctrlPr>
          </m:num>
          <m:den>
            <m:r>
              <m:rPr/>
              <w:rPr>
                <w:rFonts w:ascii="Cambria Math" w:hAnsi="Cambria Math"/>
                <w:color w:val="000000" w:themeColor="text1"/>
                <w:sz w:val="24"/>
                <w:szCs w:val="24"/>
                <w:u w:val="none"/>
                <w14:textFill>
                  <w14:solidFill>
                    <w14:schemeClr w14:val="tx1"/>
                  </w14:solidFill>
                </w14:textFill>
              </w:rPr>
              <m:t>x</m:t>
            </m:r>
            <m:ctrlPr>
              <w:rPr>
                <w:rFonts w:ascii="Cambria Math" w:hAnsi="Cambria Math"/>
                <w:color w:val="000000" w:themeColor="text1"/>
                <w:sz w:val="24"/>
                <w:szCs w:val="24"/>
                <w:u w:val="none"/>
                <w14:textFill>
                  <w14:solidFill>
                    <w14:schemeClr w14:val="tx1"/>
                  </w14:solidFill>
                </w14:textFill>
              </w:rPr>
            </m:ctrlPr>
          </m:den>
        </m:f>
        <m:r>
          <m:rPr/>
          <w:rPr>
            <w:rFonts w:ascii="Cambria Math" w:hAnsi="Cambria Math"/>
            <w:color w:val="000000" w:themeColor="text1"/>
            <w:sz w:val="24"/>
            <w:szCs w:val="24"/>
            <w:u w:val="none"/>
            <w14:textFill>
              <w14:solidFill>
                <w14:schemeClr w14:val="tx1"/>
              </w14:solidFill>
            </w14:textFill>
          </w:rPr>
          <m:t>)</m:t>
        </m:r>
      </m:oMath>
      <w:r>
        <w:rPr>
          <w:color w:val="000000" w:themeColor="text1"/>
          <w:sz w:val="24"/>
          <w:szCs w:val="24"/>
          <w:u w:val="none"/>
          <w14:textFill>
            <w14:solidFill>
              <w14:schemeClr w14:val="tx1"/>
            </w14:solidFill>
          </w14:textFill>
        </w:rPr>
        <w:t xml:space="preserve"> </w:t>
      </w:r>
      <w:r>
        <w:rPr>
          <w:color w:val="000000" w:themeColor="text1"/>
          <w:sz w:val="24"/>
          <w:szCs w:val="24"/>
          <w:u w:val="none"/>
          <w14:textFill>
            <w14:solidFill>
              <w14:schemeClr w14:val="tx1"/>
            </w14:solidFill>
          </w14:textFill>
        </w:rPr>
        <w:tab/>
      </w:r>
      <w:r>
        <w:rPr>
          <w:color w:val="000000" w:themeColor="text1"/>
          <w:sz w:val="24"/>
          <w:szCs w:val="24"/>
          <w:u w:val="none"/>
          <w14:textFill>
            <w14:solidFill>
              <w14:schemeClr w14:val="tx1"/>
            </w14:solidFill>
          </w14:textFill>
        </w:rPr>
        <w:tab/>
      </w:r>
      <w:r>
        <w:rPr>
          <w:color w:val="000000" w:themeColor="text1"/>
          <w:sz w:val="24"/>
          <w:szCs w:val="24"/>
          <w:u w:val="none"/>
          <w14:textFill>
            <w14:solidFill>
              <w14:schemeClr w14:val="tx1"/>
            </w14:solidFill>
          </w14:textFill>
        </w:rPr>
        <w:tab/>
      </w:r>
      <w:r>
        <w:rPr>
          <w:color w:val="000000" w:themeColor="text1"/>
          <w:sz w:val="24"/>
          <w:szCs w:val="24"/>
          <w:u w:val="none"/>
          <w14:textFill>
            <w14:solidFill>
              <w14:schemeClr w14:val="tx1"/>
            </w14:solidFill>
          </w14:textFill>
        </w:rPr>
        <w:tab/>
      </w:r>
      <w:r>
        <w:rPr>
          <w:color w:val="000000" w:themeColor="text1"/>
          <w:sz w:val="24"/>
          <w:szCs w:val="24"/>
          <w:u w:val="none"/>
          <w14:textFill>
            <w14:solidFill>
              <w14:schemeClr w14:val="tx1"/>
            </w14:solidFill>
          </w14:textFill>
        </w:rPr>
        <w:tab/>
      </w:r>
      <w:r>
        <w:rPr>
          <w:color w:val="000000" w:themeColor="text1"/>
          <w:sz w:val="24"/>
          <w:szCs w:val="24"/>
          <w:u w:val="none"/>
          <w14:textFill>
            <w14:solidFill>
              <w14:schemeClr w14:val="tx1"/>
            </w14:solidFill>
          </w14:textFill>
        </w:rPr>
        <w:tab/>
      </w:r>
      <w:r>
        <w:rPr>
          <w:color w:val="000000" w:themeColor="text1"/>
          <w:sz w:val="24"/>
          <w:szCs w:val="24"/>
          <w:u w:val="none"/>
          <w14:textFill>
            <w14:solidFill>
              <w14:schemeClr w14:val="tx1"/>
            </w14:solidFill>
          </w14:textFill>
        </w:rPr>
        <w:tab/>
      </w:r>
      <w:r>
        <w:rPr>
          <w:color w:val="000000" w:themeColor="text1"/>
          <w:sz w:val="24"/>
          <w:szCs w:val="24"/>
          <w:u w:val="none"/>
          <w14:textFill>
            <w14:solidFill>
              <w14:schemeClr w14:val="tx1"/>
            </w14:solidFill>
          </w14:textFill>
        </w:rPr>
        <w:t>(2.16)</w:t>
      </w:r>
    </w:p>
    <w:p>
      <w:pPr>
        <w:spacing w:line="360" w:lineRule="auto"/>
        <w:ind w:firstLine="480" w:firstLineChars="200"/>
        <w:rPr>
          <w:color w:val="000000" w:themeColor="text1"/>
          <w:sz w:val="24"/>
          <w:szCs w:val="24"/>
          <w:u w:val="none"/>
          <w14:textFill>
            <w14:solidFill>
              <w14:schemeClr w14:val="tx1"/>
            </w14:solidFill>
          </w14:textFill>
        </w:rPr>
      </w:pPr>
      <w:r>
        <w:rPr>
          <w:rFonts w:hint="eastAsia"/>
          <w:color w:val="000000" w:themeColor="text1"/>
          <w:sz w:val="24"/>
          <w:szCs w:val="24"/>
          <w:u w:val="none"/>
          <w14:textFill>
            <w14:solidFill>
              <w14:schemeClr w14:val="tx1"/>
            </w14:solidFill>
          </w14:textFill>
        </w:rPr>
        <w:t>说明射流在轴线上的流速随</w:t>
      </w:r>
      <m:oMath>
        <m:sSup>
          <m:sSupPr>
            <m:ctrlPr>
              <w:rPr>
                <w:rFonts w:ascii="Cambria Math" w:hAnsi="Cambria Math"/>
                <w:color w:val="000000" w:themeColor="text1"/>
                <w:sz w:val="24"/>
                <w:szCs w:val="24"/>
                <w:u w:val="none"/>
                <w14:textFill>
                  <w14:solidFill>
                    <w14:schemeClr w14:val="tx1"/>
                  </w14:solidFill>
                </w14:textFill>
              </w:rPr>
            </m:ctrlPr>
          </m:sSupPr>
          <m:e>
            <m:r>
              <m:rPr/>
              <w:rPr>
                <w:rFonts w:hint="eastAsia" w:ascii="Cambria Math" w:hAnsi="Cambria Math"/>
                <w:color w:val="000000" w:themeColor="text1"/>
                <w:sz w:val="24"/>
                <w:szCs w:val="24"/>
                <w:u w:val="none"/>
                <w14:textFill>
                  <w14:solidFill>
                    <w14:schemeClr w14:val="tx1"/>
                  </w14:solidFill>
                </w14:textFill>
              </w:rPr>
              <m:t>x</m:t>
            </m:r>
            <m:ctrlPr>
              <w:rPr>
                <w:rFonts w:ascii="Cambria Math" w:hAnsi="Cambria Math"/>
                <w:color w:val="000000" w:themeColor="text1"/>
                <w:sz w:val="24"/>
                <w:szCs w:val="24"/>
                <w:u w:val="none"/>
                <w14:textFill>
                  <w14:solidFill>
                    <w14:schemeClr w14:val="tx1"/>
                  </w14:solidFill>
                </w14:textFill>
              </w:rPr>
            </m:ctrlPr>
          </m:e>
          <m:sup>
            <m:r>
              <m:rPr>
                <m:sty m:val="p"/>
              </m:rPr>
              <w:rPr>
                <w:rFonts w:ascii="Cambria Math" w:hAnsi="Cambria Math"/>
                <w:color w:val="000000" w:themeColor="text1"/>
                <w:sz w:val="24"/>
                <w:szCs w:val="24"/>
                <w:u w:val="none"/>
                <w14:textFill>
                  <w14:solidFill>
                    <w14:schemeClr w14:val="tx1"/>
                  </w14:solidFill>
                </w14:textFill>
              </w:rPr>
              <m:t>−1</m:t>
            </m:r>
            <m:ctrlPr>
              <w:rPr>
                <w:rFonts w:ascii="Cambria Math" w:hAnsi="Cambria Math"/>
                <w:color w:val="000000" w:themeColor="text1"/>
                <w:sz w:val="24"/>
                <w:szCs w:val="24"/>
                <w:u w:val="none"/>
                <w14:textFill>
                  <w14:solidFill>
                    <w14:schemeClr w14:val="tx1"/>
                  </w14:solidFill>
                </w14:textFill>
              </w:rPr>
            </m:ctrlPr>
          </m:sup>
        </m:sSup>
      </m:oMath>
      <w:r>
        <w:rPr>
          <w:rFonts w:hint="eastAsia"/>
          <w:color w:val="000000" w:themeColor="text1"/>
          <w:sz w:val="24"/>
          <w:szCs w:val="24"/>
          <w:u w:val="none"/>
          <w14:textFill>
            <w14:solidFill>
              <w14:schemeClr w14:val="tx1"/>
            </w14:solidFill>
          </w14:textFill>
        </w:rPr>
        <w:t>线性变化。</w:t>
      </w:r>
    </w:p>
    <w:p>
      <w:pPr>
        <w:spacing w:line="360" w:lineRule="auto"/>
        <w:ind w:firstLine="480" w:firstLineChars="200"/>
        <w:rPr>
          <w:sz w:val="24"/>
          <w:szCs w:val="24"/>
        </w:rPr>
      </w:pPr>
    </w:p>
    <w:p>
      <w:pPr>
        <w:spacing w:line="360" w:lineRule="auto"/>
        <w:ind w:firstLine="0" w:firstLineChars="0"/>
        <w:jc w:val="center"/>
        <w:rPr>
          <w:sz w:val="24"/>
          <w:szCs w:val="24"/>
        </w:rPr>
      </w:pPr>
      <w:r>
        <w:rPr>
          <w:color w:val="auto"/>
          <w:u w:val="none"/>
        </w:rPr>
        <w:drawing>
          <wp:inline distT="0" distB="0" distL="0" distR="0">
            <wp:extent cx="4314825" cy="3081655"/>
            <wp:effectExtent l="0" t="0" r="9525" b="4445"/>
            <wp:docPr id="90" name="图片 90" descr="chrome_YUqvQX5n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chrome_YUqvQX5n2C"/>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4321364" cy="3086689"/>
                    </a:xfrm>
                    <a:prstGeom prst="rect">
                      <a:avLst/>
                    </a:prstGeom>
                    <a:noFill/>
                    <a:ln>
                      <a:noFill/>
                    </a:ln>
                  </pic:spPr>
                </pic:pic>
              </a:graphicData>
            </a:graphic>
          </wp:inline>
        </w:drawing>
      </w:r>
    </w:p>
    <w:p>
      <w:pPr>
        <w:spacing w:line="360" w:lineRule="auto"/>
        <w:jc w:val="center"/>
        <w:rPr>
          <w:vertAlign w:val="superscript"/>
        </w:rPr>
      </w:pPr>
      <w:r>
        <w:rPr>
          <w:rFonts w:hint="eastAsia" w:ascii="宋体" w:hAnsi="宋体"/>
        </w:rPr>
        <w:t>图</w:t>
      </w:r>
      <w:r>
        <w:t>2.5</w:t>
      </w:r>
      <w:r>
        <w:rPr>
          <w:rFonts w:ascii="宋体" w:hAnsi="宋体"/>
        </w:rPr>
        <w:t xml:space="preserve"> </w:t>
      </w:r>
      <w:r>
        <w:rPr>
          <w:rFonts w:hint="eastAsia" w:ascii="宋体" w:hAnsi="宋体"/>
          <w:lang w:val="en-US" w:eastAsia="zh-CN"/>
        </w:rPr>
        <w:t xml:space="preserve"> </w:t>
      </w:r>
      <w:r>
        <w:rPr>
          <w:rFonts w:hint="eastAsia" w:ascii="宋体" w:hAnsi="宋体"/>
        </w:rPr>
        <w:t>磨料射流中速度变化</w:t>
      </w:r>
      <w:r>
        <w:rPr>
          <w:rFonts w:ascii="宋体" w:hAnsi="宋体"/>
        </w:rPr>
        <w:t>情况</w:t>
      </w:r>
      <w:r>
        <w:fldChar w:fldCharType="begin"/>
      </w:r>
      <w:r>
        <w:instrText xml:space="preserve"> REF _Ref40296166 \r \h  \* MERGEFORMAT </w:instrText>
      </w:r>
      <w:r>
        <w:fldChar w:fldCharType="separate"/>
      </w:r>
      <w:r>
        <w:rPr>
          <w:vertAlign w:val="superscript"/>
        </w:rPr>
        <w:t>[50]</w:t>
      </w:r>
      <w:r>
        <w:fldChar w:fldCharType="end"/>
      </w:r>
    </w:p>
    <w:p>
      <w:pPr>
        <w:spacing w:line="360" w:lineRule="auto"/>
        <w:jc w:val="center"/>
        <w:rPr>
          <w:vertAlign w:val="superscript"/>
        </w:rPr>
      </w:pPr>
    </w:p>
    <w:p>
      <w:pPr>
        <w:spacing w:line="360" w:lineRule="auto"/>
        <w:ind w:firstLine="480" w:firstLineChars="200"/>
        <w:rPr>
          <w:color w:val="000000" w:themeColor="text1"/>
          <w:sz w:val="24"/>
          <w:szCs w:val="24"/>
          <w:u w:val="none"/>
          <w14:textFill>
            <w14:solidFill>
              <w14:schemeClr w14:val="tx1"/>
            </w14:solidFill>
          </w14:textFill>
        </w:rPr>
      </w:pPr>
      <w:r>
        <w:rPr>
          <w:rFonts w:hint="eastAsia"/>
          <w:color w:val="000000" w:themeColor="text1"/>
          <w:sz w:val="24"/>
          <w:szCs w:val="24"/>
          <w:u w:val="none"/>
          <w14:textFill>
            <w14:solidFill>
              <w14:schemeClr w14:val="tx1"/>
            </w14:solidFill>
          </w14:textFill>
        </w:rPr>
        <w:t>而在切割头的混合腔中，磨料颗粒以相对低的初始速度与高速水射流相互混合，此过程中高速水射流将动量转移给磨料颗粒，使得其在砂管出口处与射流具有相同的速度，假定该速度是</w:t>
      </w:r>
      <m:oMath>
        <m:sSub>
          <m:sSubPr>
            <m:ctrlPr>
              <w:rPr>
                <w:rFonts w:ascii="Cambria Math" w:hAnsi="Cambria Math"/>
                <w:color w:val="000000" w:themeColor="text1"/>
                <w:sz w:val="24"/>
                <w:szCs w:val="24"/>
                <w:u w:val="none"/>
                <w14:textFill>
                  <w14:solidFill>
                    <w14:schemeClr w14:val="tx1"/>
                  </w14:solidFill>
                </w14:textFill>
              </w:rPr>
            </m:ctrlPr>
          </m:sSubPr>
          <m:e>
            <m:r>
              <m:rPr/>
              <w:rPr>
                <w:rFonts w:hint="eastAsia" w:ascii="Cambria Math" w:hAnsi="Cambria Math"/>
                <w:color w:val="000000" w:themeColor="text1"/>
                <w:sz w:val="24"/>
                <w:szCs w:val="24"/>
                <w:u w:val="none"/>
                <w14:textFill>
                  <w14:solidFill>
                    <w14:schemeClr w14:val="tx1"/>
                  </w14:solidFill>
                </w14:textFill>
              </w:rPr>
              <m:t>u</m:t>
            </m:r>
            <m:ctrlPr>
              <w:rPr>
                <w:rFonts w:ascii="Cambria Math" w:hAnsi="Cambria Math"/>
                <w:color w:val="000000" w:themeColor="text1"/>
                <w:sz w:val="24"/>
                <w:szCs w:val="24"/>
                <w:u w:val="none"/>
                <w14:textFill>
                  <w14:solidFill>
                    <w14:schemeClr w14:val="tx1"/>
                  </w14:solidFill>
                </w14:textFill>
              </w:rPr>
            </m:ctrlPr>
          </m:e>
          <m:sub>
            <m:r>
              <m:rPr/>
              <w:rPr>
                <w:rFonts w:hint="eastAsia" w:ascii="Cambria Math" w:hAnsi="Cambria Math"/>
                <w:color w:val="000000" w:themeColor="text1"/>
                <w:sz w:val="24"/>
                <w:szCs w:val="24"/>
                <w:u w:val="none"/>
                <w14:textFill>
                  <w14:solidFill>
                    <w14:schemeClr w14:val="tx1"/>
                  </w14:solidFill>
                </w14:textFill>
              </w:rPr>
              <m:t>s</m:t>
            </m:r>
            <m:ctrlPr>
              <w:rPr>
                <w:rFonts w:ascii="Cambria Math" w:hAnsi="Cambria Math"/>
                <w:color w:val="000000" w:themeColor="text1"/>
                <w:sz w:val="24"/>
                <w:szCs w:val="24"/>
                <w:u w:val="none"/>
                <w14:textFill>
                  <w14:solidFill>
                    <w14:schemeClr w14:val="tx1"/>
                  </w14:solidFill>
                </w14:textFill>
              </w:rPr>
            </m:ctrlPr>
          </m:sub>
        </m:sSub>
      </m:oMath>
      <w:r>
        <w:rPr>
          <w:rFonts w:hint="eastAsia"/>
          <w:color w:val="000000" w:themeColor="text1"/>
          <w:sz w:val="24"/>
          <w:szCs w:val="24"/>
          <w:u w:val="none"/>
          <w14:textFill>
            <w14:solidFill>
              <w14:schemeClr w14:val="tx1"/>
            </w14:solidFill>
          </w14:textFill>
        </w:rPr>
        <w:t>，根据动量守恒定律，得到：</w:t>
      </w:r>
    </w:p>
    <w:p>
      <w:pPr>
        <w:spacing w:line="360" w:lineRule="auto"/>
        <w:ind w:firstLine="480" w:firstLineChars="200"/>
        <w:jc w:val="right"/>
        <w:rPr>
          <w:color w:val="000000" w:themeColor="text1"/>
          <w:sz w:val="24"/>
          <w:szCs w:val="24"/>
          <w:u w:val="none"/>
          <w14:textFill>
            <w14:solidFill>
              <w14:schemeClr w14:val="tx1"/>
            </w14:solidFill>
          </w14:textFill>
        </w:rPr>
      </w:pPr>
      <m:oMath>
        <m:sSub>
          <m:sSubPr>
            <m:ctrlPr>
              <w:rPr>
                <w:rFonts w:ascii="Cambria Math" w:hAnsi="Cambria Math"/>
                <w:color w:val="000000" w:themeColor="text1"/>
                <w:sz w:val="24"/>
                <w:szCs w:val="24"/>
                <w:u w:val="none"/>
                <w14:textFill>
                  <w14:solidFill>
                    <w14:schemeClr w14:val="tx1"/>
                  </w14:solidFill>
                </w14:textFill>
              </w:rPr>
            </m:ctrlPr>
          </m:sSubPr>
          <m:e>
            <m:r>
              <m:rPr/>
              <w:rPr>
                <w:rFonts w:hint="eastAsia" w:ascii="Cambria Math" w:hAnsi="Cambria Math"/>
                <w:color w:val="000000" w:themeColor="text1"/>
                <w:sz w:val="24"/>
                <w:szCs w:val="24"/>
                <w:u w:val="none"/>
                <w14:textFill>
                  <w14:solidFill>
                    <w14:schemeClr w14:val="tx1"/>
                  </w14:solidFill>
                </w14:textFill>
              </w:rPr>
              <m:t>m</m:t>
            </m:r>
            <m:ctrlPr>
              <w:rPr>
                <w:rFonts w:ascii="Cambria Math" w:hAnsi="Cambria Math"/>
                <w:color w:val="000000" w:themeColor="text1"/>
                <w:sz w:val="24"/>
                <w:szCs w:val="24"/>
                <w:u w:val="none"/>
                <w14:textFill>
                  <w14:solidFill>
                    <w14:schemeClr w14:val="tx1"/>
                  </w14:solidFill>
                </w14:textFill>
              </w:rPr>
            </m:ctrlPr>
          </m:e>
          <m:sub>
            <m:r>
              <m:rPr/>
              <w:rPr>
                <w:rFonts w:hint="eastAsia" w:ascii="Cambria Math" w:hAnsi="Cambria Math"/>
                <w:color w:val="000000" w:themeColor="text1"/>
                <w:sz w:val="24"/>
                <w:szCs w:val="24"/>
                <w:u w:val="none"/>
                <w14:textFill>
                  <w14:solidFill>
                    <w14:schemeClr w14:val="tx1"/>
                  </w14:solidFill>
                </w14:textFill>
              </w:rPr>
              <m:t>w</m:t>
            </m:r>
            <m:ctrlPr>
              <w:rPr>
                <w:rFonts w:ascii="Cambria Math" w:hAnsi="Cambria Math"/>
                <w:color w:val="000000" w:themeColor="text1"/>
                <w:sz w:val="24"/>
                <w:szCs w:val="24"/>
                <w:u w:val="none"/>
                <w14:textFill>
                  <w14:solidFill>
                    <w14:schemeClr w14:val="tx1"/>
                  </w14:solidFill>
                </w14:textFill>
              </w:rPr>
            </m:ctrlPr>
          </m:sub>
        </m:sSub>
        <m:sSub>
          <m:sSubPr>
            <m:ctrlPr>
              <w:rPr>
                <w:rFonts w:ascii="Cambria Math" w:hAnsi="Cambria Math"/>
                <w:color w:val="000000" w:themeColor="text1"/>
                <w:sz w:val="24"/>
                <w:szCs w:val="24"/>
                <w:u w:val="none"/>
                <w14:textFill>
                  <w14:solidFill>
                    <w14:schemeClr w14:val="tx1"/>
                  </w14:solidFill>
                </w14:textFill>
              </w:rPr>
            </m:ctrlPr>
          </m:sSubPr>
          <m:e>
            <m:r>
              <m:rPr/>
              <w:rPr>
                <w:rFonts w:hint="eastAsia" w:ascii="Cambria Math" w:hAnsi="Cambria Math"/>
                <w:color w:val="000000" w:themeColor="text1"/>
                <w:sz w:val="24"/>
                <w:szCs w:val="24"/>
                <w:u w:val="none"/>
                <w14:textFill>
                  <w14:solidFill>
                    <w14:schemeClr w14:val="tx1"/>
                  </w14:solidFill>
                </w14:textFill>
              </w:rPr>
              <m:t>u</m:t>
            </m:r>
            <m:ctrlPr>
              <w:rPr>
                <w:rFonts w:ascii="Cambria Math" w:hAnsi="Cambria Math"/>
                <w:color w:val="000000" w:themeColor="text1"/>
                <w:sz w:val="24"/>
                <w:szCs w:val="24"/>
                <w:u w:val="none"/>
                <w14:textFill>
                  <w14:solidFill>
                    <w14:schemeClr w14:val="tx1"/>
                  </w14:solidFill>
                </w14:textFill>
              </w:rPr>
            </m:ctrlPr>
          </m:e>
          <m:sub>
            <m:r>
              <m:rPr/>
              <w:rPr>
                <w:rFonts w:hint="eastAsia" w:ascii="Cambria Math" w:hAnsi="Cambria Math"/>
                <w:color w:val="000000" w:themeColor="text1"/>
                <w:sz w:val="24"/>
                <w:szCs w:val="24"/>
                <w:u w:val="none"/>
                <w14:textFill>
                  <w14:solidFill>
                    <w14:schemeClr w14:val="tx1"/>
                  </w14:solidFill>
                </w14:textFill>
              </w:rPr>
              <m:t>w</m:t>
            </m:r>
            <m:ctrlPr>
              <w:rPr>
                <w:rFonts w:ascii="Cambria Math" w:hAnsi="Cambria Math"/>
                <w:color w:val="000000" w:themeColor="text1"/>
                <w:sz w:val="24"/>
                <w:szCs w:val="24"/>
                <w:u w:val="none"/>
                <w14:textFill>
                  <w14:solidFill>
                    <w14:schemeClr w14:val="tx1"/>
                  </w14:solidFill>
                </w14:textFill>
              </w:rPr>
            </m:ctrlPr>
          </m:sub>
        </m:sSub>
        <m:r>
          <m:rPr>
            <m:sty m:val="p"/>
          </m:rPr>
          <w:rPr>
            <w:rFonts w:hint="eastAsia" w:ascii="Cambria Math" w:hAnsi="Cambria Math"/>
            <w:color w:val="000000" w:themeColor="text1"/>
            <w:sz w:val="24"/>
            <w:szCs w:val="24"/>
            <w:u w:val="none"/>
            <w14:textFill>
              <w14:solidFill>
                <w14:schemeClr w14:val="tx1"/>
              </w14:solidFill>
            </w14:textFill>
          </w:rPr>
          <m:t>+</m:t>
        </m:r>
        <m:sSub>
          <m:sSubPr>
            <m:ctrlPr>
              <w:rPr>
                <w:rFonts w:ascii="Cambria Math" w:hAnsi="Cambria Math"/>
                <w:color w:val="000000" w:themeColor="text1"/>
                <w:sz w:val="24"/>
                <w:szCs w:val="24"/>
                <w:u w:val="none"/>
                <w14:textFill>
                  <w14:solidFill>
                    <w14:schemeClr w14:val="tx1"/>
                  </w14:solidFill>
                </w14:textFill>
              </w:rPr>
            </m:ctrlPr>
          </m:sSubPr>
          <m:e>
            <m:r>
              <m:rPr/>
              <w:rPr>
                <w:rFonts w:hint="eastAsia" w:ascii="Cambria Math" w:hAnsi="Cambria Math"/>
                <w:color w:val="000000" w:themeColor="text1"/>
                <w:sz w:val="24"/>
                <w:szCs w:val="24"/>
                <w:u w:val="none"/>
                <w14:textFill>
                  <w14:solidFill>
                    <w14:schemeClr w14:val="tx1"/>
                  </w14:solidFill>
                </w14:textFill>
              </w:rPr>
              <m:t>m</m:t>
            </m:r>
            <m:ctrlPr>
              <w:rPr>
                <w:rFonts w:ascii="Cambria Math" w:hAnsi="Cambria Math"/>
                <w:color w:val="000000" w:themeColor="text1"/>
                <w:sz w:val="24"/>
                <w:szCs w:val="24"/>
                <w:u w:val="none"/>
                <w14:textFill>
                  <w14:solidFill>
                    <w14:schemeClr w14:val="tx1"/>
                  </w14:solidFill>
                </w14:textFill>
              </w:rPr>
            </m:ctrlPr>
          </m:e>
          <m:sub>
            <m:r>
              <m:rPr/>
              <w:rPr>
                <w:rFonts w:hint="eastAsia" w:ascii="Cambria Math" w:hAnsi="Cambria Math"/>
                <w:color w:val="000000" w:themeColor="text1"/>
                <w:sz w:val="24"/>
                <w:szCs w:val="24"/>
                <w:u w:val="none"/>
                <w14:textFill>
                  <w14:solidFill>
                    <w14:schemeClr w14:val="tx1"/>
                  </w14:solidFill>
                </w14:textFill>
              </w:rPr>
              <m:t>m</m:t>
            </m:r>
            <m:ctrlPr>
              <w:rPr>
                <w:rFonts w:ascii="Cambria Math" w:hAnsi="Cambria Math"/>
                <w:color w:val="000000" w:themeColor="text1"/>
                <w:sz w:val="24"/>
                <w:szCs w:val="24"/>
                <w:u w:val="none"/>
                <w14:textFill>
                  <w14:solidFill>
                    <w14:schemeClr w14:val="tx1"/>
                  </w14:solidFill>
                </w14:textFill>
              </w:rPr>
            </m:ctrlPr>
          </m:sub>
        </m:sSub>
        <m:sSub>
          <m:sSubPr>
            <m:ctrlPr>
              <w:rPr>
                <w:rFonts w:ascii="Cambria Math" w:hAnsi="Cambria Math"/>
                <w:color w:val="000000" w:themeColor="text1"/>
                <w:sz w:val="24"/>
                <w:szCs w:val="24"/>
                <w:u w:val="none"/>
                <w14:textFill>
                  <w14:solidFill>
                    <w14:schemeClr w14:val="tx1"/>
                  </w14:solidFill>
                </w14:textFill>
              </w:rPr>
            </m:ctrlPr>
          </m:sSubPr>
          <m:e>
            <m:r>
              <m:rPr/>
              <w:rPr>
                <w:rFonts w:hint="eastAsia" w:ascii="Cambria Math" w:hAnsi="Cambria Math"/>
                <w:color w:val="000000" w:themeColor="text1"/>
                <w:sz w:val="24"/>
                <w:szCs w:val="24"/>
                <w:u w:val="none"/>
                <w14:textFill>
                  <w14:solidFill>
                    <w14:schemeClr w14:val="tx1"/>
                  </w14:solidFill>
                </w14:textFill>
              </w:rPr>
              <m:t>u</m:t>
            </m:r>
            <m:ctrlPr>
              <w:rPr>
                <w:rFonts w:ascii="Cambria Math" w:hAnsi="Cambria Math"/>
                <w:color w:val="000000" w:themeColor="text1"/>
                <w:sz w:val="24"/>
                <w:szCs w:val="24"/>
                <w:u w:val="none"/>
                <w14:textFill>
                  <w14:solidFill>
                    <w14:schemeClr w14:val="tx1"/>
                  </w14:solidFill>
                </w14:textFill>
              </w:rPr>
            </m:ctrlPr>
          </m:e>
          <m:sub>
            <m:r>
              <m:rPr/>
              <w:rPr>
                <w:rFonts w:hint="eastAsia" w:ascii="Cambria Math" w:hAnsi="Cambria Math"/>
                <w:color w:val="000000" w:themeColor="text1"/>
                <w:sz w:val="24"/>
                <w:szCs w:val="24"/>
                <w:u w:val="none"/>
                <w14:textFill>
                  <w14:solidFill>
                    <w14:schemeClr w14:val="tx1"/>
                  </w14:solidFill>
                </w14:textFill>
              </w:rPr>
              <m:t>m</m:t>
            </m:r>
            <m:ctrlPr>
              <w:rPr>
                <w:rFonts w:ascii="Cambria Math" w:hAnsi="Cambria Math"/>
                <w:color w:val="000000" w:themeColor="text1"/>
                <w:sz w:val="24"/>
                <w:szCs w:val="24"/>
                <w:u w:val="none"/>
                <w14:textFill>
                  <w14:solidFill>
                    <w14:schemeClr w14:val="tx1"/>
                  </w14:solidFill>
                </w14:textFill>
              </w:rPr>
            </m:ctrlPr>
          </m:sub>
        </m:sSub>
        <m:r>
          <m:rPr>
            <m:sty m:val="p"/>
          </m:rPr>
          <w:rPr>
            <w:rFonts w:hint="eastAsia" w:ascii="Cambria Math" w:hAnsi="Cambria Math"/>
            <w:color w:val="000000" w:themeColor="text1"/>
            <w:sz w:val="24"/>
            <w:szCs w:val="24"/>
            <w:u w:val="none"/>
            <w14:textFill>
              <w14:solidFill>
                <w14:schemeClr w14:val="tx1"/>
              </w14:solidFill>
            </w14:textFill>
          </w:rPr>
          <m:t>=</m:t>
        </m:r>
        <m:sSub>
          <m:sSubPr>
            <m:ctrlPr>
              <w:rPr>
                <w:rFonts w:ascii="Cambria Math" w:hAnsi="Cambria Math"/>
                <w:color w:val="000000" w:themeColor="text1"/>
                <w:sz w:val="24"/>
                <w:szCs w:val="24"/>
                <w:u w:val="none"/>
                <w14:textFill>
                  <w14:solidFill>
                    <w14:schemeClr w14:val="tx1"/>
                  </w14:solidFill>
                </w14:textFill>
              </w:rPr>
            </m:ctrlPr>
          </m:sSubPr>
          <m:e>
            <m:r>
              <m:rPr/>
              <w:rPr>
                <w:rFonts w:hint="eastAsia" w:ascii="Cambria Math" w:hAnsi="Cambria Math"/>
                <w:color w:val="000000" w:themeColor="text1"/>
                <w:sz w:val="24"/>
                <w:szCs w:val="24"/>
                <w:u w:val="none"/>
                <w14:textFill>
                  <w14:solidFill>
                    <w14:schemeClr w14:val="tx1"/>
                  </w14:solidFill>
                </w14:textFill>
              </w:rPr>
              <m:t>m</m:t>
            </m:r>
            <m:ctrlPr>
              <w:rPr>
                <w:rFonts w:ascii="Cambria Math" w:hAnsi="Cambria Math"/>
                <w:color w:val="000000" w:themeColor="text1"/>
                <w:sz w:val="24"/>
                <w:szCs w:val="24"/>
                <w:u w:val="none"/>
                <w14:textFill>
                  <w14:solidFill>
                    <w14:schemeClr w14:val="tx1"/>
                  </w14:solidFill>
                </w14:textFill>
              </w:rPr>
            </m:ctrlPr>
          </m:e>
          <m:sub>
            <m:r>
              <m:rPr/>
              <w:rPr>
                <w:rFonts w:hint="eastAsia" w:ascii="Cambria Math" w:hAnsi="Cambria Math"/>
                <w:color w:val="000000" w:themeColor="text1"/>
                <w:sz w:val="24"/>
                <w:szCs w:val="24"/>
                <w:u w:val="none"/>
                <w14:textFill>
                  <w14:solidFill>
                    <w14:schemeClr w14:val="tx1"/>
                  </w14:solidFill>
                </w14:textFill>
              </w:rPr>
              <m:t>s</m:t>
            </m:r>
            <m:ctrlPr>
              <w:rPr>
                <w:rFonts w:ascii="Cambria Math" w:hAnsi="Cambria Math"/>
                <w:color w:val="000000" w:themeColor="text1"/>
                <w:sz w:val="24"/>
                <w:szCs w:val="24"/>
                <w:u w:val="none"/>
                <w14:textFill>
                  <w14:solidFill>
                    <w14:schemeClr w14:val="tx1"/>
                  </w14:solidFill>
                </w14:textFill>
              </w:rPr>
            </m:ctrlPr>
          </m:sub>
        </m:sSub>
        <m:sSub>
          <m:sSubPr>
            <m:ctrlPr>
              <w:rPr>
                <w:rFonts w:ascii="Cambria Math" w:hAnsi="Cambria Math"/>
                <w:color w:val="000000" w:themeColor="text1"/>
                <w:sz w:val="24"/>
                <w:szCs w:val="24"/>
                <w:u w:val="none"/>
                <w14:textFill>
                  <w14:solidFill>
                    <w14:schemeClr w14:val="tx1"/>
                  </w14:solidFill>
                </w14:textFill>
              </w:rPr>
            </m:ctrlPr>
          </m:sSubPr>
          <m:e>
            <m:r>
              <m:rPr/>
              <w:rPr>
                <w:rFonts w:hint="eastAsia" w:ascii="Cambria Math" w:hAnsi="Cambria Math"/>
                <w:color w:val="000000" w:themeColor="text1"/>
                <w:sz w:val="24"/>
                <w:szCs w:val="24"/>
                <w:u w:val="none"/>
                <w14:textFill>
                  <w14:solidFill>
                    <w14:schemeClr w14:val="tx1"/>
                  </w14:solidFill>
                </w14:textFill>
              </w:rPr>
              <m:t>u</m:t>
            </m:r>
            <m:ctrlPr>
              <w:rPr>
                <w:rFonts w:ascii="Cambria Math" w:hAnsi="Cambria Math"/>
                <w:color w:val="000000" w:themeColor="text1"/>
                <w:sz w:val="24"/>
                <w:szCs w:val="24"/>
                <w:u w:val="none"/>
                <w14:textFill>
                  <w14:solidFill>
                    <w14:schemeClr w14:val="tx1"/>
                  </w14:solidFill>
                </w14:textFill>
              </w:rPr>
            </m:ctrlPr>
          </m:e>
          <m:sub>
            <m:r>
              <m:rPr/>
              <w:rPr>
                <w:rFonts w:hint="eastAsia" w:ascii="Cambria Math" w:hAnsi="Cambria Math"/>
                <w:color w:val="000000" w:themeColor="text1"/>
                <w:sz w:val="24"/>
                <w:szCs w:val="24"/>
                <w:u w:val="none"/>
                <w14:textFill>
                  <w14:solidFill>
                    <w14:schemeClr w14:val="tx1"/>
                  </w14:solidFill>
                </w14:textFill>
              </w:rPr>
              <m:t>s</m:t>
            </m:r>
            <m:ctrlPr>
              <w:rPr>
                <w:rFonts w:ascii="Cambria Math" w:hAnsi="Cambria Math"/>
                <w:color w:val="000000" w:themeColor="text1"/>
                <w:sz w:val="24"/>
                <w:szCs w:val="24"/>
                <w:u w:val="none"/>
                <w14:textFill>
                  <w14:solidFill>
                    <w14:schemeClr w14:val="tx1"/>
                  </w14:solidFill>
                </w14:textFill>
              </w:rPr>
            </m:ctrlPr>
          </m:sub>
        </m:sSub>
      </m:oMath>
      <w:r>
        <w:rPr>
          <w:color w:val="000000" w:themeColor="text1"/>
          <w:sz w:val="24"/>
          <w:szCs w:val="24"/>
          <w:u w:val="none"/>
          <w14:textFill>
            <w14:solidFill>
              <w14:schemeClr w14:val="tx1"/>
            </w14:solidFill>
          </w14:textFill>
        </w:rPr>
        <w:tab/>
      </w:r>
      <w:r>
        <w:rPr>
          <w:color w:val="000000" w:themeColor="text1"/>
          <w:sz w:val="24"/>
          <w:szCs w:val="24"/>
          <w:u w:val="none"/>
          <w14:textFill>
            <w14:solidFill>
              <w14:schemeClr w14:val="tx1"/>
            </w14:solidFill>
          </w14:textFill>
        </w:rPr>
        <w:tab/>
      </w:r>
      <w:r>
        <w:rPr>
          <w:color w:val="000000" w:themeColor="text1"/>
          <w:sz w:val="24"/>
          <w:szCs w:val="24"/>
          <w:u w:val="none"/>
          <w14:textFill>
            <w14:solidFill>
              <w14:schemeClr w14:val="tx1"/>
            </w14:solidFill>
          </w14:textFill>
        </w:rPr>
        <w:tab/>
      </w:r>
      <w:r>
        <w:rPr>
          <w:color w:val="000000" w:themeColor="text1"/>
          <w:sz w:val="24"/>
          <w:szCs w:val="24"/>
          <w:u w:val="none"/>
          <w14:textFill>
            <w14:solidFill>
              <w14:schemeClr w14:val="tx1"/>
            </w14:solidFill>
          </w14:textFill>
        </w:rPr>
        <w:tab/>
      </w:r>
      <w:r>
        <w:rPr>
          <w:color w:val="000000" w:themeColor="text1"/>
          <w:sz w:val="24"/>
          <w:szCs w:val="24"/>
          <w:u w:val="none"/>
          <w14:textFill>
            <w14:solidFill>
              <w14:schemeClr w14:val="tx1"/>
            </w14:solidFill>
          </w14:textFill>
        </w:rPr>
        <w:tab/>
      </w:r>
      <w:r>
        <w:rPr>
          <w:color w:val="000000" w:themeColor="text1"/>
          <w:sz w:val="24"/>
          <w:szCs w:val="24"/>
          <w:u w:val="none"/>
          <w14:textFill>
            <w14:solidFill>
              <w14:schemeClr w14:val="tx1"/>
            </w14:solidFill>
          </w14:textFill>
        </w:rPr>
        <w:tab/>
      </w:r>
      <w:r>
        <w:rPr>
          <w:color w:val="000000" w:themeColor="text1"/>
          <w:sz w:val="24"/>
          <w:szCs w:val="24"/>
          <w:u w:val="none"/>
          <w14:textFill>
            <w14:solidFill>
              <w14:schemeClr w14:val="tx1"/>
            </w14:solidFill>
          </w14:textFill>
        </w:rPr>
        <w:t>(2.17)</w:t>
      </w:r>
    </w:p>
    <w:p>
      <w:pPr>
        <w:spacing w:line="360" w:lineRule="auto"/>
        <w:ind w:firstLine="480" w:firstLineChars="200"/>
        <w:rPr>
          <w:color w:val="000000" w:themeColor="text1"/>
          <w:u w:val="none"/>
          <w14:textFill>
            <w14:solidFill>
              <w14:schemeClr w14:val="tx1"/>
            </w14:solidFill>
          </w14:textFill>
        </w:rPr>
      </w:pPr>
      <w:r>
        <w:rPr>
          <w:rFonts w:hint="eastAsia"/>
          <w:color w:val="000000" w:themeColor="text1"/>
          <w:sz w:val="24"/>
          <w:szCs w:val="24"/>
          <w:u w:val="none"/>
          <w14:textFill>
            <w14:solidFill>
              <w14:schemeClr w14:val="tx1"/>
            </w14:solidFill>
          </w14:textFill>
        </w:rPr>
        <w:t>其中</w:t>
      </w:r>
      <m:oMath>
        <m:sSub>
          <m:sSubPr>
            <m:ctrlPr>
              <w:rPr>
                <w:rFonts w:ascii="Cambria Math" w:hAnsi="Cambria Math"/>
                <w:color w:val="000000" w:themeColor="text1"/>
                <w:sz w:val="24"/>
                <w:szCs w:val="24"/>
                <w:u w:val="none"/>
                <w14:textFill>
                  <w14:solidFill>
                    <w14:schemeClr w14:val="tx1"/>
                  </w14:solidFill>
                </w14:textFill>
              </w:rPr>
            </m:ctrlPr>
          </m:sSubPr>
          <m:e>
            <m:r>
              <m:rPr/>
              <w:rPr>
                <w:rFonts w:hint="eastAsia" w:ascii="Cambria Math" w:hAnsi="Cambria Math"/>
                <w:color w:val="000000" w:themeColor="text1"/>
                <w:sz w:val="24"/>
                <w:szCs w:val="24"/>
                <w:u w:val="none"/>
                <w14:textFill>
                  <w14:solidFill>
                    <w14:schemeClr w14:val="tx1"/>
                  </w14:solidFill>
                </w14:textFill>
              </w:rPr>
              <m:t>m</m:t>
            </m:r>
            <m:ctrlPr>
              <w:rPr>
                <w:rFonts w:ascii="Cambria Math" w:hAnsi="Cambria Math"/>
                <w:color w:val="000000" w:themeColor="text1"/>
                <w:sz w:val="24"/>
                <w:szCs w:val="24"/>
                <w:u w:val="none"/>
                <w14:textFill>
                  <w14:solidFill>
                    <w14:schemeClr w14:val="tx1"/>
                  </w14:solidFill>
                </w14:textFill>
              </w:rPr>
            </m:ctrlPr>
          </m:e>
          <m:sub>
            <m:r>
              <m:rPr/>
              <w:rPr>
                <w:rFonts w:hint="eastAsia" w:ascii="Cambria Math" w:hAnsi="Cambria Math"/>
                <w:color w:val="000000" w:themeColor="text1"/>
                <w:sz w:val="24"/>
                <w:szCs w:val="24"/>
                <w:u w:val="none"/>
                <w14:textFill>
                  <w14:solidFill>
                    <w14:schemeClr w14:val="tx1"/>
                  </w14:solidFill>
                </w14:textFill>
              </w:rPr>
              <m:t>w</m:t>
            </m:r>
            <m:ctrlPr>
              <w:rPr>
                <w:rFonts w:ascii="Cambria Math" w:hAnsi="Cambria Math"/>
                <w:color w:val="000000" w:themeColor="text1"/>
                <w:sz w:val="24"/>
                <w:szCs w:val="24"/>
                <w:u w:val="none"/>
                <w14:textFill>
                  <w14:solidFill>
                    <w14:schemeClr w14:val="tx1"/>
                  </w14:solidFill>
                </w14:textFill>
              </w:rPr>
            </m:ctrlPr>
          </m:sub>
        </m:sSub>
      </m:oMath>
      <w:r>
        <w:rPr>
          <w:rFonts w:hint="eastAsia"/>
          <w:color w:val="000000" w:themeColor="text1"/>
          <w:sz w:val="24"/>
          <w:szCs w:val="24"/>
          <w:u w:val="none"/>
          <w14:textFill>
            <w14:solidFill>
              <w14:schemeClr w14:val="tx1"/>
            </w14:solidFill>
          </w14:textFill>
        </w:rPr>
        <w:t>、</w:t>
      </w:r>
      <m:oMath>
        <m:sSub>
          <m:sSubPr>
            <m:ctrlPr>
              <w:rPr>
                <w:rFonts w:ascii="Cambria Math" w:hAnsi="Cambria Math"/>
                <w:color w:val="000000" w:themeColor="text1"/>
                <w:sz w:val="24"/>
                <w:szCs w:val="24"/>
                <w:u w:val="none"/>
                <w14:textFill>
                  <w14:solidFill>
                    <w14:schemeClr w14:val="tx1"/>
                  </w14:solidFill>
                </w14:textFill>
              </w:rPr>
            </m:ctrlPr>
          </m:sSubPr>
          <m:e>
            <m:r>
              <m:rPr/>
              <w:rPr>
                <w:rFonts w:hint="eastAsia" w:ascii="Cambria Math" w:hAnsi="Cambria Math"/>
                <w:color w:val="000000" w:themeColor="text1"/>
                <w:sz w:val="24"/>
                <w:szCs w:val="24"/>
                <w:u w:val="none"/>
                <w14:textFill>
                  <w14:solidFill>
                    <w14:schemeClr w14:val="tx1"/>
                  </w14:solidFill>
                </w14:textFill>
              </w:rPr>
              <m:t>u</m:t>
            </m:r>
            <m:ctrlPr>
              <w:rPr>
                <w:rFonts w:ascii="Cambria Math" w:hAnsi="Cambria Math"/>
                <w:color w:val="000000" w:themeColor="text1"/>
                <w:sz w:val="24"/>
                <w:szCs w:val="24"/>
                <w:u w:val="none"/>
                <w14:textFill>
                  <w14:solidFill>
                    <w14:schemeClr w14:val="tx1"/>
                  </w14:solidFill>
                </w14:textFill>
              </w:rPr>
            </m:ctrlPr>
          </m:e>
          <m:sub>
            <m:r>
              <m:rPr/>
              <w:rPr>
                <w:rFonts w:hint="eastAsia" w:ascii="Cambria Math" w:hAnsi="Cambria Math"/>
                <w:color w:val="000000" w:themeColor="text1"/>
                <w:sz w:val="24"/>
                <w:szCs w:val="24"/>
                <w:u w:val="none"/>
                <w14:textFill>
                  <w14:solidFill>
                    <w14:schemeClr w14:val="tx1"/>
                  </w14:solidFill>
                </w14:textFill>
              </w:rPr>
              <m:t>w</m:t>
            </m:r>
            <m:ctrlPr>
              <w:rPr>
                <w:rFonts w:ascii="Cambria Math" w:hAnsi="Cambria Math"/>
                <w:color w:val="000000" w:themeColor="text1"/>
                <w:sz w:val="24"/>
                <w:szCs w:val="24"/>
                <w:u w:val="none"/>
                <w14:textFill>
                  <w14:solidFill>
                    <w14:schemeClr w14:val="tx1"/>
                  </w14:solidFill>
                </w14:textFill>
              </w:rPr>
            </m:ctrlPr>
          </m:sub>
        </m:sSub>
      </m:oMath>
      <w:r>
        <w:rPr>
          <w:rFonts w:hint="eastAsia"/>
          <w:color w:val="000000" w:themeColor="text1"/>
          <w:sz w:val="24"/>
          <w:szCs w:val="24"/>
          <w:u w:val="none"/>
          <w14:textFill>
            <w14:solidFill>
              <w14:schemeClr w14:val="tx1"/>
            </w14:solidFill>
          </w14:textFill>
        </w:rPr>
        <w:t>是高速射流水的质量流量和速度，</w:t>
      </w:r>
      <m:oMath>
        <m:sSub>
          <m:sSubPr>
            <m:ctrlPr>
              <w:rPr>
                <w:rFonts w:ascii="Cambria Math" w:hAnsi="Cambria Math"/>
                <w:color w:val="000000" w:themeColor="text1"/>
                <w:sz w:val="24"/>
                <w:szCs w:val="24"/>
                <w:u w:val="none"/>
                <w14:textFill>
                  <w14:solidFill>
                    <w14:schemeClr w14:val="tx1"/>
                  </w14:solidFill>
                </w14:textFill>
              </w:rPr>
            </m:ctrlPr>
          </m:sSubPr>
          <m:e>
            <m:r>
              <m:rPr/>
              <w:rPr>
                <w:rFonts w:hint="eastAsia" w:ascii="Cambria Math" w:hAnsi="Cambria Math"/>
                <w:color w:val="000000" w:themeColor="text1"/>
                <w:sz w:val="24"/>
                <w:szCs w:val="24"/>
                <w:u w:val="none"/>
                <w14:textFill>
                  <w14:solidFill>
                    <w14:schemeClr w14:val="tx1"/>
                  </w14:solidFill>
                </w14:textFill>
              </w:rPr>
              <m:t>m</m:t>
            </m:r>
            <m:ctrlPr>
              <w:rPr>
                <w:rFonts w:ascii="Cambria Math" w:hAnsi="Cambria Math"/>
                <w:color w:val="000000" w:themeColor="text1"/>
                <w:sz w:val="24"/>
                <w:szCs w:val="24"/>
                <w:u w:val="none"/>
                <w14:textFill>
                  <w14:solidFill>
                    <w14:schemeClr w14:val="tx1"/>
                  </w14:solidFill>
                </w14:textFill>
              </w:rPr>
            </m:ctrlPr>
          </m:e>
          <m:sub>
            <m:r>
              <m:rPr/>
              <w:rPr>
                <w:rFonts w:hint="eastAsia" w:ascii="Cambria Math" w:hAnsi="Cambria Math"/>
                <w:color w:val="000000" w:themeColor="text1"/>
                <w:sz w:val="24"/>
                <w:szCs w:val="24"/>
                <w:u w:val="none"/>
                <w14:textFill>
                  <w14:solidFill>
                    <w14:schemeClr w14:val="tx1"/>
                  </w14:solidFill>
                </w14:textFill>
              </w:rPr>
              <m:t>m</m:t>
            </m:r>
            <m:ctrlPr>
              <w:rPr>
                <w:rFonts w:ascii="Cambria Math" w:hAnsi="Cambria Math"/>
                <w:color w:val="000000" w:themeColor="text1"/>
                <w:sz w:val="24"/>
                <w:szCs w:val="24"/>
                <w:u w:val="none"/>
                <w14:textFill>
                  <w14:solidFill>
                    <w14:schemeClr w14:val="tx1"/>
                  </w14:solidFill>
                </w14:textFill>
              </w:rPr>
            </m:ctrlPr>
          </m:sub>
        </m:sSub>
      </m:oMath>
      <w:r>
        <w:rPr>
          <w:rFonts w:hint="eastAsia"/>
          <w:color w:val="000000" w:themeColor="text1"/>
          <w:sz w:val="24"/>
          <w:szCs w:val="24"/>
          <w:u w:val="none"/>
          <w14:textFill>
            <w14:solidFill>
              <w14:schemeClr w14:val="tx1"/>
            </w14:solidFill>
          </w14:textFill>
        </w:rPr>
        <w:t>、</w:t>
      </w:r>
      <m:oMath>
        <m:sSub>
          <m:sSubPr>
            <m:ctrlPr>
              <w:rPr>
                <w:rFonts w:ascii="Cambria Math" w:hAnsi="Cambria Math"/>
                <w:color w:val="000000" w:themeColor="text1"/>
                <w:sz w:val="24"/>
                <w:szCs w:val="24"/>
                <w:u w:val="none"/>
                <w14:textFill>
                  <w14:solidFill>
                    <w14:schemeClr w14:val="tx1"/>
                  </w14:solidFill>
                </w14:textFill>
              </w:rPr>
            </m:ctrlPr>
          </m:sSubPr>
          <m:e>
            <m:r>
              <m:rPr/>
              <w:rPr>
                <w:rFonts w:hint="eastAsia" w:ascii="Cambria Math" w:hAnsi="Cambria Math"/>
                <w:color w:val="000000" w:themeColor="text1"/>
                <w:sz w:val="24"/>
                <w:szCs w:val="24"/>
                <w:u w:val="none"/>
                <w14:textFill>
                  <w14:solidFill>
                    <w14:schemeClr w14:val="tx1"/>
                  </w14:solidFill>
                </w14:textFill>
              </w:rPr>
              <m:t>u</m:t>
            </m:r>
            <m:ctrlPr>
              <w:rPr>
                <w:rFonts w:ascii="Cambria Math" w:hAnsi="Cambria Math"/>
                <w:color w:val="000000" w:themeColor="text1"/>
                <w:sz w:val="24"/>
                <w:szCs w:val="24"/>
                <w:u w:val="none"/>
                <w14:textFill>
                  <w14:solidFill>
                    <w14:schemeClr w14:val="tx1"/>
                  </w14:solidFill>
                </w14:textFill>
              </w:rPr>
            </m:ctrlPr>
          </m:e>
          <m:sub>
            <m:r>
              <m:rPr/>
              <w:rPr>
                <w:rFonts w:hint="eastAsia" w:ascii="Cambria Math" w:hAnsi="Cambria Math"/>
                <w:color w:val="000000" w:themeColor="text1"/>
                <w:sz w:val="24"/>
                <w:szCs w:val="24"/>
                <w:u w:val="none"/>
                <w14:textFill>
                  <w14:solidFill>
                    <w14:schemeClr w14:val="tx1"/>
                  </w14:solidFill>
                </w14:textFill>
              </w:rPr>
              <m:t>m</m:t>
            </m:r>
            <m:ctrlPr>
              <w:rPr>
                <w:rFonts w:ascii="Cambria Math" w:hAnsi="Cambria Math"/>
                <w:color w:val="000000" w:themeColor="text1"/>
                <w:sz w:val="24"/>
                <w:szCs w:val="24"/>
                <w:u w:val="none"/>
                <w14:textFill>
                  <w14:solidFill>
                    <w14:schemeClr w14:val="tx1"/>
                  </w14:solidFill>
                </w14:textFill>
              </w:rPr>
            </m:ctrlPr>
          </m:sub>
        </m:sSub>
      </m:oMath>
      <w:r>
        <w:rPr>
          <w:rFonts w:hint="eastAsia"/>
          <w:color w:val="000000" w:themeColor="text1"/>
          <w:sz w:val="24"/>
          <w:szCs w:val="24"/>
          <w:u w:val="none"/>
          <w14:textFill>
            <w14:solidFill>
              <w14:schemeClr w14:val="tx1"/>
            </w14:solidFill>
          </w14:textFill>
        </w:rPr>
        <w:t>是磨料颗粒的质量流量和速度，</w:t>
      </w:r>
      <m:oMath>
        <m:sSub>
          <m:sSubPr>
            <m:ctrlPr>
              <w:rPr>
                <w:rFonts w:ascii="Cambria Math" w:hAnsi="Cambria Math"/>
                <w:color w:val="000000" w:themeColor="text1"/>
                <w:sz w:val="24"/>
                <w:szCs w:val="24"/>
                <w:u w:val="none"/>
                <w14:textFill>
                  <w14:solidFill>
                    <w14:schemeClr w14:val="tx1"/>
                  </w14:solidFill>
                </w14:textFill>
              </w:rPr>
            </m:ctrlPr>
          </m:sSubPr>
          <m:e>
            <m:r>
              <m:rPr/>
              <w:rPr>
                <w:rFonts w:hint="eastAsia" w:ascii="Cambria Math" w:hAnsi="Cambria Math"/>
                <w:color w:val="000000" w:themeColor="text1"/>
                <w:sz w:val="24"/>
                <w:szCs w:val="24"/>
                <w:u w:val="none"/>
                <w14:textFill>
                  <w14:solidFill>
                    <w14:schemeClr w14:val="tx1"/>
                  </w14:solidFill>
                </w14:textFill>
              </w:rPr>
              <m:t>m</m:t>
            </m:r>
            <m:ctrlPr>
              <w:rPr>
                <w:rFonts w:ascii="Cambria Math" w:hAnsi="Cambria Math"/>
                <w:color w:val="000000" w:themeColor="text1"/>
                <w:sz w:val="24"/>
                <w:szCs w:val="24"/>
                <w:u w:val="none"/>
                <w14:textFill>
                  <w14:solidFill>
                    <w14:schemeClr w14:val="tx1"/>
                  </w14:solidFill>
                </w14:textFill>
              </w:rPr>
            </m:ctrlPr>
          </m:e>
          <m:sub>
            <m:r>
              <m:rPr/>
              <w:rPr>
                <w:rFonts w:hint="eastAsia" w:ascii="Cambria Math" w:hAnsi="Cambria Math"/>
                <w:color w:val="000000" w:themeColor="text1"/>
                <w:sz w:val="24"/>
                <w:szCs w:val="24"/>
                <w:u w:val="none"/>
                <w14:textFill>
                  <w14:solidFill>
                    <w14:schemeClr w14:val="tx1"/>
                  </w14:solidFill>
                </w14:textFill>
              </w:rPr>
              <m:t>s</m:t>
            </m:r>
            <m:ctrlPr>
              <w:rPr>
                <w:rFonts w:ascii="Cambria Math" w:hAnsi="Cambria Math"/>
                <w:color w:val="000000" w:themeColor="text1"/>
                <w:sz w:val="24"/>
                <w:szCs w:val="24"/>
                <w:u w:val="none"/>
                <w14:textFill>
                  <w14:solidFill>
                    <w14:schemeClr w14:val="tx1"/>
                  </w14:solidFill>
                </w14:textFill>
              </w:rPr>
            </m:ctrlPr>
          </m:sub>
        </m:sSub>
      </m:oMath>
      <w:r>
        <w:rPr>
          <w:rFonts w:hint="eastAsia"/>
          <w:color w:val="000000" w:themeColor="text1"/>
          <w:sz w:val="24"/>
          <w:szCs w:val="24"/>
          <w:u w:val="none"/>
          <w14:textFill>
            <w14:solidFill>
              <w14:schemeClr w14:val="tx1"/>
            </w14:solidFill>
          </w14:textFill>
        </w:rPr>
        <w:t>、</w:t>
      </w:r>
      <m:oMath>
        <m:sSub>
          <m:sSubPr>
            <m:ctrlPr>
              <w:rPr>
                <w:rFonts w:ascii="Cambria Math" w:hAnsi="Cambria Math"/>
                <w:color w:val="000000" w:themeColor="text1"/>
                <w:sz w:val="24"/>
                <w:szCs w:val="24"/>
                <w:u w:val="none"/>
                <w14:textFill>
                  <w14:solidFill>
                    <w14:schemeClr w14:val="tx1"/>
                  </w14:solidFill>
                </w14:textFill>
              </w:rPr>
            </m:ctrlPr>
          </m:sSubPr>
          <m:e>
            <m:r>
              <m:rPr/>
              <w:rPr>
                <w:rFonts w:hint="eastAsia" w:ascii="Cambria Math" w:hAnsi="Cambria Math"/>
                <w:color w:val="000000" w:themeColor="text1"/>
                <w:sz w:val="24"/>
                <w:szCs w:val="24"/>
                <w:u w:val="none"/>
                <w14:textFill>
                  <w14:solidFill>
                    <w14:schemeClr w14:val="tx1"/>
                  </w14:solidFill>
                </w14:textFill>
              </w:rPr>
              <m:t>u</m:t>
            </m:r>
            <m:ctrlPr>
              <w:rPr>
                <w:rFonts w:ascii="Cambria Math" w:hAnsi="Cambria Math"/>
                <w:color w:val="000000" w:themeColor="text1"/>
                <w:sz w:val="24"/>
                <w:szCs w:val="24"/>
                <w:u w:val="none"/>
                <w14:textFill>
                  <w14:solidFill>
                    <w14:schemeClr w14:val="tx1"/>
                  </w14:solidFill>
                </w14:textFill>
              </w:rPr>
            </m:ctrlPr>
          </m:e>
          <m:sub>
            <m:r>
              <m:rPr/>
              <w:rPr>
                <w:rFonts w:hint="eastAsia" w:ascii="Cambria Math" w:hAnsi="Cambria Math"/>
                <w:color w:val="000000" w:themeColor="text1"/>
                <w:sz w:val="24"/>
                <w:szCs w:val="24"/>
                <w:u w:val="none"/>
                <w14:textFill>
                  <w14:solidFill>
                    <w14:schemeClr w14:val="tx1"/>
                  </w14:solidFill>
                </w14:textFill>
              </w:rPr>
              <m:t>s</m:t>
            </m:r>
            <m:ctrlPr>
              <w:rPr>
                <w:rFonts w:ascii="Cambria Math" w:hAnsi="Cambria Math"/>
                <w:color w:val="000000" w:themeColor="text1"/>
                <w:sz w:val="24"/>
                <w:szCs w:val="24"/>
                <w:u w:val="none"/>
                <w14:textFill>
                  <w14:solidFill>
                    <w14:schemeClr w14:val="tx1"/>
                  </w14:solidFill>
                </w14:textFill>
              </w:rPr>
            </m:ctrlPr>
          </m:sub>
        </m:sSub>
      </m:oMath>
      <w:r>
        <w:rPr>
          <w:rFonts w:hint="eastAsia"/>
          <w:color w:val="000000" w:themeColor="text1"/>
          <w:sz w:val="24"/>
          <w:szCs w:val="24"/>
          <w:u w:val="none"/>
          <w14:textFill>
            <w14:solidFill>
              <w14:schemeClr w14:val="tx1"/>
            </w14:solidFill>
          </w14:textFill>
        </w:rPr>
        <w:t>是磨料射流在砂管喷口处的质量流量和速度，显然有</w:t>
      </w:r>
      <m:oMath>
        <m:sSub>
          <m:sSubPr>
            <m:ctrlPr>
              <w:rPr>
                <w:rFonts w:ascii="Cambria Math" w:hAnsi="Cambria Math"/>
                <w:color w:val="000000" w:themeColor="text1"/>
                <w:sz w:val="24"/>
                <w:szCs w:val="24"/>
                <w:u w:val="none"/>
                <w14:textFill>
                  <w14:solidFill>
                    <w14:schemeClr w14:val="tx1"/>
                  </w14:solidFill>
                </w14:textFill>
              </w:rPr>
            </m:ctrlPr>
          </m:sSubPr>
          <m:e>
            <m:r>
              <m:rPr/>
              <w:rPr>
                <w:rFonts w:hint="eastAsia" w:ascii="Cambria Math" w:hAnsi="Cambria Math"/>
                <w:color w:val="000000" w:themeColor="text1"/>
                <w:sz w:val="24"/>
                <w:szCs w:val="24"/>
                <w:u w:val="none"/>
                <w14:textFill>
                  <w14:solidFill>
                    <w14:schemeClr w14:val="tx1"/>
                  </w14:solidFill>
                </w14:textFill>
              </w:rPr>
              <m:t>m</m:t>
            </m:r>
            <m:ctrlPr>
              <w:rPr>
                <w:rFonts w:ascii="Cambria Math" w:hAnsi="Cambria Math"/>
                <w:color w:val="000000" w:themeColor="text1"/>
                <w:sz w:val="24"/>
                <w:szCs w:val="24"/>
                <w:u w:val="none"/>
                <w14:textFill>
                  <w14:solidFill>
                    <w14:schemeClr w14:val="tx1"/>
                  </w14:solidFill>
                </w14:textFill>
              </w:rPr>
            </m:ctrlPr>
          </m:e>
          <m:sub>
            <m:r>
              <m:rPr/>
              <w:rPr>
                <w:rFonts w:hint="eastAsia" w:ascii="Cambria Math" w:hAnsi="Cambria Math"/>
                <w:color w:val="000000" w:themeColor="text1"/>
                <w:sz w:val="24"/>
                <w:szCs w:val="24"/>
                <w:u w:val="none"/>
                <w14:textFill>
                  <w14:solidFill>
                    <w14:schemeClr w14:val="tx1"/>
                  </w14:solidFill>
                </w14:textFill>
              </w:rPr>
              <m:t>s</m:t>
            </m:r>
            <m:ctrlPr>
              <w:rPr>
                <w:rFonts w:ascii="Cambria Math" w:hAnsi="Cambria Math"/>
                <w:color w:val="000000" w:themeColor="text1"/>
                <w:sz w:val="24"/>
                <w:szCs w:val="24"/>
                <w:u w:val="none"/>
                <w14:textFill>
                  <w14:solidFill>
                    <w14:schemeClr w14:val="tx1"/>
                  </w14:solidFill>
                </w14:textFill>
              </w:rPr>
            </m:ctrlPr>
          </m:sub>
        </m:sSub>
        <m:r>
          <m:rPr>
            <m:sty m:val="p"/>
          </m:rPr>
          <w:rPr>
            <w:rFonts w:hint="eastAsia" w:ascii="Cambria Math" w:hAnsi="Cambria Math"/>
            <w:color w:val="000000" w:themeColor="text1"/>
            <w:sz w:val="24"/>
            <w:szCs w:val="24"/>
            <w:u w:val="none"/>
            <w14:textFill>
              <w14:solidFill>
                <w14:schemeClr w14:val="tx1"/>
              </w14:solidFill>
            </w14:textFill>
          </w:rPr>
          <m:t>=</m:t>
        </m:r>
        <m:sSub>
          <m:sSubPr>
            <m:ctrlPr>
              <w:rPr>
                <w:rFonts w:ascii="Cambria Math" w:hAnsi="Cambria Math"/>
                <w:color w:val="000000" w:themeColor="text1"/>
                <w:sz w:val="24"/>
                <w:szCs w:val="24"/>
                <w:u w:val="none"/>
                <w14:textFill>
                  <w14:solidFill>
                    <w14:schemeClr w14:val="tx1"/>
                  </w14:solidFill>
                </w14:textFill>
              </w:rPr>
            </m:ctrlPr>
          </m:sSubPr>
          <m:e>
            <m:r>
              <m:rPr/>
              <w:rPr>
                <w:rFonts w:hint="eastAsia" w:ascii="Cambria Math" w:hAnsi="Cambria Math"/>
                <w:color w:val="000000" w:themeColor="text1"/>
                <w:sz w:val="24"/>
                <w:szCs w:val="24"/>
                <w:u w:val="none"/>
                <w14:textFill>
                  <w14:solidFill>
                    <w14:schemeClr w14:val="tx1"/>
                  </w14:solidFill>
                </w14:textFill>
              </w:rPr>
              <m:t>m</m:t>
            </m:r>
            <m:ctrlPr>
              <w:rPr>
                <w:rFonts w:ascii="Cambria Math" w:hAnsi="Cambria Math"/>
                <w:color w:val="000000" w:themeColor="text1"/>
                <w:sz w:val="24"/>
                <w:szCs w:val="24"/>
                <w:u w:val="none"/>
                <w14:textFill>
                  <w14:solidFill>
                    <w14:schemeClr w14:val="tx1"/>
                  </w14:solidFill>
                </w14:textFill>
              </w:rPr>
            </m:ctrlPr>
          </m:e>
          <m:sub>
            <m:r>
              <m:rPr/>
              <w:rPr>
                <w:rFonts w:hint="eastAsia" w:ascii="Cambria Math" w:hAnsi="Cambria Math"/>
                <w:color w:val="000000" w:themeColor="text1"/>
                <w:sz w:val="24"/>
                <w:szCs w:val="24"/>
                <w:u w:val="none"/>
                <w14:textFill>
                  <w14:solidFill>
                    <w14:schemeClr w14:val="tx1"/>
                  </w14:solidFill>
                </w14:textFill>
              </w:rPr>
              <m:t>w</m:t>
            </m:r>
            <m:ctrlPr>
              <w:rPr>
                <w:rFonts w:ascii="Cambria Math" w:hAnsi="Cambria Math"/>
                <w:color w:val="000000" w:themeColor="text1"/>
                <w:sz w:val="24"/>
                <w:szCs w:val="24"/>
                <w:u w:val="none"/>
                <w14:textFill>
                  <w14:solidFill>
                    <w14:schemeClr w14:val="tx1"/>
                  </w14:solidFill>
                </w14:textFill>
              </w:rPr>
            </m:ctrlPr>
          </m:sub>
        </m:sSub>
        <m:r>
          <m:rPr>
            <m:sty m:val="p"/>
          </m:rPr>
          <w:rPr>
            <w:rFonts w:hint="eastAsia" w:ascii="Cambria Math" w:hAnsi="Cambria Math"/>
            <w:color w:val="000000" w:themeColor="text1"/>
            <w:sz w:val="24"/>
            <w:szCs w:val="24"/>
            <w:u w:val="none"/>
            <w14:textFill>
              <w14:solidFill>
                <w14:schemeClr w14:val="tx1"/>
              </w14:solidFill>
            </w14:textFill>
          </w:rPr>
          <m:t>+</m:t>
        </m:r>
        <m:sSub>
          <m:sSubPr>
            <m:ctrlPr>
              <w:rPr>
                <w:rFonts w:ascii="Cambria Math" w:hAnsi="Cambria Math"/>
                <w:color w:val="000000" w:themeColor="text1"/>
                <w:sz w:val="24"/>
                <w:szCs w:val="24"/>
                <w:u w:val="none"/>
                <w14:textFill>
                  <w14:solidFill>
                    <w14:schemeClr w14:val="tx1"/>
                  </w14:solidFill>
                </w14:textFill>
              </w:rPr>
            </m:ctrlPr>
          </m:sSubPr>
          <m:e>
            <m:r>
              <m:rPr/>
              <w:rPr>
                <w:rFonts w:hint="eastAsia" w:ascii="Cambria Math" w:hAnsi="Cambria Math"/>
                <w:color w:val="000000" w:themeColor="text1"/>
                <w:sz w:val="24"/>
                <w:szCs w:val="24"/>
                <w:u w:val="none"/>
                <w14:textFill>
                  <w14:solidFill>
                    <w14:schemeClr w14:val="tx1"/>
                  </w14:solidFill>
                </w14:textFill>
              </w:rPr>
              <m:t>m</m:t>
            </m:r>
            <m:ctrlPr>
              <w:rPr>
                <w:rFonts w:ascii="Cambria Math" w:hAnsi="Cambria Math"/>
                <w:color w:val="000000" w:themeColor="text1"/>
                <w:sz w:val="24"/>
                <w:szCs w:val="24"/>
                <w:u w:val="none"/>
                <w14:textFill>
                  <w14:solidFill>
                    <w14:schemeClr w14:val="tx1"/>
                  </w14:solidFill>
                </w14:textFill>
              </w:rPr>
            </m:ctrlPr>
          </m:e>
          <m:sub>
            <m:r>
              <m:rPr/>
              <w:rPr>
                <w:rFonts w:hint="eastAsia" w:ascii="Cambria Math" w:hAnsi="Cambria Math"/>
                <w:color w:val="000000" w:themeColor="text1"/>
                <w:sz w:val="24"/>
                <w:szCs w:val="24"/>
                <w:u w:val="none"/>
                <w14:textFill>
                  <w14:solidFill>
                    <w14:schemeClr w14:val="tx1"/>
                  </w14:solidFill>
                </w14:textFill>
              </w:rPr>
              <m:t>m</m:t>
            </m:r>
            <m:ctrlPr>
              <w:rPr>
                <w:rFonts w:ascii="Cambria Math" w:hAnsi="Cambria Math"/>
                <w:color w:val="000000" w:themeColor="text1"/>
                <w:sz w:val="24"/>
                <w:szCs w:val="24"/>
                <w:u w:val="none"/>
                <w14:textFill>
                  <w14:solidFill>
                    <w14:schemeClr w14:val="tx1"/>
                  </w14:solidFill>
                </w14:textFill>
              </w:rPr>
            </m:ctrlPr>
          </m:sub>
        </m:sSub>
      </m:oMath>
      <w:r>
        <w:rPr>
          <w:rFonts w:hint="eastAsia"/>
          <w:color w:val="000000" w:themeColor="text1"/>
          <w:sz w:val="24"/>
          <w:szCs w:val="24"/>
          <w:u w:val="none"/>
          <w14:textFill>
            <w14:solidFill>
              <w14:schemeClr w14:val="tx1"/>
            </w14:solidFill>
          </w14:textFill>
        </w:rPr>
        <w:t>。</w:t>
      </w:r>
    </w:p>
    <w:p>
      <w:pPr>
        <w:spacing w:line="360" w:lineRule="auto"/>
        <w:ind w:firstLine="480" w:firstLineChars="200"/>
        <w:rPr>
          <w:color w:val="000000" w:themeColor="text1"/>
          <w:sz w:val="24"/>
          <w:szCs w:val="24"/>
          <w:u w:val="none"/>
          <w14:textFill>
            <w14:solidFill>
              <w14:schemeClr w14:val="tx1"/>
            </w14:solidFill>
          </w14:textFill>
        </w:rPr>
      </w:pPr>
      <w:r>
        <w:rPr>
          <w:rFonts w:hint="eastAsia"/>
          <w:color w:val="000000" w:themeColor="text1"/>
          <w:sz w:val="24"/>
          <w:szCs w:val="24"/>
          <w:u w:val="none"/>
          <w14:textFill>
            <w14:solidFill>
              <w14:schemeClr w14:val="tx1"/>
            </w14:solidFill>
          </w14:textFill>
        </w:rPr>
        <w:t>经高速射流加速后的磨料颗粒的速度远大于其初始速度，即</w:t>
      </w:r>
      <m:oMath>
        <m:sSub>
          <m:sSubPr>
            <m:ctrlPr>
              <w:rPr>
                <w:rFonts w:ascii="Cambria Math" w:hAnsi="Cambria Math"/>
                <w:color w:val="000000" w:themeColor="text1"/>
                <w:sz w:val="24"/>
                <w:szCs w:val="24"/>
                <w:u w:val="none"/>
                <w14:textFill>
                  <w14:solidFill>
                    <w14:schemeClr w14:val="tx1"/>
                  </w14:solidFill>
                </w14:textFill>
              </w:rPr>
            </m:ctrlPr>
          </m:sSubPr>
          <m:e>
            <m:r>
              <m:rPr/>
              <w:rPr>
                <w:rFonts w:hint="eastAsia" w:ascii="Cambria Math" w:hAnsi="Cambria Math"/>
                <w:color w:val="000000" w:themeColor="text1"/>
                <w:sz w:val="24"/>
                <w:szCs w:val="24"/>
                <w:u w:val="none"/>
                <w14:textFill>
                  <w14:solidFill>
                    <w14:schemeClr w14:val="tx1"/>
                  </w14:solidFill>
                </w14:textFill>
              </w:rPr>
              <m:t>u</m:t>
            </m:r>
            <m:ctrlPr>
              <w:rPr>
                <w:rFonts w:ascii="Cambria Math" w:hAnsi="Cambria Math"/>
                <w:color w:val="000000" w:themeColor="text1"/>
                <w:sz w:val="24"/>
                <w:szCs w:val="24"/>
                <w:u w:val="none"/>
                <w14:textFill>
                  <w14:solidFill>
                    <w14:schemeClr w14:val="tx1"/>
                  </w14:solidFill>
                </w14:textFill>
              </w:rPr>
            </m:ctrlPr>
          </m:e>
          <m:sub>
            <m:r>
              <m:rPr/>
              <w:rPr>
                <w:rFonts w:hint="eastAsia" w:ascii="Cambria Math" w:hAnsi="Cambria Math"/>
                <w:color w:val="000000" w:themeColor="text1"/>
                <w:sz w:val="24"/>
                <w:szCs w:val="24"/>
                <w:u w:val="none"/>
                <w14:textFill>
                  <w14:solidFill>
                    <w14:schemeClr w14:val="tx1"/>
                  </w14:solidFill>
                </w14:textFill>
              </w:rPr>
              <m:t>s</m:t>
            </m:r>
            <m:ctrlPr>
              <w:rPr>
                <w:rFonts w:ascii="Cambria Math" w:hAnsi="Cambria Math"/>
                <w:color w:val="000000" w:themeColor="text1"/>
                <w:sz w:val="24"/>
                <w:szCs w:val="24"/>
                <w:u w:val="none"/>
                <w14:textFill>
                  <w14:solidFill>
                    <w14:schemeClr w14:val="tx1"/>
                  </w14:solidFill>
                </w14:textFill>
              </w:rPr>
            </m:ctrlPr>
          </m:sub>
        </m:sSub>
        <m:r>
          <m:rPr>
            <m:sty m:val="p"/>
          </m:rPr>
          <w:rPr>
            <w:rFonts w:hint="eastAsia" w:ascii="Cambria Math" w:hAnsi="Cambria Math"/>
            <w:color w:val="000000" w:themeColor="text1"/>
            <w:sz w:val="24"/>
            <w:szCs w:val="24"/>
            <w:u w:val="none"/>
            <w14:textFill>
              <w14:solidFill>
                <w14:schemeClr w14:val="tx1"/>
              </w14:solidFill>
            </w14:textFill>
          </w:rPr>
          <m:t>&gt;</m:t>
        </m:r>
        <m:r>
          <m:rPr/>
          <w:rPr>
            <w:rFonts w:hint="eastAsia" w:ascii="Cambria Math" w:hAnsi="Cambria Math"/>
            <w:color w:val="000000" w:themeColor="text1"/>
            <w:sz w:val="24"/>
            <w:szCs w:val="24"/>
            <w:u w:val="none"/>
            <w14:textFill>
              <w14:solidFill>
                <w14:schemeClr w14:val="tx1"/>
              </w14:solidFill>
            </w14:textFill>
          </w:rPr>
          <m:t>&gt;</m:t>
        </m:r>
        <m:sSub>
          <m:sSubPr>
            <m:ctrlPr>
              <w:rPr>
                <w:rFonts w:ascii="Cambria Math" w:hAnsi="Cambria Math"/>
                <w:color w:val="000000" w:themeColor="text1"/>
                <w:sz w:val="24"/>
                <w:szCs w:val="24"/>
                <w:u w:val="none"/>
                <w14:textFill>
                  <w14:solidFill>
                    <w14:schemeClr w14:val="tx1"/>
                  </w14:solidFill>
                </w14:textFill>
              </w:rPr>
            </m:ctrlPr>
          </m:sSubPr>
          <m:e>
            <m:r>
              <m:rPr/>
              <w:rPr>
                <w:rFonts w:hint="eastAsia" w:ascii="Cambria Math" w:hAnsi="Cambria Math"/>
                <w:color w:val="000000" w:themeColor="text1"/>
                <w:sz w:val="24"/>
                <w:szCs w:val="24"/>
                <w:u w:val="none"/>
                <w14:textFill>
                  <w14:solidFill>
                    <w14:schemeClr w14:val="tx1"/>
                  </w14:solidFill>
                </w14:textFill>
              </w:rPr>
              <m:t>u</m:t>
            </m:r>
            <m:ctrlPr>
              <w:rPr>
                <w:rFonts w:ascii="Cambria Math" w:hAnsi="Cambria Math"/>
                <w:color w:val="000000" w:themeColor="text1"/>
                <w:sz w:val="24"/>
                <w:szCs w:val="24"/>
                <w:u w:val="none"/>
                <w14:textFill>
                  <w14:solidFill>
                    <w14:schemeClr w14:val="tx1"/>
                  </w14:solidFill>
                </w14:textFill>
              </w:rPr>
            </m:ctrlPr>
          </m:e>
          <m:sub>
            <m:r>
              <m:rPr/>
              <w:rPr>
                <w:rFonts w:hint="eastAsia" w:ascii="Cambria Math" w:hAnsi="Cambria Math"/>
                <w:color w:val="000000" w:themeColor="text1"/>
                <w:sz w:val="24"/>
                <w:szCs w:val="24"/>
                <w:u w:val="none"/>
                <w14:textFill>
                  <w14:solidFill>
                    <w14:schemeClr w14:val="tx1"/>
                  </w14:solidFill>
                </w14:textFill>
              </w:rPr>
              <m:t>m</m:t>
            </m:r>
            <m:ctrlPr>
              <w:rPr>
                <w:rFonts w:ascii="Cambria Math" w:hAnsi="Cambria Math"/>
                <w:color w:val="000000" w:themeColor="text1"/>
                <w:sz w:val="24"/>
                <w:szCs w:val="24"/>
                <w:u w:val="none"/>
                <w14:textFill>
                  <w14:solidFill>
                    <w14:schemeClr w14:val="tx1"/>
                  </w14:solidFill>
                </w14:textFill>
              </w:rPr>
            </m:ctrlPr>
          </m:sub>
        </m:sSub>
      </m:oMath>
      <w:r>
        <w:rPr>
          <w:rFonts w:hint="eastAsia"/>
          <w:color w:val="000000" w:themeColor="text1"/>
          <w:sz w:val="24"/>
          <w:szCs w:val="24"/>
          <w:u w:val="none"/>
          <w14:textFill>
            <w14:solidFill>
              <w14:schemeClr w14:val="tx1"/>
            </w14:solidFill>
          </w14:textFill>
        </w:rPr>
        <w:t>，因此可以忽略磨料颗粒的初始动量，即：</w:t>
      </w:r>
    </w:p>
    <w:p>
      <w:pPr>
        <w:spacing w:line="360" w:lineRule="auto"/>
        <w:ind w:firstLine="480" w:firstLineChars="200"/>
        <w:jc w:val="right"/>
        <w:rPr>
          <w:color w:val="000000" w:themeColor="text1"/>
          <w:sz w:val="24"/>
          <w:szCs w:val="24"/>
          <w:u w:val="none"/>
          <w14:textFill>
            <w14:solidFill>
              <w14:schemeClr w14:val="tx1"/>
            </w14:solidFill>
          </w14:textFill>
        </w:rPr>
      </w:pPr>
      <m:oMath>
        <m:sSub>
          <m:sSubPr>
            <m:ctrlPr>
              <w:rPr>
                <w:rFonts w:ascii="Cambria Math" w:hAnsi="Cambria Math"/>
                <w:color w:val="000000" w:themeColor="text1"/>
                <w:sz w:val="24"/>
                <w:szCs w:val="24"/>
                <w:u w:val="none"/>
                <w14:textFill>
                  <w14:solidFill>
                    <w14:schemeClr w14:val="tx1"/>
                  </w14:solidFill>
                </w14:textFill>
              </w:rPr>
            </m:ctrlPr>
          </m:sSubPr>
          <m:e>
            <m:r>
              <m:rPr/>
              <w:rPr>
                <w:rFonts w:hint="eastAsia" w:ascii="Cambria Math" w:hAnsi="Cambria Math"/>
                <w:color w:val="000000" w:themeColor="text1"/>
                <w:sz w:val="24"/>
                <w:szCs w:val="24"/>
                <w:u w:val="none"/>
                <w14:textFill>
                  <w14:solidFill>
                    <w14:schemeClr w14:val="tx1"/>
                  </w14:solidFill>
                </w14:textFill>
              </w:rPr>
              <m:t>m</m:t>
            </m:r>
            <m:ctrlPr>
              <w:rPr>
                <w:rFonts w:ascii="Cambria Math" w:hAnsi="Cambria Math"/>
                <w:color w:val="000000" w:themeColor="text1"/>
                <w:sz w:val="24"/>
                <w:szCs w:val="24"/>
                <w:u w:val="none"/>
                <w14:textFill>
                  <w14:solidFill>
                    <w14:schemeClr w14:val="tx1"/>
                  </w14:solidFill>
                </w14:textFill>
              </w:rPr>
            </m:ctrlPr>
          </m:e>
          <m:sub>
            <m:r>
              <m:rPr/>
              <w:rPr>
                <w:rFonts w:hint="eastAsia" w:ascii="Cambria Math" w:hAnsi="Cambria Math"/>
                <w:color w:val="000000" w:themeColor="text1"/>
                <w:sz w:val="24"/>
                <w:szCs w:val="24"/>
                <w:u w:val="none"/>
                <w14:textFill>
                  <w14:solidFill>
                    <w14:schemeClr w14:val="tx1"/>
                  </w14:solidFill>
                </w14:textFill>
              </w:rPr>
              <m:t>w</m:t>
            </m:r>
            <m:ctrlPr>
              <w:rPr>
                <w:rFonts w:ascii="Cambria Math" w:hAnsi="Cambria Math"/>
                <w:color w:val="000000" w:themeColor="text1"/>
                <w:sz w:val="24"/>
                <w:szCs w:val="24"/>
                <w:u w:val="none"/>
                <w14:textFill>
                  <w14:solidFill>
                    <w14:schemeClr w14:val="tx1"/>
                  </w14:solidFill>
                </w14:textFill>
              </w:rPr>
            </m:ctrlPr>
          </m:sub>
        </m:sSub>
        <m:sSub>
          <m:sSubPr>
            <m:ctrlPr>
              <w:rPr>
                <w:rFonts w:ascii="Cambria Math" w:hAnsi="Cambria Math"/>
                <w:color w:val="000000" w:themeColor="text1"/>
                <w:sz w:val="24"/>
                <w:szCs w:val="24"/>
                <w:u w:val="none"/>
                <w14:textFill>
                  <w14:solidFill>
                    <w14:schemeClr w14:val="tx1"/>
                  </w14:solidFill>
                </w14:textFill>
              </w:rPr>
            </m:ctrlPr>
          </m:sSubPr>
          <m:e>
            <m:r>
              <m:rPr/>
              <w:rPr>
                <w:rFonts w:hint="eastAsia" w:ascii="Cambria Math" w:hAnsi="Cambria Math"/>
                <w:color w:val="000000" w:themeColor="text1"/>
                <w:sz w:val="24"/>
                <w:szCs w:val="24"/>
                <w:u w:val="none"/>
                <w14:textFill>
                  <w14:solidFill>
                    <w14:schemeClr w14:val="tx1"/>
                  </w14:solidFill>
                </w14:textFill>
              </w:rPr>
              <m:t>u</m:t>
            </m:r>
            <m:ctrlPr>
              <w:rPr>
                <w:rFonts w:ascii="Cambria Math" w:hAnsi="Cambria Math"/>
                <w:color w:val="000000" w:themeColor="text1"/>
                <w:sz w:val="24"/>
                <w:szCs w:val="24"/>
                <w:u w:val="none"/>
                <w14:textFill>
                  <w14:solidFill>
                    <w14:schemeClr w14:val="tx1"/>
                  </w14:solidFill>
                </w14:textFill>
              </w:rPr>
            </m:ctrlPr>
          </m:e>
          <m:sub>
            <m:r>
              <m:rPr/>
              <w:rPr>
                <w:rFonts w:hint="eastAsia" w:ascii="Cambria Math" w:hAnsi="Cambria Math"/>
                <w:color w:val="000000" w:themeColor="text1"/>
                <w:sz w:val="24"/>
                <w:szCs w:val="24"/>
                <w:u w:val="none"/>
                <w14:textFill>
                  <w14:solidFill>
                    <w14:schemeClr w14:val="tx1"/>
                  </w14:solidFill>
                </w14:textFill>
              </w:rPr>
              <m:t>w</m:t>
            </m:r>
            <m:ctrlPr>
              <w:rPr>
                <w:rFonts w:ascii="Cambria Math" w:hAnsi="Cambria Math"/>
                <w:color w:val="000000" w:themeColor="text1"/>
                <w:sz w:val="24"/>
                <w:szCs w:val="24"/>
                <w:u w:val="none"/>
                <w14:textFill>
                  <w14:solidFill>
                    <w14:schemeClr w14:val="tx1"/>
                  </w14:solidFill>
                </w14:textFill>
              </w:rPr>
            </m:ctrlPr>
          </m:sub>
        </m:sSub>
        <m:r>
          <m:rPr>
            <m:sty m:val="p"/>
          </m:rPr>
          <w:rPr>
            <w:rFonts w:hint="eastAsia" w:ascii="Cambria Math" w:hAnsi="Cambria Math"/>
            <w:color w:val="000000" w:themeColor="text1"/>
            <w:sz w:val="24"/>
            <w:szCs w:val="24"/>
            <w:u w:val="none"/>
            <w14:textFill>
              <w14:solidFill>
                <w14:schemeClr w14:val="tx1"/>
              </w14:solidFill>
            </w14:textFill>
          </w:rPr>
          <m:t>=(</m:t>
        </m:r>
        <m:sSub>
          <m:sSubPr>
            <m:ctrlPr>
              <w:rPr>
                <w:rFonts w:ascii="Cambria Math" w:hAnsi="Cambria Math"/>
                <w:color w:val="000000" w:themeColor="text1"/>
                <w:sz w:val="24"/>
                <w:szCs w:val="24"/>
                <w:u w:val="none"/>
                <w14:textFill>
                  <w14:solidFill>
                    <w14:schemeClr w14:val="tx1"/>
                  </w14:solidFill>
                </w14:textFill>
              </w:rPr>
            </m:ctrlPr>
          </m:sSubPr>
          <m:e>
            <m:r>
              <m:rPr/>
              <w:rPr>
                <w:rFonts w:hint="eastAsia" w:ascii="Cambria Math" w:hAnsi="Cambria Math"/>
                <w:color w:val="000000" w:themeColor="text1"/>
                <w:sz w:val="24"/>
                <w:szCs w:val="24"/>
                <w:u w:val="none"/>
                <w14:textFill>
                  <w14:solidFill>
                    <w14:schemeClr w14:val="tx1"/>
                  </w14:solidFill>
                </w14:textFill>
              </w:rPr>
              <m:t>m</m:t>
            </m:r>
            <m:ctrlPr>
              <w:rPr>
                <w:rFonts w:ascii="Cambria Math" w:hAnsi="Cambria Math"/>
                <w:color w:val="000000" w:themeColor="text1"/>
                <w:sz w:val="24"/>
                <w:szCs w:val="24"/>
                <w:u w:val="none"/>
                <w14:textFill>
                  <w14:solidFill>
                    <w14:schemeClr w14:val="tx1"/>
                  </w14:solidFill>
                </w14:textFill>
              </w:rPr>
            </m:ctrlPr>
          </m:e>
          <m:sub>
            <m:r>
              <m:rPr/>
              <w:rPr>
                <w:rFonts w:hint="eastAsia" w:ascii="Cambria Math" w:hAnsi="Cambria Math"/>
                <w:color w:val="000000" w:themeColor="text1"/>
                <w:sz w:val="24"/>
                <w:szCs w:val="24"/>
                <w:u w:val="none"/>
                <w14:textFill>
                  <w14:solidFill>
                    <w14:schemeClr w14:val="tx1"/>
                  </w14:solidFill>
                </w14:textFill>
              </w:rPr>
              <m:t>w</m:t>
            </m:r>
            <m:ctrlPr>
              <w:rPr>
                <w:rFonts w:ascii="Cambria Math" w:hAnsi="Cambria Math"/>
                <w:color w:val="000000" w:themeColor="text1"/>
                <w:sz w:val="24"/>
                <w:szCs w:val="24"/>
                <w:u w:val="none"/>
                <w14:textFill>
                  <w14:solidFill>
                    <w14:schemeClr w14:val="tx1"/>
                  </w14:solidFill>
                </w14:textFill>
              </w:rPr>
            </m:ctrlPr>
          </m:sub>
        </m:sSub>
        <m:r>
          <m:rPr>
            <m:sty m:val="p"/>
          </m:rPr>
          <w:rPr>
            <w:rFonts w:hint="eastAsia" w:ascii="Cambria Math" w:hAnsi="Cambria Math"/>
            <w:color w:val="000000" w:themeColor="text1"/>
            <w:sz w:val="24"/>
            <w:szCs w:val="24"/>
            <w:u w:val="none"/>
            <w14:textFill>
              <w14:solidFill>
                <w14:schemeClr w14:val="tx1"/>
              </w14:solidFill>
            </w14:textFill>
          </w:rPr>
          <m:t>+</m:t>
        </m:r>
        <m:sSub>
          <m:sSubPr>
            <m:ctrlPr>
              <w:rPr>
                <w:rFonts w:ascii="Cambria Math" w:hAnsi="Cambria Math"/>
                <w:color w:val="000000" w:themeColor="text1"/>
                <w:sz w:val="24"/>
                <w:szCs w:val="24"/>
                <w:u w:val="none"/>
                <w14:textFill>
                  <w14:solidFill>
                    <w14:schemeClr w14:val="tx1"/>
                  </w14:solidFill>
                </w14:textFill>
              </w:rPr>
            </m:ctrlPr>
          </m:sSubPr>
          <m:e>
            <m:r>
              <m:rPr/>
              <w:rPr>
                <w:rFonts w:hint="eastAsia" w:ascii="Cambria Math" w:hAnsi="Cambria Math"/>
                <w:color w:val="000000" w:themeColor="text1"/>
                <w:sz w:val="24"/>
                <w:szCs w:val="24"/>
                <w:u w:val="none"/>
                <w14:textFill>
                  <w14:solidFill>
                    <w14:schemeClr w14:val="tx1"/>
                  </w14:solidFill>
                </w14:textFill>
              </w:rPr>
              <m:t>m</m:t>
            </m:r>
            <m:ctrlPr>
              <w:rPr>
                <w:rFonts w:ascii="Cambria Math" w:hAnsi="Cambria Math"/>
                <w:color w:val="000000" w:themeColor="text1"/>
                <w:sz w:val="24"/>
                <w:szCs w:val="24"/>
                <w:u w:val="none"/>
                <w14:textFill>
                  <w14:solidFill>
                    <w14:schemeClr w14:val="tx1"/>
                  </w14:solidFill>
                </w14:textFill>
              </w:rPr>
            </m:ctrlPr>
          </m:e>
          <m:sub>
            <m:r>
              <m:rPr/>
              <w:rPr>
                <w:rFonts w:hint="eastAsia" w:ascii="Cambria Math" w:hAnsi="Cambria Math"/>
                <w:color w:val="000000" w:themeColor="text1"/>
                <w:sz w:val="24"/>
                <w:szCs w:val="24"/>
                <w:u w:val="none"/>
                <w14:textFill>
                  <w14:solidFill>
                    <w14:schemeClr w14:val="tx1"/>
                  </w14:solidFill>
                </w14:textFill>
              </w:rPr>
              <m:t>m</m:t>
            </m:r>
            <m:ctrlPr>
              <w:rPr>
                <w:rFonts w:ascii="Cambria Math" w:hAnsi="Cambria Math"/>
                <w:color w:val="000000" w:themeColor="text1"/>
                <w:sz w:val="24"/>
                <w:szCs w:val="24"/>
                <w:u w:val="none"/>
                <w14:textFill>
                  <w14:solidFill>
                    <w14:schemeClr w14:val="tx1"/>
                  </w14:solidFill>
                </w14:textFill>
              </w:rPr>
            </m:ctrlPr>
          </m:sub>
        </m:sSub>
        <m:r>
          <m:rPr>
            <m:sty m:val="p"/>
          </m:rPr>
          <w:rPr>
            <w:rFonts w:hint="eastAsia" w:ascii="Cambria Math" w:hAnsi="Cambria Math"/>
            <w:color w:val="000000" w:themeColor="text1"/>
            <w:sz w:val="24"/>
            <w:szCs w:val="24"/>
            <w:u w:val="none"/>
            <w14:textFill>
              <w14:solidFill>
                <w14:schemeClr w14:val="tx1"/>
              </w14:solidFill>
            </w14:textFill>
          </w:rPr>
          <m:t>)</m:t>
        </m:r>
        <m:sSub>
          <m:sSubPr>
            <m:ctrlPr>
              <w:rPr>
                <w:rFonts w:ascii="Cambria Math" w:hAnsi="Cambria Math"/>
                <w:color w:val="000000" w:themeColor="text1"/>
                <w:sz w:val="24"/>
                <w:szCs w:val="24"/>
                <w:u w:val="none"/>
                <w14:textFill>
                  <w14:solidFill>
                    <w14:schemeClr w14:val="tx1"/>
                  </w14:solidFill>
                </w14:textFill>
              </w:rPr>
            </m:ctrlPr>
          </m:sSubPr>
          <m:e>
            <m:r>
              <m:rPr/>
              <w:rPr>
                <w:rFonts w:hint="eastAsia" w:ascii="Cambria Math" w:hAnsi="Cambria Math"/>
                <w:color w:val="000000" w:themeColor="text1"/>
                <w:sz w:val="24"/>
                <w:szCs w:val="24"/>
                <w:u w:val="none"/>
                <w14:textFill>
                  <w14:solidFill>
                    <w14:schemeClr w14:val="tx1"/>
                  </w14:solidFill>
                </w14:textFill>
              </w:rPr>
              <m:t>u</m:t>
            </m:r>
            <m:ctrlPr>
              <w:rPr>
                <w:rFonts w:ascii="Cambria Math" w:hAnsi="Cambria Math"/>
                <w:color w:val="000000" w:themeColor="text1"/>
                <w:sz w:val="24"/>
                <w:szCs w:val="24"/>
                <w:u w:val="none"/>
                <w14:textFill>
                  <w14:solidFill>
                    <w14:schemeClr w14:val="tx1"/>
                  </w14:solidFill>
                </w14:textFill>
              </w:rPr>
            </m:ctrlPr>
          </m:e>
          <m:sub>
            <m:r>
              <m:rPr/>
              <w:rPr>
                <w:rFonts w:hint="eastAsia" w:ascii="Cambria Math" w:hAnsi="Cambria Math"/>
                <w:color w:val="000000" w:themeColor="text1"/>
                <w:sz w:val="24"/>
                <w:szCs w:val="24"/>
                <w:u w:val="none"/>
                <w14:textFill>
                  <w14:solidFill>
                    <w14:schemeClr w14:val="tx1"/>
                  </w14:solidFill>
                </w14:textFill>
              </w:rPr>
              <m:t>s</m:t>
            </m:r>
            <m:ctrlPr>
              <w:rPr>
                <w:rFonts w:ascii="Cambria Math" w:hAnsi="Cambria Math"/>
                <w:color w:val="000000" w:themeColor="text1"/>
                <w:sz w:val="24"/>
                <w:szCs w:val="24"/>
                <w:u w:val="none"/>
                <w14:textFill>
                  <w14:solidFill>
                    <w14:schemeClr w14:val="tx1"/>
                  </w14:solidFill>
                </w14:textFill>
              </w:rPr>
            </m:ctrlPr>
          </m:sub>
        </m:sSub>
      </m:oMath>
      <w:r>
        <w:rPr>
          <w:color w:val="000000" w:themeColor="text1"/>
          <w:sz w:val="24"/>
          <w:szCs w:val="24"/>
          <w:u w:val="none"/>
          <w14:textFill>
            <w14:solidFill>
              <w14:schemeClr w14:val="tx1"/>
            </w14:solidFill>
          </w14:textFill>
        </w:rPr>
        <w:tab/>
      </w:r>
      <w:r>
        <w:rPr>
          <w:color w:val="000000" w:themeColor="text1"/>
          <w:sz w:val="24"/>
          <w:szCs w:val="24"/>
          <w:u w:val="none"/>
          <w14:textFill>
            <w14:solidFill>
              <w14:schemeClr w14:val="tx1"/>
            </w14:solidFill>
          </w14:textFill>
        </w:rPr>
        <w:tab/>
      </w:r>
      <w:r>
        <w:rPr>
          <w:color w:val="000000" w:themeColor="text1"/>
          <w:sz w:val="24"/>
          <w:szCs w:val="24"/>
          <w:u w:val="none"/>
          <w14:textFill>
            <w14:solidFill>
              <w14:schemeClr w14:val="tx1"/>
            </w14:solidFill>
          </w14:textFill>
        </w:rPr>
        <w:tab/>
      </w:r>
      <w:r>
        <w:rPr>
          <w:color w:val="000000" w:themeColor="text1"/>
          <w:sz w:val="24"/>
          <w:szCs w:val="24"/>
          <w:u w:val="none"/>
          <w14:textFill>
            <w14:solidFill>
              <w14:schemeClr w14:val="tx1"/>
            </w14:solidFill>
          </w14:textFill>
        </w:rPr>
        <w:tab/>
      </w:r>
      <w:r>
        <w:rPr>
          <w:color w:val="000000" w:themeColor="text1"/>
          <w:sz w:val="24"/>
          <w:szCs w:val="24"/>
          <w:u w:val="none"/>
          <w14:textFill>
            <w14:solidFill>
              <w14:schemeClr w14:val="tx1"/>
            </w14:solidFill>
          </w14:textFill>
        </w:rPr>
        <w:tab/>
      </w:r>
      <w:r>
        <w:rPr>
          <w:color w:val="000000" w:themeColor="text1"/>
          <w:sz w:val="24"/>
          <w:szCs w:val="24"/>
          <w:u w:val="none"/>
          <w14:textFill>
            <w14:solidFill>
              <w14:schemeClr w14:val="tx1"/>
            </w14:solidFill>
          </w14:textFill>
        </w:rPr>
        <w:tab/>
      </w:r>
      <w:r>
        <w:rPr>
          <w:color w:val="000000" w:themeColor="text1"/>
          <w:sz w:val="24"/>
          <w:szCs w:val="24"/>
          <w:u w:val="none"/>
          <w14:textFill>
            <w14:solidFill>
              <w14:schemeClr w14:val="tx1"/>
            </w14:solidFill>
          </w14:textFill>
        </w:rPr>
        <w:t>(2.18)</w:t>
      </w:r>
    </w:p>
    <w:p>
      <w:pPr>
        <w:spacing w:line="360" w:lineRule="auto"/>
        <w:ind w:firstLine="480" w:firstLineChars="200"/>
        <w:rPr>
          <w:color w:val="000000" w:themeColor="text1"/>
          <w:u w:val="none"/>
          <w14:textFill>
            <w14:solidFill>
              <w14:schemeClr w14:val="tx1"/>
            </w14:solidFill>
          </w14:textFill>
        </w:rPr>
      </w:pPr>
      <w:r>
        <w:rPr>
          <w:rFonts w:hint="eastAsia"/>
          <w:color w:val="000000" w:themeColor="text1"/>
          <w:sz w:val="24"/>
          <w:szCs w:val="24"/>
          <w:u w:val="none"/>
          <w14:textFill>
            <w14:solidFill>
              <w14:schemeClr w14:val="tx1"/>
            </w14:solidFill>
          </w14:textFill>
        </w:rPr>
        <w:t>根据伯努利方程，高速射流水的速度</w:t>
      </w:r>
      <m:oMath>
        <m:sSub>
          <m:sSubPr>
            <m:ctrlPr>
              <w:rPr>
                <w:rFonts w:ascii="Cambria Math" w:hAnsi="Cambria Math"/>
                <w:color w:val="000000" w:themeColor="text1"/>
                <w:sz w:val="24"/>
                <w:szCs w:val="24"/>
                <w:u w:val="none"/>
                <w14:textFill>
                  <w14:solidFill>
                    <w14:schemeClr w14:val="tx1"/>
                  </w14:solidFill>
                </w14:textFill>
              </w:rPr>
            </m:ctrlPr>
          </m:sSubPr>
          <m:e>
            <m:r>
              <m:rPr/>
              <w:rPr>
                <w:rFonts w:hint="eastAsia" w:ascii="Cambria Math" w:hAnsi="Cambria Math"/>
                <w:color w:val="000000" w:themeColor="text1"/>
                <w:sz w:val="24"/>
                <w:szCs w:val="24"/>
                <w:u w:val="none"/>
                <w14:textFill>
                  <w14:solidFill>
                    <w14:schemeClr w14:val="tx1"/>
                  </w14:solidFill>
                </w14:textFill>
              </w:rPr>
              <m:t>u</m:t>
            </m:r>
            <m:ctrlPr>
              <w:rPr>
                <w:rFonts w:ascii="Cambria Math" w:hAnsi="Cambria Math"/>
                <w:color w:val="000000" w:themeColor="text1"/>
                <w:sz w:val="24"/>
                <w:szCs w:val="24"/>
                <w:u w:val="none"/>
                <w14:textFill>
                  <w14:solidFill>
                    <w14:schemeClr w14:val="tx1"/>
                  </w14:solidFill>
                </w14:textFill>
              </w:rPr>
            </m:ctrlPr>
          </m:e>
          <m:sub>
            <m:r>
              <m:rPr/>
              <w:rPr>
                <w:rFonts w:hint="eastAsia" w:ascii="Cambria Math" w:hAnsi="Cambria Math"/>
                <w:color w:val="000000" w:themeColor="text1"/>
                <w:sz w:val="24"/>
                <w:szCs w:val="24"/>
                <w:u w:val="none"/>
                <w14:textFill>
                  <w14:solidFill>
                    <w14:schemeClr w14:val="tx1"/>
                  </w14:solidFill>
                </w14:textFill>
              </w:rPr>
              <m:t>w</m:t>
            </m:r>
            <m:ctrlPr>
              <w:rPr>
                <w:rFonts w:ascii="Cambria Math" w:hAnsi="Cambria Math"/>
                <w:color w:val="000000" w:themeColor="text1"/>
                <w:sz w:val="24"/>
                <w:szCs w:val="24"/>
                <w:u w:val="none"/>
                <w14:textFill>
                  <w14:solidFill>
                    <w14:schemeClr w14:val="tx1"/>
                  </w14:solidFill>
                </w14:textFill>
              </w:rPr>
            </m:ctrlPr>
          </m:sub>
        </m:sSub>
      </m:oMath>
      <w:r>
        <w:rPr>
          <w:rFonts w:hint="eastAsia"/>
          <w:color w:val="000000" w:themeColor="text1"/>
          <w:sz w:val="24"/>
          <w:szCs w:val="24"/>
          <w:u w:val="none"/>
          <w14:textFill>
            <w14:solidFill>
              <w14:schemeClr w14:val="tx1"/>
            </w14:solidFill>
          </w14:textFill>
        </w:rPr>
        <w:t>为：</w:t>
      </w:r>
    </w:p>
    <w:p>
      <w:pPr>
        <w:spacing w:line="360" w:lineRule="auto"/>
        <w:ind w:firstLine="480" w:firstLineChars="200"/>
        <w:jc w:val="right"/>
        <w:rPr>
          <w:color w:val="000000" w:themeColor="text1"/>
          <w:sz w:val="24"/>
          <w:szCs w:val="24"/>
          <w:u w:val="none"/>
          <w14:textFill>
            <w14:solidFill>
              <w14:schemeClr w14:val="tx1"/>
            </w14:solidFill>
          </w14:textFill>
        </w:rPr>
      </w:pPr>
      <m:oMath>
        <m:sSub>
          <m:sSubPr>
            <m:ctrlPr>
              <w:rPr>
                <w:rFonts w:ascii="Cambria Math" w:hAnsi="Cambria Math"/>
                <w:color w:val="000000" w:themeColor="text1"/>
                <w:sz w:val="24"/>
                <w:szCs w:val="24"/>
                <w:u w:val="none"/>
                <w14:textFill>
                  <w14:solidFill>
                    <w14:schemeClr w14:val="tx1"/>
                  </w14:solidFill>
                </w14:textFill>
              </w:rPr>
            </m:ctrlPr>
          </m:sSubPr>
          <m:e>
            <m:r>
              <m:rPr/>
              <w:rPr>
                <w:rFonts w:hint="eastAsia" w:ascii="Cambria Math" w:hAnsi="Cambria Math"/>
                <w:color w:val="000000" w:themeColor="text1"/>
                <w:sz w:val="24"/>
                <w:szCs w:val="24"/>
                <w:u w:val="none"/>
                <w14:textFill>
                  <w14:solidFill>
                    <w14:schemeClr w14:val="tx1"/>
                  </w14:solidFill>
                </w14:textFill>
              </w:rPr>
              <m:t>u</m:t>
            </m:r>
            <m:ctrlPr>
              <w:rPr>
                <w:rFonts w:ascii="Cambria Math" w:hAnsi="Cambria Math"/>
                <w:color w:val="000000" w:themeColor="text1"/>
                <w:sz w:val="24"/>
                <w:szCs w:val="24"/>
                <w:u w:val="none"/>
                <w14:textFill>
                  <w14:solidFill>
                    <w14:schemeClr w14:val="tx1"/>
                  </w14:solidFill>
                </w14:textFill>
              </w:rPr>
            </m:ctrlPr>
          </m:e>
          <m:sub>
            <m:r>
              <m:rPr/>
              <w:rPr>
                <w:rFonts w:hint="eastAsia" w:ascii="Cambria Math" w:hAnsi="Cambria Math"/>
                <w:color w:val="000000" w:themeColor="text1"/>
                <w:sz w:val="24"/>
                <w:szCs w:val="24"/>
                <w:u w:val="none"/>
                <w14:textFill>
                  <w14:solidFill>
                    <w14:schemeClr w14:val="tx1"/>
                  </w14:solidFill>
                </w14:textFill>
              </w:rPr>
              <m:t>w</m:t>
            </m:r>
            <m:ctrlPr>
              <w:rPr>
                <w:rFonts w:ascii="Cambria Math" w:hAnsi="Cambria Math"/>
                <w:color w:val="000000" w:themeColor="text1"/>
                <w:sz w:val="24"/>
                <w:szCs w:val="24"/>
                <w:u w:val="none"/>
                <w14:textFill>
                  <w14:solidFill>
                    <w14:schemeClr w14:val="tx1"/>
                  </w14:solidFill>
                </w14:textFill>
              </w:rPr>
            </m:ctrlPr>
          </m:sub>
        </m:sSub>
        <m:r>
          <m:rPr>
            <m:sty m:val="p"/>
          </m:rPr>
          <w:rPr>
            <w:rFonts w:hint="eastAsia" w:ascii="Cambria Math" w:hAnsi="Cambria Math"/>
            <w:color w:val="000000" w:themeColor="text1"/>
            <w:sz w:val="24"/>
            <w:szCs w:val="24"/>
            <w:u w:val="none"/>
            <w14:textFill>
              <w14:solidFill>
                <w14:schemeClr w14:val="tx1"/>
              </w14:solidFill>
            </w14:textFill>
          </w:rPr>
          <m:t>=</m:t>
        </m:r>
        <m:r>
          <m:rPr/>
          <w:rPr>
            <w:rFonts w:hint="eastAsia" w:ascii="Cambria Math" w:hAnsi="Cambria Math"/>
            <w:color w:val="000000" w:themeColor="text1"/>
            <w:sz w:val="24"/>
            <w:szCs w:val="24"/>
            <w:u w:val="none"/>
            <w14:textFill>
              <w14:solidFill>
                <w14:schemeClr w14:val="tx1"/>
              </w14:solidFill>
            </w14:textFill>
          </w:rPr>
          <m:t>C</m:t>
        </m:r>
        <m:rad>
          <m:radPr>
            <m:degHide m:val="1"/>
            <m:ctrlPr>
              <w:rPr>
                <w:rFonts w:ascii="Cambria Math" w:hAnsi="Cambria Math"/>
                <w:color w:val="000000" w:themeColor="text1"/>
                <w:sz w:val="24"/>
                <w:szCs w:val="24"/>
                <w:u w:val="none"/>
                <w14:textFill>
                  <w14:solidFill>
                    <w14:schemeClr w14:val="tx1"/>
                  </w14:solidFill>
                </w14:textFill>
              </w:rPr>
            </m:ctrlPr>
          </m:radPr>
          <m:deg>
            <m:ctrlPr>
              <w:rPr>
                <w:rFonts w:ascii="Cambria Math" w:hAnsi="Cambria Math"/>
                <w:color w:val="000000" w:themeColor="text1"/>
                <w:sz w:val="24"/>
                <w:szCs w:val="24"/>
                <w:u w:val="none"/>
                <w14:textFill>
                  <w14:solidFill>
                    <w14:schemeClr w14:val="tx1"/>
                  </w14:solidFill>
                </w14:textFill>
              </w:rPr>
            </m:ctrlPr>
          </m:deg>
          <m:e>
            <m:f>
              <m:fPr>
                <m:ctrlPr>
                  <w:rPr>
                    <w:rFonts w:ascii="Cambria Math" w:hAnsi="Cambria Math"/>
                    <w:color w:val="000000" w:themeColor="text1"/>
                    <w:sz w:val="24"/>
                    <w:szCs w:val="24"/>
                    <w:u w:val="none"/>
                    <w14:textFill>
                      <w14:solidFill>
                        <w14:schemeClr w14:val="tx1"/>
                      </w14:solidFill>
                    </w14:textFill>
                  </w:rPr>
                </m:ctrlPr>
              </m:fPr>
              <m:num>
                <m:r>
                  <m:rPr>
                    <m:sty m:val="p"/>
                  </m:rPr>
                  <w:rPr>
                    <w:rFonts w:hint="eastAsia" w:ascii="Cambria Math" w:hAnsi="Cambria Math"/>
                    <w:color w:val="000000" w:themeColor="text1"/>
                    <w:sz w:val="24"/>
                    <w:szCs w:val="24"/>
                    <w:u w:val="none"/>
                    <w14:textFill>
                      <w14:solidFill>
                        <w14:schemeClr w14:val="tx1"/>
                      </w14:solidFill>
                    </w14:textFill>
                  </w:rPr>
                  <m:t>2</m:t>
                </m:r>
                <m:r>
                  <m:rPr/>
                  <w:rPr>
                    <w:rFonts w:hint="eastAsia" w:ascii="Cambria Math" w:hAnsi="Cambria Math"/>
                    <w:color w:val="000000" w:themeColor="text1"/>
                    <w:sz w:val="24"/>
                    <w:szCs w:val="24"/>
                    <w:u w:val="none"/>
                    <w14:textFill>
                      <w14:solidFill>
                        <w14:schemeClr w14:val="tx1"/>
                      </w14:solidFill>
                    </w14:textFill>
                  </w:rPr>
                  <m:t>P</m:t>
                </m:r>
                <m:ctrlPr>
                  <w:rPr>
                    <w:rFonts w:ascii="Cambria Math" w:hAnsi="Cambria Math"/>
                    <w:color w:val="000000" w:themeColor="text1"/>
                    <w:sz w:val="24"/>
                    <w:szCs w:val="24"/>
                    <w:u w:val="none"/>
                    <w14:textFill>
                      <w14:solidFill>
                        <w14:schemeClr w14:val="tx1"/>
                      </w14:solidFill>
                    </w14:textFill>
                  </w:rPr>
                </m:ctrlPr>
              </m:num>
              <m:den>
                <m:r>
                  <m:rPr/>
                  <w:rPr>
                    <w:rFonts w:hint="eastAsia" w:ascii="Cambria Math" w:hAnsi="Cambria Math"/>
                    <w:color w:val="000000" w:themeColor="text1"/>
                    <w:sz w:val="24"/>
                    <w:szCs w:val="24"/>
                    <w:u w:val="none"/>
                    <w14:textFill>
                      <w14:solidFill>
                        <w14:schemeClr w14:val="tx1"/>
                      </w14:solidFill>
                    </w14:textFill>
                  </w:rPr>
                  <m:t>ρ</m:t>
                </m:r>
                <m:ctrlPr>
                  <w:rPr>
                    <w:rFonts w:ascii="Cambria Math" w:hAnsi="Cambria Math"/>
                    <w:color w:val="000000" w:themeColor="text1"/>
                    <w:sz w:val="24"/>
                    <w:szCs w:val="24"/>
                    <w:u w:val="none"/>
                    <w14:textFill>
                      <w14:solidFill>
                        <w14:schemeClr w14:val="tx1"/>
                      </w14:solidFill>
                    </w14:textFill>
                  </w:rPr>
                </m:ctrlPr>
              </m:den>
            </m:f>
            <m:ctrlPr>
              <w:rPr>
                <w:rFonts w:ascii="Cambria Math" w:hAnsi="Cambria Math"/>
                <w:color w:val="000000" w:themeColor="text1"/>
                <w:sz w:val="24"/>
                <w:szCs w:val="24"/>
                <w:u w:val="none"/>
                <w14:textFill>
                  <w14:solidFill>
                    <w14:schemeClr w14:val="tx1"/>
                  </w14:solidFill>
                </w14:textFill>
              </w:rPr>
            </m:ctrlPr>
          </m:e>
        </m:rad>
      </m:oMath>
      <w:r>
        <w:rPr>
          <w:color w:val="000000" w:themeColor="text1"/>
          <w:sz w:val="24"/>
          <w:szCs w:val="24"/>
          <w:u w:val="none"/>
          <w14:textFill>
            <w14:solidFill>
              <w14:schemeClr w14:val="tx1"/>
            </w14:solidFill>
          </w14:textFill>
        </w:rPr>
        <w:tab/>
      </w:r>
      <w:r>
        <w:rPr>
          <w:color w:val="000000" w:themeColor="text1"/>
          <w:sz w:val="24"/>
          <w:szCs w:val="24"/>
          <w:u w:val="none"/>
          <w14:textFill>
            <w14:solidFill>
              <w14:schemeClr w14:val="tx1"/>
            </w14:solidFill>
          </w14:textFill>
        </w:rPr>
        <w:tab/>
      </w:r>
      <w:r>
        <w:rPr>
          <w:color w:val="000000" w:themeColor="text1"/>
          <w:sz w:val="24"/>
          <w:szCs w:val="24"/>
          <w:u w:val="none"/>
          <w14:textFill>
            <w14:solidFill>
              <w14:schemeClr w14:val="tx1"/>
            </w14:solidFill>
          </w14:textFill>
        </w:rPr>
        <w:tab/>
      </w:r>
      <w:r>
        <w:rPr>
          <w:color w:val="000000" w:themeColor="text1"/>
          <w:sz w:val="24"/>
          <w:szCs w:val="24"/>
          <w:u w:val="none"/>
          <w14:textFill>
            <w14:solidFill>
              <w14:schemeClr w14:val="tx1"/>
            </w14:solidFill>
          </w14:textFill>
        </w:rPr>
        <w:tab/>
      </w:r>
      <w:r>
        <w:rPr>
          <w:color w:val="000000" w:themeColor="text1"/>
          <w:sz w:val="24"/>
          <w:szCs w:val="24"/>
          <w:u w:val="none"/>
          <w14:textFill>
            <w14:solidFill>
              <w14:schemeClr w14:val="tx1"/>
            </w14:solidFill>
          </w14:textFill>
        </w:rPr>
        <w:tab/>
      </w:r>
      <w:r>
        <w:rPr>
          <w:color w:val="000000" w:themeColor="text1"/>
          <w:sz w:val="24"/>
          <w:szCs w:val="24"/>
          <w:u w:val="none"/>
          <w14:textFill>
            <w14:solidFill>
              <w14:schemeClr w14:val="tx1"/>
            </w14:solidFill>
          </w14:textFill>
        </w:rPr>
        <w:tab/>
      </w:r>
      <w:r>
        <w:rPr>
          <w:color w:val="000000" w:themeColor="text1"/>
          <w:sz w:val="24"/>
          <w:szCs w:val="24"/>
          <w:u w:val="none"/>
          <w14:textFill>
            <w14:solidFill>
              <w14:schemeClr w14:val="tx1"/>
            </w14:solidFill>
          </w14:textFill>
        </w:rPr>
        <w:tab/>
      </w:r>
      <w:r>
        <w:rPr>
          <w:color w:val="000000" w:themeColor="text1"/>
          <w:sz w:val="24"/>
          <w:szCs w:val="24"/>
          <w:u w:val="none"/>
          <w14:textFill>
            <w14:solidFill>
              <w14:schemeClr w14:val="tx1"/>
            </w14:solidFill>
          </w14:textFill>
        </w:rPr>
        <w:tab/>
      </w:r>
      <w:r>
        <w:rPr>
          <w:color w:val="000000" w:themeColor="text1"/>
          <w:sz w:val="24"/>
          <w:szCs w:val="24"/>
          <w:u w:val="none"/>
          <w14:textFill>
            <w14:solidFill>
              <w14:schemeClr w14:val="tx1"/>
            </w14:solidFill>
          </w14:textFill>
        </w:rPr>
        <w:t>(2.19)</w:t>
      </w:r>
    </w:p>
    <w:p>
      <w:pPr>
        <w:spacing w:line="360" w:lineRule="auto"/>
        <w:ind w:firstLine="480" w:firstLineChars="200"/>
        <w:rPr>
          <w:color w:val="000000" w:themeColor="text1"/>
          <w14:textFill>
            <w14:solidFill>
              <w14:schemeClr w14:val="tx1"/>
            </w14:solidFill>
          </w14:textFill>
        </w:rPr>
      </w:pPr>
      <w:r>
        <w:rPr>
          <w:rFonts w:hint="eastAsia"/>
          <w:color w:val="000000" w:themeColor="text1"/>
          <w:sz w:val="24"/>
          <w:szCs w:val="24"/>
          <w:u w:val="none"/>
          <w14:textFill>
            <w14:solidFill>
              <w14:schemeClr w14:val="tx1"/>
            </w14:solidFill>
          </w14:textFill>
        </w:rPr>
        <w:t>水压力</w:t>
      </w:r>
      <m:oMath>
        <m:r>
          <m:rPr/>
          <w:rPr>
            <w:rFonts w:hint="eastAsia" w:ascii="Cambria Math" w:hAnsi="Cambria Math"/>
            <w:color w:val="000000" w:themeColor="text1"/>
            <w:sz w:val="24"/>
            <w:szCs w:val="24"/>
            <w:u w:val="none"/>
            <w14:textFill>
              <w14:solidFill>
                <w14:schemeClr w14:val="tx1"/>
              </w14:solidFill>
            </w14:textFill>
          </w:rPr>
          <m:t>P</m:t>
        </m:r>
      </m:oMath>
      <w:r>
        <w:rPr>
          <w:rFonts w:hint="eastAsia"/>
          <w:color w:val="000000" w:themeColor="text1"/>
          <w:sz w:val="24"/>
          <w:szCs w:val="24"/>
          <w:u w:val="none"/>
          <w14:textFill>
            <w14:solidFill>
              <w14:schemeClr w14:val="tx1"/>
            </w14:solidFill>
          </w14:textFill>
        </w:rPr>
        <w:t>取</w:t>
      </w:r>
      <w:r>
        <w:rPr>
          <w:color w:val="000000" w:themeColor="text1"/>
          <w:sz w:val="24"/>
          <w:szCs w:val="24"/>
          <w:u w:val="none"/>
          <w14:textFill>
            <w14:solidFill>
              <w14:schemeClr w14:val="tx1"/>
            </w14:solidFill>
          </w14:textFill>
        </w:rPr>
        <w:t>330 MPa</w:t>
      </w:r>
      <w:r>
        <w:rPr>
          <w:rFonts w:hint="eastAsia"/>
          <w:color w:val="000000" w:themeColor="text1"/>
          <w:sz w:val="24"/>
          <w:szCs w:val="24"/>
          <w:u w:val="none"/>
          <w14:textFill>
            <w14:solidFill>
              <w14:schemeClr w14:val="tx1"/>
            </w14:solidFill>
          </w14:textFill>
        </w:rPr>
        <w:t>，水的密度</w:t>
      </w:r>
      <m:oMath>
        <m:r>
          <m:rPr/>
          <w:rPr>
            <w:rFonts w:hint="eastAsia" w:ascii="Cambria Math" w:hAnsi="Cambria Math"/>
            <w:color w:val="000000" w:themeColor="text1"/>
            <w:sz w:val="24"/>
            <w:szCs w:val="24"/>
            <w:u w:val="none"/>
            <w14:textFill>
              <w14:solidFill>
                <w14:schemeClr w14:val="tx1"/>
              </w14:solidFill>
            </w14:textFill>
          </w:rPr>
          <m:t>ρ</m:t>
        </m:r>
      </m:oMath>
      <w:r>
        <w:rPr>
          <w:rFonts w:hint="eastAsia"/>
          <w:color w:val="000000" w:themeColor="text1"/>
          <w:sz w:val="24"/>
          <w:szCs w:val="24"/>
          <w:u w:val="none"/>
          <w14:textFill>
            <w14:solidFill>
              <w14:schemeClr w14:val="tx1"/>
            </w14:solidFill>
          </w14:textFill>
        </w:rPr>
        <w:t>为</w:t>
      </w:r>
      <w:r>
        <w:rPr>
          <w:color w:val="000000" w:themeColor="text1"/>
          <w:sz w:val="24"/>
          <w:szCs w:val="24"/>
          <w:u w:val="none"/>
          <w14:textFill>
            <w14:solidFill>
              <w14:schemeClr w14:val="tx1"/>
            </w14:solidFill>
          </w14:textFill>
        </w:rPr>
        <w:t>998.2 kg/m</w:t>
      </w:r>
      <w:r>
        <w:rPr>
          <w:color w:val="000000" w:themeColor="text1"/>
          <w:sz w:val="24"/>
          <w:szCs w:val="24"/>
          <w:u w:val="none"/>
          <w:vertAlign w:val="superscript"/>
          <w14:textFill>
            <w14:solidFill>
              <w14:schemeClr w14:val="tx1"/>
            </w14:solidFill>
          </w14:textFill>
        </w:rPr>
        <w:t>3</w:t>
      </w:r>
      <w:r>
        <w:rPr>
          <w:rFonts w:hint="eastAsia"/>
          <w:color w:val="000000" w:themeColor="text1"/>
          <w:sz w:val="24"/>
          <w:szCs w:val="24"/>
          <w:u w:val="none"/>
          <w14:textFill>
            <w14:solidFill>
              <w14:schemeClr w14:val="tx1"/>
            </w14:solidFill>
          </w14:textFill>
        </w:rPr>
        <w:t>，常量</w:t>
      </w:r>
      <w:r>
        <w:rPr>
          <w:color w:val="000000" w:themeColor="text1"/>
          <w:sz w:val="24"/>
          <w:szCs w:val="24"/>
          <w:u w:val="none"/>
          <w14:textFill>
            <w14:solidFill>
              <w14:schemeClr w14:val="tx1"/>
            </w14:solidFill>
          </w14:textFill>
        </w:rPr>
        <w:t>C</w:t>
      </w:r>
      <w:r>
        <w:rPr>
          <w:rFonts w:hint="eastAsia"/>
          <w:color w:val="000000" w:themeColor="text1"/>
          <w:sz w:val="24"/>
          <w:szCs w:val="24"/>
          <w:u w:val="none"/>
          <w14:textFill>
            <w14:solidFill>
              <w14:schemeClr w14:val="tx1"/>
            </w14:solidFill>
          </w14:textFill>
        </w:rPr>
        <w:t>的值约为</w:t>
      </w:r>
      <w:r>
        <w:rPr>
          <w:color w:val="000000" w:themeColor="text1"/>
          <w:sz w:val="24"/>
          <w:szCs w:val="24"/>
          <w:u w:val="none"/>
          <w14:textFill>
            <w14:solidFill>
              <w14:schemeClr w14:val="tx1"/>
            </w14:solidFill>
          </w14:textFill>
        </w:rPr>
        <w:t>0.84</w:t>
      </w:r>
      <w:r>
        <w:rPr>
          <w:rFonts w:hint="eastAsia"/>
          <w:color w:val="000000" w:themeColor="text1"/>
          <w:sz w:val="24"/>
          <w:szCs w:val="24"/>
          <w:u w:val="none"/>
          <w14:textFill>
            <w14:solidFill>
              <w14:schemeClr w14:val="tx1"/>
            </w14:solidFill>
          </w14:textFill>
        </w:rPr>
        <w:t>，因此高速射流水的速度</w:t>
      </w:r>
      <m:oMath>
        <m:sSub>
          <m:sSubPr>
            <m:ctrlPr>
              <w:rPr>
                <w:rFonts w:ascii="Cambria Math" w:hAnsi="Cambria Math"/>
                <w:color w:val="000000" w:themeColor="text1"/>
                <w:sz w:val="24"/>
                <w:szCs w:val="24"/>
                <w:u w:val="none"/>
                <w14:textFill>
                  <w14:solidFill>
                    <w14:schemeClr w14:val="tx1"/>
                  </w14:solidFill>
                </w14:textFill>
              </w:rPr>
            </m:ctrlPr>
          </m:sSubPr>
          <m:e>
            <m:r>
              <m:rPr/>
              <w:rPr>
                <w:rFonts w:hint="eastAsia" w:ascii="Cambria Math" w:hAnsi="Cambria Math"/>
                <w:color w:val="000000" w:themeColor="text1"/>
                <w:sz w:val="24"/>
                <w:szCs w:val="24"/>
                <w:u w:val="none"/>
                <w14:textFill>
                  <w14:solidFill>
                    <w14:schemeClr w14:val="tx1"/>
                  </w14:solidFill>
                </w14:textFill>
              </w:rPr>
              <m:t>u</m:t>
            </m:r>
            <m:ctrlPr>
              <w:rPr>
                <w:rFonts w:ascii="Cambria Math" w:hAnsi="Cambria Math"/>
                <w:color w:val="000000" w:themeColor="text1"/>
                <w:sz w:val="24"/>
                <w:szCs w:val="24"/>
                <w:u w:val="none"/>
                <w14:textFill>
                  <w14:solidFill>
                    <w14:schemeClr w14:val="tx1"/>
                  </w14:solidFill>
                </w14:textFill>
              </w:rPr>
            </m:ctrlPr>
          </m:e>
          <m:sub>
            <m:r>
              <m:rPr/>
              <w:rPr>
                <w:rFonts w:hint="eastAsia" w:ascii="Cambria Math" w:hAnsi="Cambria Math"/>
                <w:color w:val="000000" w:themeColor="text1"/>
                <w:sz w:val="24"/>
                <w:szCs w:val="24"/>
                <w:u w:val="none"/>
                <w14:textFill>
                  <w14:solidFill>
                    <w14:schemeClr w14:val="tx1"/>
                  </w14:solidFill>
                </w14:textFill>
              </w:rPr>
              <m:t>w</m:t>
            </m:r>
            <m:ctrlPr>
              <w:rPr>
                <w:rFonts w:ascii="Cambria Math" w:hAnsi="Cambria Math"/>
                <w:color w:val="000000" w:themeColor="text1"/>
                <w:sz w:val="24"/>
                <w:szCs w:val="24"/>
                <w:u w:val="none"/>
                <w14:textFill>
                  <w14:solidFill>
                    <w14:schemeClr w14:val="tx1"/>
                  </w14:solidFill>
                </w14:textFill>
              </w:rPr>
            </m:ctrlPr>
          </m:sub>
        </m:sSub>
      </m:oMath>
      <w:r>
        <w:rPr>
          <w:rFonts w:hint="eastAsia"/>
          <w:color w:val="000000" w:themeColor="text1"/>
          <w:sz w:val="24"/>
          <w:szCs w:val="24"/>
          <w:u w:val="none"/>
          <w14:textFill>
            <w14:solidFill>
              <w14:schemeClr w14:val="tx1"/>
            </w14:solidFill>
          </w14:textFill>
        </w:rPr>
        <w:t>约等于</w:t>
      </w:r>
      <w:r>
        <w:rPr>
          <w:color w:val="000000" w:themeColor="text1"/>
          <w:sz w:val="24"/>
          <w:szCs w:val="24"/>
          <w:u w:val="none"/>
          <w14:textFill>
            <w14:solidFill>
              <w14:schemeClr w14:val="tx1"/>
            </w14:solidFill>
          </w14:textFill>
        </w:rPr>
        <w:t>685.54 m/s</w:t>
      </w:r>
      <w:r>
        <w:rPr>
          <w:rFonts w:hint="eastAsia"/>
          <w:color w:val="000000" w:themeColor="text1"/>
          <w:sz w:val="24"/>
          <w:szCs w:val="24"/>
          <w:u w:val="none"/>
          <w14:textFill>
            <w14:solidFill>
              <w14:schemeClr w14:val="tx1"/>
            </w14:solidFill>
          </w14:textFill>
        </w:rPr>
        <w:t>。另外，磨料流量</w:t>
      </w:r>
      <m:oMath>
        <m:sSub>
          <m:sSubPr>
            <m:ctrlPr>
              <w:rPr>
                <w:rFonts w:ascii="Cambria Math" w:hAnsi="Cambria Math"/>
                <w:color w:val="000000" w:themeColor="text1"/>
                <w:sz w:val="24"/>
                <w:szCs w:val="24"/>
                <w:u w:val="none"/>
                <w14:textFill>
                  <w14:solidFill>
                    <w14:schemeClr w14:val="tx1"/>
                  </w14:solidFill>
                </w14:textFill>
              </w:rPr>
            </m:ctrlPr>
          </m:sSubPr>
          <m:e>
            <m:r>
              <m:rPr/>
              <w:rPr>
                <w:rFonts w:hint="eastAsia" w:ascii="Cambria Math" w:hAnsi="Cambria Math"/>
                <w:color w:val="000000" w:themeColor="text1"/>
                <w:sz w:val="24"/>
                <w:szCs w:val="24"/>
                <w:u w:val="none"/>
                <w14:textFill>
                  <w14:solidFill>
                    <w14:schemeClr w14:val="tx1"/>
                  </w14:solidFill>
                </w14:textFill>
              </w:rPr>
              <m:t>m</m:t>
            </m:r>
            <m:ctrlPr>
              <w:rPr>
                <w:rFonts w:ascii="Cambria Math" w:hAnsi="Cambria Math"/>
                <w:color w:val="000000" w:themeColor="text1"/>
                <w:sz w:val="24"/>
                <w:szCs w:val="24"/>
                <w:u w:val="none"/>
                <w14:textFill>
                  <w14:solidFill>
                    <w14:schemeClr w14:val="tx1"/>
                  </w14:solidFill>
                </w14:textFill>
              </w:rPr>
            </m:ctrlPr>
          </m:e>
          <m:sub>
            <m:r>
              <m:rPr/>
              <w:rPr>
                <w:rFonts w:hint="eastAsia" w:ascii="Cambria Math" w:hAnsi="Cambria Math"/>
                <w:color w:val="000000" w:themeColor="text1"/>
                <w:sz w:val="24"/>
                <w:szCs w:val="24"/>
                <w:u w:val="none"/>
                <w14:textFill>
                  <w14:solidFill>
                    <w14:schemeClr w14:val="tx1"/>
                  </w14:solidFill>
                </w14:textFill>
              </w:rPr>
              <m:t>m</m:t>
            </m:r>
            <m:ctrlPr>
              <w:rPr>
                <w:rFonts w:ascii="Cambria Math" w:hAnsi="Cambria Math"/>
                <w:color w:val="000000" w:themeColor="text1"/>
                <w:sz w:val="24"/>
                <w:szCs w:val="24"/>
                <w:u w:val="none"/>
                <w14:textFill>
                  <w14:solidFill>
                    <w14:schemeClr w14:val="tx1"/>
                  </w14:solidFill>
                </w14:textFill>
              </w:rPr>
            </m:ctrlPr>
          </m:sub>
        </m:sSub>
      </m:oMath>
      <w:r>
        <w:rPr>
          <w:rFonts w:hint="eastAsia"/>
          <w:color w:val="000000" w:themeColor="text1"/>
          <w:sz w:val="24"/>
          <w:szCs w:val="24"/>
          <w:u w:val="none"/>
          <w14:textFill>
            <w14:solidFill>
              <w14:schemeClr w14:val="tx1"/>
            </w14:solidFill>
          </w14:textFill>
        </w:rPr>
        <w:t>取</w:t>
      </w:r>
      <w:r>
        <w:rPr>
          <w:color w:val="000000" w:themeColor="text1"/>
          <w:sz w:val="24"/>
          <w:szCs w:val="24"/>
          <w:u w:val="none"/>
          <w14:textFill>
            <w14:solidFill>
              <w14:schemeClr w14:val="tx1"/>
            </w14:solidFill>
          </w14:textFill>
        </w:rPr>
        <w:t>0.4 kg/min</w:t>
      </w:r>
      <w:r>
        <w:rPr>
          <w:rFonts w:hint="eastAsia"/>
          <w:color w:val="000000" w:themeColor="text1"/>
          <w:sz w:val="24"/>
          <w:szCs w:val="24"/>
          <w:u w:val="none"/>
          <w14:textFill>
            <w14:solidFill>
              <w14:schemeClr w14:val="tx1"/>
            </w14:solidFill>
          </w14:textFill>
        </w:rPr>
        <w:t>，射流水的流量取</w:t>
      </w:r>
      <w:r>
        <w:rPr>
          <w:color w:val="000000" w:themeColor="text1"/>
          <w:sz w:val="24"/>
          <w:szCs w:val="24"/>
          <w:u w:val="none"/>
          <w14:textFill>
            <w14:solidFill>
              <w14:schemeClr w14:val="tx1"/>
            </w14:solidFill>
          </w14:textFill>
        </w:rPr>
        <w:t>3.8 L/min</w:t>
      </w:r>
      <w:r>
        <w:rPr>
          <w:rFonts w:hint="eastAsia"/>
          <w:color w:val="000000" w:themeColor="text1"/>
          <w:sz w:val="24"/>
          <w:szCs w:val="24"/>
          <w:u w:val="none"/>
          <w14:textFill>
            <w14:solidFill>
              <w14:schemeClr w14:val="tx1"/>
            </w14:solidFill>
          </w14:textFill>
        </w:rPr>
        <w:t>，</w:t>
      </w:r>
      <w:r>
        <w:rPr>
          <w:rFonts w:hint="default"/>
          <w:color w:val="000000" w:themeColor="text1"/>
          <w:sz w:val="24"/>
          <w:szCs w:val="24"/>
          <w:u w:val="none"/>
          <w14:textFill>
            <w14:solidFill>
              <w14:schemeClr w14:val="tx1"/>
            </w14:solidFill>
          </w14:textFill>
        </w:rPr>
        <w:t>单颗磨料的质量</w:t>
      </w:r>
      <m:oMath>
        <m:r>
          <m:rPr/>
          <w:rPr>
            <w:rFonts w:hint="default" w:ascii="Cambria Math" w:hAnsi="Cambria Math"/>
            <w:color w:val="000000" w:themeColor="text1"/>
            <w:sz w:val="24"/>
            <w:szCs w:val="24"/>
            <w:u w:val="none"/>
            <w14:textFill>
              <w14:solidFill>
                <w14:schemeClr w14:val="tx1"/>
              </w14:solidFill>
            </w14:textFill>
          </w:rPr>
          <m:t>m</m:t>
        </m:r>
      </m:oMath>
      <w:r>
        <w:rPr>
          <w:rFonts w:hint="default"/>
          <w:color w:val="000000" w:themeColor="text1"/>
          <w:sz w:val="24"/>
          <w:szCs w:val="24"/>
          <w:u w:val="none"/>
          <w14:textFill>
            <w14:solidFill>
              <w14:schemeClr w14:val="tx1"/>
            </w14:solidFill>
          </w14:textFill>
        </w:rPr>
        <w:t>根据密度体积计算公式取1.132e-8 kg，</w:t>
      </w:r>
      <w:r>
        <w:rPr>
          <w:rFonts w:hint="eastAsia"/>
          <w:color w:val="000000" w:themeColor="text1"/>
          <w:sz w:val="24"/>
          <w:szCs w:val="24"/>
          <w:u w:val="none"/>
          <w14:textFill>
            <w14:solidFill>
              <w14:schemeClr w14:val="tx1"/>
            </w14:solidFill>
          </w14:textFill>
        </w:rPr>
        <w:t>计算得到磨料射流在砂管喷口处的速度</w:t>
      </w:r>
      <m:oMath>
        <m:sSub>
          <m:sSubPr>
            <m:ctrlPr>
              <w:rPr>
                <w:rFonts w:ascii="Cambria Math" w:hAnsi="Cambria Math"/>
                <w:color w:val="000000" w:themeColor="text1"/>
                <w:sz w:val="24"/>
                <w:szCs w:val="24"/>
                <w14:textFill>
                  <w14:solidFill>
                    <w14:schemeClr w14:val="tx1"/>
                  </w14:solidFill>
                </w14:textFill>
              </w:rPr>
            </m:ctrlPr>
          </m:sSubPr>
          <m:e>
            <m:r>
              <m:rPr/>
              <w:rPr>
                <w:rFonts w:hint="eastAsia" w:ascii="Cambria Math" w:hAnsi="Cambria Math"/>
                <w:color w:val="000000" w:themeColor="text1"/>
                <w:sz w:val="24"/>
                <w:szCs w:val="24"/>
                <w:u w:val="none"/>
                <w14:textFill>
                  <w14:solidFill>
                    <w14:schemeClr w14:val="tx1"/>
                  </w14:solidFill>
                </w14:textFill>
              </w:rPr>
              <m:t>u</m:t>
            </m:r>
            <m:ctrlPr>
              <w:rPr>
                <w:rFonts w:ascii="Cambria Math" w:hAnsi="Cambria Math"/>
                <w:color w:val="000000" w:themeColor="text1"/>
                <w:sz w:val="24"/>
                <w:szCs w:val="24"/>
                <w14:textFill>
                  <w14:solidFill>
                    <w14:schemeClr w14:val="tx1"/>
                  </w14:solidFill>
                </w14:textFill>
              </w:rPr>
            </m:ctrlPr>
          </m:e>
          <m:sub>
            <m:r>
              <m:rPr/>
              <w:rPr>
                <w:rFonts w:hint="eastAsia" w:ascii="Cambria Math" w:hAnsi="Cambria Math"/>
                <w:color w:val="000000" w:themeColor="text1"/>
                <w:sz w:val="24"/>
                <w:szCs w:val="24"/>
                <w:u w:val="none"/>
                <w14:textFill>
                  <w14:solidFill>
                    <w14:schemeClr w14:val="tx1"/>
                  </w14:solidFill>
                </w14:textFill>
              </w:rPr>
              <m:t>s</m:t>
            </m:r>
            <m:ctrlPr>
              <w:rPr>
                <w:rFonts w:ascii="Cambria Math" w:hAnsi="Cambria Math"/>
                <w:color w:val="000000" w:themeColor="text1"/>
                <w:sz w:val="24"/>
                <w:szCs w:val="24"/>
                <w14:textFill>
                  <w14:solidFill>
                    <w14:schemeClr w14:val="tx1"/>
                  </w14:solidFill>
                </w14:textFill>
              </w:rPr>
            </m:ctrlPr>
          </m:sub>
        </m:sSub>
      </m:oMath>
      <w:r>
        <w:rPr>
          <w:rFonts w:hint="eastAsia"/>
          <w:color w:val="000000" w:themeColor="text1"/>
          <w:sz w:val="24"/>
          <w:szCs w:val="24"/>
          <w:u w:val="none"/>
          <w14:textFill>
            <w14:solidFill>
              <w14:schemeClr w14:val="tx1"/>
            </w14:solidFill>
          </w14:textFill>
        </w:rPr>
        <w:t>为</w:t>
      </w:r>
      <w:r>
        <w:rPr>
          <w:color w:val="000000" w:themeColor="text1"/>
          <w:sz w:val="24"/>
          <w:szCs w:val="24"/>
          <w:u w:val="none"/>
          <w14:textFill>
            <w14:solidFill>
              <w14:schemeClr w14:val="tx1"/>
            </w14:solidFill>
          </w14:textFill>
        </w:rPr>
        <w:t>620.13 m/s</w:t>
      </w:r>
      <w:r>
        <w:rPr>
          <w:rFonts w:hint="eastAsia"/>
          <w:color w:val="000000" w:themeColor="text1"/>
          <w:sz w:val="24"/>
          <w:szCs w:val="24"/>
          <w:u w:val="none"/>
          <w14:textFill>
            <w14:solidFill>
              <w14:schemeClr w14:val="tx1"/>
            </w14:solidFill>
          </w14:textFill>
        </w:rPr>
        <w:t>。因此磨料颗粒在砂管喷口处的动能</w:t>
      </w:r>
      <w:r>
        <w:rPr>
          <w:color w:val="000000" w:themeColor="text1"/>
          <w:sz w:val="24"/>
          <w:szCs w:val="24"/>
          <w:u w:val="none"/>
          <w14:textFill>
            <w14:solidFill>
              <w14:schemeClr w14:val="tx1"/>
            </w14:solidFill>
          </w14:textFill>
        </w:rPr>
        <w:t xml:space="preserve"> </w:t>
      </w:r>
      <m:oMath>
        <m:sSub>
          <m:sSubPr>
            <m:ctrlPr>
              <w:rPr>
                <w:rFonts w:ascii="Cambria Math" w:hAnsi="Cambria Math"/>
                <w:color w:val="000000" w:themeColor="text1"/>
                <w:sz w:val="24"/>
                <w:szCs w:val="24"/>
                <w14:textFill>
                  <w14:solidFill>
                    <w14:schemeClr w14:val="tx1"/>
                  </w14:solidFill>
                </w14:textFill>
              </w:rPr>
            </m:ctrlPr>
          </m:sSubPr>
          <m:e>
            <m:r>
              <m:rPr/>
              <w:rPr>
                <w:rFonts w:hint="eastAsia" w:ascii="Cambria Math" w:hAnsi="Cambria Math"/>
                <w:color w:val="000000" w:themeColor="text1"/>
                <w:sz w:val="24"/>
                <w:szCs w:val="24"/>
                <w:u w:val="none"/>
                <w14:textFill>
                  <w14:solidFill>
                    <w14:schemeClr w14:val="tx1"/>
                  </w14:solidFill>
                </w14:textFill>
              </w:rPr>
              <m:t>E</m:t>
            </m:r>
            <m:ctrlPr>
              <w:rPr>
                <w:rFonts w:ascii="Cambria Math" w:hAnsi="Cambria Math"/>
                <w:color w:val="000000" w:themeColor="text1"/>
                <w:sz w:val="24"/>
                <w:szCs w:val="24"/>
                <w14:textFill>
                  <w14:solidFill>
                    <w14:schemeClr w14:val="tx1"/>
                  </w14:solidFill>
                </w14:textFill>
              </w:rPr>
            </m:ctrlPr>
          </m:e>
          <m:sub>
            <m:r>
              <m:rPr/>
              <w:rPr>
                <w:rFonts w:hint="eastAsia" w:ascii="Cambria Math" w:hAnsi="Cambria Math"/>
                <w:color w:val="000000" w:themeColor="text1"/>
                <w:sz w:val="24"/>
                <w:szCs w:val="24"/>
                <w:u w:val="none"/>
                <w14:textFill>
                  <w14:solidFill>
                    <w14:schemeClr w14:val="tx1"/>
                  </w14:solidFill>
                </w14:textFill>
              </w:rPr>
              <m:t>s</m:t>
            </m:r>
            <m:ctrlPr>
              <w:rPr>
                <w:rFonts w:ascii="Cambria Math" w:hAnsi="Cambria Math"/>
                <w:color w:val="000000" w:themeColor="text1"/>
                <w:sz w:val="24"/>
                <w:szCs w:val="24"/>
                <w14:textFill>
                  <w14:solidFill>
                    <w14:schemeClr w14:val="tx1"/>
                  </w14:solidFill>
                </w14:textFill>
              </w:rPr>
            </m:ctrlPr>
          </m:sub>
        </m:sSub>
      </m:oMath>
      <w:r>
        <w:rPr>
          <w:rFonts w:hint="eastAsia"/>
          <w:color w:val="000000" w:themeColor="text1"/>
          <w:sz w:val="24"/>
          <w:szCs w:val="24"/>
          <w:u w:val="none"/>
          <w14:textFill>
            <w14:solidFill>
              <w14:schemeClr w14:val="tx1"/>
            </w14:solidFill>
          </w14:textFill>
        </w:rPr>
        <w:t>为：</w:t>
      </w:r>
    </w:p>
    <w:p>
      <w:pPr>
        <w:spacing w:line="360" w:lineRule="auto"/>
        <w:ind w:firstLine="480" w:firstLineChars="200"/>
        <w:jc w:val="right"/>
        <w:rPr>
          <w:rFonts w:hint="eastAsia" w:ascii="Times New Roman" w:hAnsi="Times New Roman"/>
          <w:i w:val="0"/>
          <w:sz w:val="24"/>
          <w:szCs w:val="24"/>
        </w:rPr>
      </w:pPr>
      <m:oMath>
        <m:sSub>
          <m:sSubPr>
            <m:ctrlPr>
              <w:rPr>
                <w:rFonts w:ascii="Cambria Math" w:hAnsi="Cambria Math"/>
                <w:sz w:val="24"/>
                <w:szCs w:val="24"/>
              </w:rPr>
            </m:ctrlPr>
          </m:sSubPr>
          <m:e>
            <m:r>
              <m:rPr/>
              <w:rPr>
                <w:rFonts w:ascii="Cambria Math" w:hAnsi="Cambria Math"/>
                <w:sz w:val="24"/>
                <w:szCs w:val="24"/>
              </w:rPr>
              <m:t>E</m:t>
            </m:r>
            <m:ctrlPr>
              <w:rPr>
                <w:rFonts w:ascii="Cambria Math" w:hAnsi="Cambria Math"/>
                <w:sz w:val="24"/>
                <w:szCs w:val="24"/>
              </w:rPr>
            </m:ctrlPr>
          </m:e>
          <m:sub>
            <m:r>
              <m:rPr/>
              <w:rPr>
                <w:rFonts w:ascii="Cambria Math" w:hAnsi="Cambria Math"/>
                <w:sz w:val="24"/>
                <w:szCs w:val="24"/>
              </w:rPr>
              <m:t>s</m:t>
            </m:r>
            <m:ctrlPr>
              <w:rPr>
                <w:rFonts w:ascii="Cambria Math" w:hAnsi="Cambria Math"/>
                <w:sz w:val="24"/>
                <w:szCs w:val="24"/>
              </w:rPr>
            </m:ctrlPr>
          </m:sub>
        </m:sSub>
        <m:r>
          <m:rPr/>
          <w:rPr>
            <w:rFonts w:ascii="Cambria Math" w:hAnsi="Cambria Math"/>
            <w:sz w:val="24"/>
            <w:szCs w:val="24"/>
          </w:rPr>
          <m:t>=</m:t>
        </m:r>
        <m:f>
          <m:fPr>
            <m:ctrlPr>
              <w:rPr>
                <w:rFonts w:ascii="Cambria Math" w:hAnsi="Cambria Math"/>
                <w:sz w:val="24"/>
                <w:szCs w:val="24"/>
              </w:rPr>
            </m:ctrlPr>
          </m:fPr>
          <m:num>
            <m:r>
              <m:rPr/>
              <w:rPr>
                <w:rFonts w:ascii="Cambria Math" w:hAnsi="Cambria Math"/>
                <w:sz w:val="24"/>
                <w:szCs w:val="24"/>
              </w:rPr>
              <m:t>1</m:t>
            </m:r>
            <m:ctrlPr>
              <w:rPr>
                <w:rFonts w:ascii="Cambria Math" w:hAnsi="Cambria Math"/>
                <w:sz w:val="24"/>
                <w:szCs w:val="24"/>
              </w:rPr>
            </m:ctrlPr>
          </m:num>
          <m:den>
            <m:r>
              <m:rPr/>
              <w:rPr>
                <w:rFonts w:ascii="Cambria Math" w:hAnsi="Cambria Math"/>
                <w:sz w:val="24"/>
                <w:szCs w:val="24"/>
              </w:rPr>
              <m:t>2</m:t>
            </m:r>
            <m:ctrlPr>
              <w:rPr>
                <w:rFonts w:ascii="Cambria Math" w:hAnsi="Cambria Math"/>
                <w:sz w:val="24"/>
                <w:szCs w:val="24"/>
              </w:rPr>
            </m:ctrlPr>
          </m:den>
        </m:f>
        <m:r>
          <m:rPr/>
          <w:rPr>
            <w:rFonts w:ascii="Cambria Math" w:hAnsi="Cambria Math"/>
            <w:sz w:val="24"/>
            <w:szCs w:val="24"/>
          </w:rPr>
          <m:t>m</m:t>
        </m:r>
        <m:sSubSup>
          <m:sSubSupPr>
            <m:ctrlPr>
              <w:rPr>
                <w:rFonts w:ascii="Cambria Math" w:hAnsi="Cambria Math"/>
                <w:sz w:val="24"/>
                <w:szCs w:val="24"/>
              </w:rPr>
            </m:ctrlPr>
          </m:sSubSupPr>
          <m:e>
            <m:r>
              <m:rPr/>
              <w:rPr>
                <w:rFonts w:ascii="Cambria Math" w:hAnsi="Cambria Math"/>
                <w:sz w:val="24"/>
                <w:szCs w:val="24"/>
              </w:rPr>
              <m:t>u</m:t>
            </m:r>
            <m:ctrlPr>
              <w:rPr>
                <w:rFonts w:ascii="Cambria Math" w:hAnsi="Cambria Math"/>
                <w:sz w:val="24"/>
                <w:szCs w:val="24"/>
              </w:rPr>
            </m:ctrlPr>
          </m:e>
          <m:sub>
            <m:r>
              <m:rPr/>
              <w:rPr>
                <w:rFonts w:ascii="Cambria Math" w:hAnsi="Cambria Math"/>
                <w:sz w:val="24"/>
                <w:szCs w:val="24"/>
              </w:rPr>
              <m:t>s</m:t>
            </m:r>
            <m:ctrlPr>
              <w:rPr>
                <w:rFonts w:ascii="Cambria Math" w:hAnsi="Cambria Math"/>
                <w:sz w:val="24"/>
                <w:szCs w:val="24"/>
              </w:rPr>
            </m:ctrlPr>
          </m:sub>
          <m:sup>
            <m:r>
              <m:rPr/>
              <w:rPr>
                <w:rFonts w:ascii="Cambria Math" w:hAnsi="Cambria Math"/>
                <w:sz w:val="24"/>
                <w:szCs w:val="24"/>
              </w:rPr>
              <m:t>2</m:t>
            </m:r>
            <m:ctrlPr>
              <w:rPr>
                <w:rFonts w:ascii="Cambria Math" w:hAnsi="Cambria Math"/>
                <w:sz w:val="24"/>
                <w:szCs w:val="24"/>
              </w:rPr>
            </m:ctrlPr>
          </m:sup>
        </m:sSubSup>
        <m:r>
          <m:rPr/>
          <w:rPr>
            <w:rFonts w:ascii="Cambria Math" w:hAnsi="Cambria Math"/>
            <w:sz w:val="24"/>
            <w:szCs w:val="24"/>
          </w:rPr>
          <m:t>=2.177e−3</m:t>
        </m:r>
        <m:d>
          <m:dPr>
            <m:ctrlPr>
              <w:rPr>
                <w:rFonts w:ascii="Cambria Math" w:hAnsi="Cambria Math"/>
                <w:i/>
                <w:sz w:val="24"/>
                <w:szCs w:val="24"/>
              </w:rPr>
            </m:ctrlPr>
          </m:dPr>
          <m:e>
            <m:r>
              <m:rPr/>
              <w:rPr>
                <w:rFonts w:ascii="Cambria Math" w:hAnsi="Cambria Math"/>
                <w:sz w:val="24"/>
                <w:szCs w:val="24"/>
              </w:rPr>
              <m:t>J</m:t>
            </m:r>
            <m:ctrlPr>
              <w:rPr>
                <w:rFonts w:ascii="Cambria Math" w:hAnsi="Cambria Math"/>
                <w:i/>
                <w:sz w:val="24"/>
                <w:szCs w:val="24"/>
              </w:rPr>
            </m:ctrlPr>
          </m:e>
        </m:d>
      </m:oMath>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rFonts w:hint="eastAsia"/>
          <w:sz w:val="24"/>
          <w:szCs w:val="24"/>
        </w:rPr>
        <w:t>(</w:t>
      </w:r>
      <w:r>
        <w:rPr>
          <w:sz w:val="24"/>
          <w:szCs w:val="24"/>
        </w:rPr>
        <w:t>2.20)</w:t>
      </w:r>
    </w:p>
    <w:p>
      <w:pPr>
        <w:spacing w:line="360" w:lineRule="auto"/>
        <w:ind w:firstLine="480" w:firstLineChars="200"/>
        <w:rPr>
          <w:sz w:val="24"/>
          <w:szCs w:val="24"/>
        </w:rPr>
      </w:pPr>
      <w:r>
        <w:rPr>
          <w:rFonts w:hint="eastAsia"/>
          <w:sz w:val="24"/>
          <w:szCs w:val="24"/>
        </w:rPr>
        <w:t>章文峰等人基于P</w:t>
      </w:r>
      <w:r>
        <w:rPr>
          <w:sz w:val="24"/>
          <w:szCs w:val="24"/>
        </w:rPr>
        <w:t>IV</w:t>
      </w:r>
      <w:r>
        <w:rPr>
          <w:rFonts w:hint="eastAsia"/>
          <w:sz w:val="24"/>
          <w:szCs w:val="24"/>
        </w:rPr>
        <w:t>技术，结合图像处理与滤波分析技术，提出了一种测量磨料流速的非接触式测量方法</w:t>
      </w:r>
      <w:r>
        <w:fldChar w:fldCharType="begin"/>
      </w:r>
      <w:r>
        <w:instrText xml:space="preserve"> REF _Ref40296218 \r \h  \* MERGEFORMAT </w:instrText>
      </w:r>
      <w:r>
        <w:fldChar w:fldCharType="separate"/>
      </w:r>
      <w:r>
        <w:rPr>
          <w:sz w:val="24"/>
          <w:szCs w:val="24"/>
          <w:vertAlign w:val="superscript"/>
        </w:rPr>
        <w:t>[57]</w:t>
      </w:r>
      <w:r>
        <w:fldChar w:fldCharType="end"/>
      </w:r>
      <w:r>
        <w:rPr>
          <w:rFonts w:hint="eastAsia"/>
          <w:sz w:val="24"/>
          <w:szCs w:val="24"/>
        </w:rPr>
        <w:t>，实验结果表明，磨料在射流中心速度最大，其速度从射流中心往射流边界方向逐渐减小，呈现出钟形速度分布。磨料速度越大，动能越大，这也间接地说明了磨料射流在空气中磨料能量从射流中心往射流边界方向逐渐递减，呈钟形能量分布。同样地，磨料</w:t>
      </w:r>
      <w:r>
        <w:rPr>
          <w:sz w:val="24"/>
          <w:szCs w:val="24"/>
        </w:rPr>
        <w:t>射流在轴向</w:t>
      </w:r>
      <w:r>
        <w:rPr>
          <w:rFonts w:hint="eastAsia"/>
          <w:sz w:val="24"/>
          <w:szCs w:val="24"/>
        </w:rPr>
        <w:t>喷射</w:t>
      </w:r>
      <w:r>
        <w:rPr>
          <w:sz w:val="24"/>
          <w:szCs w:val="24"/>
        </w:rPr>
        <w:t>过程</w:t>
      </w:r>
      <w:r>
        <w:rPr>
          <w:rFonts w:hint="eastAsia"/>
          <w:sz w:val="24"/>
          <w:szCs w:val="24"/>
        </w:rPr>
        <w:t>中</w:t>
      </w:r>
      <w:r>
        <w:rPr>
          <w:sz w:val="24"/>
          <w:szCs w:val="24"/>
        </w:rPr>
        <w:t>，</w:t>
      </w:r>
      <w:r>
        <w:rPr>
          <w:rFonts w:hint="eastAsia"/>
          <w:sz w:val="24"/>
          <w:szCs w:val="24"/>
        </w:rPr>
        <w:t>由于</w:t>
      </w:r>
      <w:r>
        <w:rPr>
          <w:sz w:val="24"/>
          <w:szCs w:val="24"/>
        </w:rPr>
        <w:t>空气阻力，</w:t>
      </w:r>
      <w:r>
        <w:rPr>
          <w:rFonts w:hint="eastAsia"/>
          <w:sz w:val="24"/>
          <w:szCs w:val="24"/>
        </w:rPr>
        <w:t>轴向湍动能和湍流耗散率减小，在</w:t>
      </w:r>
      <w:r>
        <w:rPr>
          <w:sz w:val="24"/>
          <w:szCs w:val="24"/>
        </w:rPr>
        <w:t>垂直</w:t>
      </w:r>
      <w:r>
        <w:rPr>
          <w:rFonts w:hint="eastAsia"/>
          <w:sz w:val="24"/>
          <w:szCs w:val="24"/>
        </w:rPr>
        <w:t>截面上</w:t>
      </w:r>
      <w:r>
        <w:rPr>
          <w:sz w:val="24"/>
          <w:szCs w:val="24"/>
        </w:rPr>
        <w:t>磨料动能</w:t>
      </w:r>
      <w:r>
        <w:rPr>
          <w:rFonts w:hint="eastAsia"/>
          <w:sz w:val="24"/>
          <w:szCs w:val="24"/>
        </w:rPr>
        <w:t>逐渐衰减。</w:t>
      </w:r>
    </w:p>
    <w:p>
      <w:pPr>
        <w:spacing w:line="360" w:lineRule="auto"/>
        <w:ind w:firstLine="480" w:firstLineChars="200"/>
        <w:jc w:val="both"/>
        <w:rPr>
          <w:sz w:val="24"/>
          <w:szCs w:val="24"/>
        </w:rPr>
      </w:pPr>
      <w:r>
        <w:rPr>
          <w:rFonts w:hint="eastAsia"/>
          <w:sz w:val="24"/>
          <w:szCs w:val="24"/>
        </w:rPr>
        <w:t>基于磨料</w:t>
      </w:r>
      <w:r>
        <w:rPr>
          <w:sz w:val="24"/>
          <w:szCs w:val="24"/>
        </w:rPr>
        <w:t>射流在空气中磨料分布情况的研究</w:t>
      </w:r>
      <w:r>
        <w:rPr>
          <w:rFonts w:hint="eastAsia"/>
          <w:sz w:val="24"/>
          <w:szCs w:val="24"/>
        </w:rPr>
        <w:t>分析</w:t>
      </w:r>
      <w:r>
        <w:rPr>
          <w:sz w:val="24"/>
          <w:szCs w:val="24"/>
        </w:rPr>
        <w:t>，</w:t>
      </w:r>
      <w:r>
        <w:rPr>
          <w:rFonts w:hint="eastAsia"/>
          <w:sz w:val="24"/>
          <w:szCs w:val="24"/>
        </w:rPr>
        <w:t>可以得知磨料</w:t>
      </w:r>
      <w:r>
        <w:rPr>
          <w:sz w:val="24"/>
          <w:szCs w:val="24"/>
        </w:rPr>
        <w:t>射流</w:t>
      </w:r>
      <w:r>
        <w:rPr>
          <w:rFonts w:hint="eastAsia"/>
          <w:sz w:val="24"/>
          <w:szCs w:val="24"/>
        </w:rPr>
        <w:t>实际</w:t>
      </w:r>
      <w:r>
        <w:rPr>
          <w:sz w:val="24"/>
          <w:szCs w:val="24"/>
        </w:rPr>
        <w:t>上</w:t>
      </w:r>
      <w:r>
        <w:rPr>
          <w:rFonts w:hint="eastAsia"/>
          <w:sz w:val="24"/>
          <w:szCs w:val="24"/>
        </w:rPr>
        <w:t>具备</w:t>
      </w:r>
      <w:r>
        <w:rPr>
          <w:sz w:val="24"/>
          <w:szCs w:val="24"/>
        </w:rPr>
        <w:t>切割材料能力的</w:t>
      </w:r>
      <w:r>
        <w:rPr>
          <w:rFonts w:hint="eastAsia"/>
          <w:sz w:val="24"/>
          <w:szCs w:val="24"/>
        </w:rPr>
        <w:t>流形</w:t>
      </w:r>
      <w:r>
        <w:rPr>
          <w:sz w:val="24"/>
          <w:szCs w:val="24"/>
        </w:rPr>
        <w:t>很大程度上取决于磨料数量</w:t>
      </w:r>
      <w:r>
        <w:rPr>
          <w:rFonts w:hint="eastAsia"/>
          <w:sz w:val="24"/>
          <w:szCs w:val="24"/>
        </w:rPr>
        <w:t>以及</w:t>
      </w:r>
      <w:r>
        <w:rPr>
          <w:sz w:val="24"/>
          <w:szCs w:val="24"/>
        </w:rPr>
        <w:t>能量的分布，而</w:t>
      </w:r>
      <w:r>
        <w:rPr>
          <w:rFonts w:hint="eastAsia"/>
          <w:sz w:val="24"/>
          <w:szCs w:val="24"/>
        </w:rPr>
        <w:t>不能</w:t>
      </w:r>
      <w:r>
        <w:rPr>
          <w:sz w:val="24"/>
          <w:szCs w:val="24"/>
        </w:rPr>
        <w:t>简单等同于</w:t>
      </w:r>
      <w:r>
        <w:rPr>
          <w:rFonts w:hint="eastAsia"/>
          <w:sz w:val="24"/>
          <w:szCs w:val="24"/>
        </w:rPr>
        <w:t>射流</w:t>
      </w:r>
      <w:r>
        <w:rPr>
          <w:sz w:val="24"/>
          <w:szCs w:val="24"/>
        </w:rPr>
        <w:t>中</w:t>
      </w:r>
      <w:r>
        <w:rPr>
          <w:rFonts w:hint="eastAsia"/>
          <w:sz w:val="24"/>
          <w:szCs w:val="24"/>
        </w:rPr>
        <w:t>纯水</w:t>
      </w:r>
      <w:r>
        <w:rPr>
          <w:sz w:val="24"/>
          <w:szCs w:val="24"/>
        </w:rPr>
        <w:t>在空气中的表现形式</w:t>
      </w:r>
      <w:r>
        <w:rPr>
          <w:rFonts w:hint="eastAsia"/>
          <w:sz w:val="24"/>
          <w:szCs w:val="24"/>
        </w:rPr>
        <w:t>。</w:t>
      </w:r>
      <w:r>
        <w:rPr>
          <w:sz w:val="24"/>
          <w:szCs w:val="24"/>
        </w:rPr>
        <w:t>综合</w:t>
      </w:r>
      <w:r>
        <w:rPr>
          <w:rFonts w:hint="eastAsia"/>
          <w:sz w:val="24"/>
          <w:szCs w:val="24"/>
        </w:rPr>
        <w:t>考虑磨料</w:t>
      </w:r>
      <w:r>
        <w:rPr>
          <w:sz w:val="24"/>
          <w:szCs w:val="24"/>
        </w:rPr>
        <w:t>在水平截面和垂直截面两个方向上的</w:t>
      </w:r>
      <w:r>
        <w:rPr>
          <w:rFonts w:hint="eastAsia"/>
          <w:sz w:val="24"/>
          <w:szCs w:val="24"/>
        </w:rPr>
        <w:t>动能</w:t>
      </w:r>
      <w:r>
        <w:rPr>
          <w:sz w:val="24"/>
          <w:szCs w:val="24"/>
        </w:rPr>
        <w:t>衰减和分布情况，</w:t>
      </w:r>
      <w:r>
        <w:rPr>
          <w:rFonts w:hint="eastAsia"/>
          <w:sz w:val="24"/>
          <w:szCs w:val="24"/>
        </w:rPr>
        <w:t>可采用如图2.6所示</w:t>
      </w:r>
      <w:r>
        <w:rPr>
          <w:sz w:val="24"/>
          <w:szCs w:val="24"/>
        </w:rPr>
        <w:t>的</w:t>
      </w:r>
      <w:r>
        <w:rPr>
          <w:rFonts w:hint="eastAsia"/>
          <w:sz w:val="24"/>
          <w:szCs w:val="24"/>
        </w:rPr>
        <w:t>动能</w:t>
      </w:r>
      <w:r>
        <w:rPr>
          <w:sz w:val="24"/>
          <w:szCs w:val="24"/>
        </w:rPr>
        <w:t>曲</w:t>
      </w:r>
      <w:r>
        <w:rPr>
          <w:rFonts w:hint="eastAsia"/>
          <w:sz w:val="24"/>
          <w:szCs w:val="24"/>
        </w:rPr>
        <w:t>线</w:t>
      </w:r>
      <w:r>
        <w:rPr>
          <w:sz w:val="24"/>
          <w:szCs w:val="24"/>
        </w:rPr>
        <w:t>来描绘不同水平截面上</w:t>
      </w:r>
      <w:r>
        <w:rPr>
          <w:rFonts w:hint="eastAsia"/>
          <w:sz w:val="24"/>
          <w:szCs w:val="24"/>
        </w:rPr>
        <w:t>磨料动能分布</w:t>
      </w:r>
      <w:r>
        <w:rPr>
          <w:sz w:val="24"/>
          <w:szCs w:val="24"/>
        </w:rPr>
        <w:t>情况。</w:t>
      </w:r>
      <w:r>
        <w:rPr>
          <w:rFonts w:hint="eastAsia"/>
          <w:sz w:val="24"/>
          <w:szCs w:val="24"/>
        </w:rPr>
        <w:t>正是</w:t>
      </w:r>
      <w:r>
        <w:rPr>
          <w:sz w:val="24"/>
          <w:szCs w:val="24"/>
        </w:rPr>
        <w:t>由于</w:t>
      </w:r>
      <w:r>
        <w:rPr>
          <w:rFonts w:hint="eastAsia"/>
          <w:sz w:val="24"/>
          <w:szCs w:val="24"/>
        </w:rPr>
        <w:t>等</w:t>
      </w:r>
      <w:r>
        <w:rPr>
          <w:sz w:val="24"/>
          <w:szCs w:val="24"/>
        </w:rPr>
        <w:t>动能</w:t>
      </w:r>
      <w:r>
        <w:rPr>
          <w:rFonts w:hint="eastAsia"/>
          <w:sz w:val="24"/>
          <w:szCs w:val="24"/>
        </w:rPr>
        <w:t>密度</w:t>
      </w:r>
      <w:r>
        <w:rPr>
          <w:sz w:val="24"/>
          <w:szCs w:val="24"/>
        </w:rPr>
        <w:t>线的变化，</w:t>
      </w:r>
      <w:r>
        <w:rPr>
          <w:rFonts w:hint="eastAsia"/>
          <w:sz w:val="24"/>
          <w:szCs w:val="24"/>
        </w:rPr>
        <w:t>导致</w:t>
      </w:r>
      <w:r>
        <w:rPr>
          <w:sz w:val="24"/>
          <w:szCs w:val="24"/>
        </w:rPr>
        <w:t>了磨料射流在瞬时</w:t>
      </w:r>
      <w:r>
        <w:rPr>
          <w:rFonts w:hint="eastAsia"/>
          <w:sz w:val="24"/>
          <w:szCs w:val="24"/>
        </w:rPr>
        <w:t>状态</w:t>
      </w:r>
      <w:r>
        <w:rPr>
          <w:sz w:val="24"/>
          <w:szCs w:val="24"/>
        </w:rPr>
        <w:t>下</w:t>
      </w:r>
      <w:r>
        <w:rPr>
          <w:rFonts w:hint="eastAsia"/>
          <w:sz w:val="24"/>
          <w:szCs w:val="24"/>
        </w:rPr>
        <w:t>不同</w:t>
      </w:r>
      <w:r>
        <w:rPr>
          <w:sz w:val="24"/>
          <w:szCs w:val="24"/>
        </w:rPr>
        <w:t>区域对材料切割</w:t>
      </w:r>
      <w:r>
        <w:rPr>
          <w:rFonts w:hint="eastAsia"/>
          <w:sz w:val="24"/>
          <w:szCs w:val="24"/>
        </w:rPr>
        <w:t>能力</w:t>
      </w:r>
      <w:r>
        <w:rPr>
          <w:sz w:val="24"/>
          <w:szCs w:val="24"/>
        </w:rPr>
        <w:t>的不同</w:t>
      </w:r>
      <w:r>
        <w:rPr>
          <w:rFonts w:hint="eastAsia"/>
          <w:sz w:val="24"/>
          <w:szCs w:val="24"/>
        </w:rPr>
        <w:t>。</w:t>
      </w:r>
    </w:p>
    <w:p>
      <w:pPr>
        <w:spacing w:line="360" w:lineRule="auto"/>
        <w:jc w:val="center"/>
        <w:rPr>
          <w:sz w:val="24"/>
          <w:szCs w:val="24"/>
        </w:rPr>
      </w:pPr>
      <w:r>
        <w:rPr>
          <w:sz w:val="24"/>
          <w:szCs w:val="24"/>
        </w:rPr>
        <w:drawing>
          <wp:inline distT="0" distB="0" distL="0" distR="0">
            <wp:extent cx="3462655" cy="1916430"/>
            <wp:effectExtent l="0" t="0" r="4445" b="7620"/>
            <wp:docPr id="7" name="图片 7" descr="C:\Users\windr\Desktop\图片8.png图片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windr\Desktop\图片8.png图片8"/>
                    <pic:cNvPicPr>
                      <a:picLocks noChangeAspect="1" noChangeArrowheads="1"/>
                    </pic:cNvPicPr>
                  </pic:nvPicPr>
                  <pic:blipFill>
                    <a:blip r:embed="rId80"/>
                    <a:srcRect/>
                    <a:stretch>
                      <a:fillRect/>
                    </a:stretch>
                  </pic:blipFill>
                  <pic:spPr>
                    <a:xfrm>
                      <a:off x="0" y="0"/>
                      <a:ext cx="3462655" cy="1916980"/>
                    </a:xfrm>
                    <a:prstGeom prst="rect">
                      <a:avLst/>
                    </a:prstGeom>
                    <a:noFill/>
                    <a:ln>
                      <a:noFill/>
                    </a:ln>
                  </pic:spPr>
                </pic:pic>
              </a:graphicData>
            </a:graphic>
          </wp:inline>
        </w:drawing>
      </w:r>
    </w:p>
    <w:p>
      <w:pPr>
        <w:jc w:val="center"/>
        <w:rPr>
          <w:rFonts w:ascii="宋体" w:hAnsi="宋体"/>
        </w:rPr>
      </w:pPr>
      <w:r>
        <w:rPr>
          <w:rFonts w:hint="eastAsia" w:ascii="宋体" w:hAnsi="宋体"/>
        </w:rPr>
        <w:t>图</w:t>
      </w:r>
      <w:r>
        <w:t xml:space="preserve">2.6 </w:t>
      </w:r>
      <w:r>
        <w:rPr>
          <w:rFonts w:ascii="宋体" w:hAnsi="宋体"/>
        </w:rPr>
        <w:t xml:space="preserve"> </w:t>
      </w:r>
      <w:r>
        <w:rPr>
          <w:rFonts w:hint="eastAsia" w:ascii="宋体" w:hAnsi="宋体"/>
        </w:rPr>
        <w:t>不同水平</w:t>
      </w:r>
      <w:r>
        <w:rPr>
          <w:rFonts w:ascii="宋体" w:hAnsi="宋体"/>
        </w:rPr>
        <w:t>截面</w:t>
      </w:r>
      <w:r>
        <w:rPr>
          <w:rFonts w:hint="eastAsia" w:ascii="宋体" w:hAnsi="宋体"/>
        </w:rPr>
        <w:t>上</w:t>
      </w:r>
      <w:r>
        <w:rPr>
          <w:rFonts w:ascii="宋体" w:hAnsi="宋体"/>
        </w:rPr>
        <w:t>的</w:t>
      </w:r>
      <w:r>
        <w:rPr>
          <w:rFonts w:hint="eastAsia" w:ascii="宋体" w:hAnsi="宋体"/>
        </w:rPr>
        <w:t>磨料动能分布情况</w:t>
      </w:r>
    </w:p>
    <w:p>
      <w:pPr>
        <w:spacing w:line="360" w:lineRule="auto"/>
        <w:ind w:firstLine="480" w:firstLineChars="200"/>
        <w:rPr>
          <w:sz w:val="24"/>
          <w:szCs w:val="24"/>
        </w:rPr>
      </w:pPr>
    </w:p>
    <w:p>
      <w:pPr>
        <w:spacing w:line="360" w:lineRule="auto"/>
        <w:ind w:firstLine="480" w:firstLineChars="200"/>
        <w:rPr>
          <w:sz w:val="24"/>
          <w:szCs w:val="24"/>
        </w:rPr>
      </w:pPr>
      <w:r>
        <w:rPr>
          <w:rFonts w:hint="eastAsia"/>
          <w:sz w:val="24"/>
          <w:szCs w:val="24"/>
        </w:rPr>
        <w:t>当</w:t>
      </w:r>
      <w:r>
        <w:rPr>
          <w:sz w:val="24"/>
          <w:szCs w:val="24"/>
        </w:rPr>
        <w:t>磨料射流在切割材料</w:t>
      </w:r>
      <w:r>
        <w:rPr>
          <w:rFonts w:hint="eastAsia"/>
          <w:sz w:val="24"/>
          <w:szCs w:val="24"/>
        </w:rPr>
        <w:t>时</w:t>
      </w:r>
      <w:r>
        <w:rPr>
          <w:sz w:val="24"/>
          <w:szCs w:val="24"/>
        </w:rPr>
        <w:t>，</w:t>
      </w:r>
      <w:r>
        <w:rPr>
          <w:rFonts w:hint="eastAsia"/>
          <w:sz w:val="24"/>
          <w:szCs w:val="24"/>
        </w:rPr>
        <w:t>其</w:t>
      </w:r>
      <w:r>
        <w:rPr>
          <w:sz w:val="24"/>
          <w:szCs w:val="24"/>
        </w:rPr>
        <w:t>形成的切缝</w:t>
      </w:r>
      <w:r>
        <w:rPr>
          <w:rFonts w:hint="eastAsia"/>
          <w:sz w:val="24"/>
          <w:szCs w:val="24"/>
        </w:rPr>
        <w:t>形貌</w:t>
      </w:r>
      <w:r>
        <w:rPr>
          <w:sz w:val="24"/>
          <w:szCs w:val="24"/>
        </w:rPr>
        <w:t>与在空气</w:t>
      </w:r>
      <w:r>
        <w:rPr>
          <w:rFonts w:hint="eastAsia"/>
          <w:sz w:val="24"/>
          <w:szCs w:val="24"/>
        </w:rPr>
        <w:t>中的射流</w:t>
      </w:r>
      <w:r>
        <w:rPr>
          <w:sz w:val="24"/>
          <w:szCs w:val="24"/>
        </w:rPr>
        <w:t>流形又不尽相同</w:t>
      </w:r>
      <w:r>
        <w:rPr>
          <w:rFonts w:hint="eastAsia"/>
          <w:sz w:val="24"/>
          <w:szCs w:val="24"/>
        </w:rPr>
        <w:t>，</w:t>
      </w:r>
      <w:r>
        <w:rPr>
          <w:sz w:val="24"/>
          <w:szCs w:val="24"/>
        </w:rPr>
        <w:t>这是因为磨料射流是</w:t>
      </w:r>
      <w:r>
        <w:rPr>
          <w:rFonts w:hint="eastAsia"/>
          <w:sz w:val="24"/>
          <w:szCs w:val="24"/>
        </w:rPr>
        <w:t>一把“软刀子”，它有着传统硬质刀具所没有的特性。</w:t>
      </w:r>
      <w:r>
        <w:rPr>
          <w:sz w:val="24"/>
          <w:szCs w:val="24"/>
        </w:rPr>
        <w:t xml:space="preserve"> </w:t>
      </w:r>
      <w:r>
        <w:rPr>
          <w:rFonts w:hint="eastAsia"/>
          <w:sz w:val="24"/>
          <w:szCs w:val="24"/>
        </w:rPr>
        <w:t>影响</w:t>
      </w:r>
      <w:r>
        <w:rPr>
          <w:sz w:val="24"/>
          <w:szCs w:val="24"/>
        </w:rPr>
        <w:t>磨料射流切割能力</w:t>
      </w:r>
      <w:r>
        <w:rPr>
          <w:rFonts w:hint="eastAsia"/>
          <w:sz w:val="24"/>
          <w:szCs w:val="24"/>
        </w:rPr>
        <w:t>的因素有</w:t>
      </w:r>
      <w:r>
        <w:rPr>
          <w:sz w:val="24"/>
          <w:szCs w:val="24"/>
        </w:rPr>
        <w:t>两个，</w:t>
      </w:r>
      <w:r>
        <w:rPr>
          <w:rFonts w:hint="eastAsia"/>
          <w:sz w:val="24"/>
          <w:szCs w:val="24"/>
        </w:rPr>
        <w:t>一个是</w:t>
      </w:r>
      <w:r>
        <w:rPr>
          <w:sz w:val="24"/>
          <w:szCs w:val="24"/>
        </w:rPr>
        <w:t>磨料</w:t>
      </w:r>
      <w:r>
        <w:rPr>
          <w:rFonts w:hint="eastAsia"/>
          <w:sz w:val="24"/>
          <w:szCs w:val="24"/>
        </w:rPr>
        <w:t>射流</w:t>
      </w:r>
      <w:r>
        <w:rPr>
          <w:sz w:val="24"/>
          <w:szCs w:val="24"/>
        </w:rPr>
        <w:t>动能密度，另一个是</w:t>
      </w:r>
      <w:r>
        <w:rPr>
          <w:rFonts w:hint="eastAsia"/>
          <w:sz w:val="24"/>
          <w:szCs w:val="24"/>
        </w:rPr>
        <w:t>停留</w:t>
      </w:r>
      <w:r>
        <w:rPr>
          <w:sz w:val="24"/>
          <w:szCs w:val="24"/>
        </w:rPr>
        <w:t>时间。</w:t>
      </w:r>
      <w:r>
        <w:rPr>
          <w:rFonts w:hint="eastAsia"/>
          <w:sz w:val="24"/>
          <w:szCs w:val="24"/>
        </w:rPr>
        <w:t>基于</w:t>
      </w:r>
      <w:r>
        <w:rPr>
          <w:sz w:val="24"/>
          <w:szCs w:val="24"/>
        </w:rPr>
        <w:t>这两个</w:t>
      </w:r>
      <w:r>
        <w:rPr>
          <w:rFonts w:hint="eastAsia"/>
          <w:sz w:val="24"/>
          <w:szCs w:val="24"/>
        </w:rPr>
        <w:t>影响</w:t>
      </w:r>
      <w:r>
        <w:rPr>
          <w:sz w:val="24"/>
          <w:szCs w:val="24"/>
        </w:rPr>
        <w:t>因素，</w:t>
      </w:r>
      <w:r>
        <w:rPr>
          <w:rFonts w:hint="eastAsia"/>
          <w:sz w:val="24"/>
          <w:szCs w:val="24"/>
        </w:rPr>
        <w:t>本文</w:t>
      </w:r>
      <w:r>
        <w:rPr>
          <w:sz w:val="24"/>
          <w:szCs w:val="24"/>
        </w:rPr>
        <w:t>提出一个</w:t>
      </w:r>
      <w:r>
        <w:rPr>
          <w:rFonts w:hint="eastAsia"/>
          <w:sz w:val="24"/>
          <w:szCs w:val="24"/>
        </w:rPr>
        <w:t>“</w:t>
      </w:r>
      <w:r>
        <w:rPr>
          <w:sz w:val="24"/>
          <w:szCs w:val="24"/>
        </w:rPr>
        <w:t>能量和</w:t>
      </w:r>
      <w:r>
        <w:rPr>
          <w:rFonts w:hint="eastAsia"/>
          <w:sz w:val="24"/>
          <w:szCs w:val="24"/>
        </w:rPr>
        <w:t>”</w:t>
      </w:r>
      <w:r>
        <w:rPr>
          <w:sz w:val="24"/>
          <w:szCs w:val="24"/>
        </w:rPr>
        <w:t>的概念</w:t>
      </w:r>
      <w:r>
        <w:rPr>
          <w:rFonts w:hint="eastAsia"/>
          <w:sz w:val="24"/>
          <w:szCs w:val="24"/>
        </w:rPr>
        <w:t>，其</w:t>
      </w:r>
      <w:r>
        <w:rPr>
          <w:sz w:val="24"/>
          <w:szCs w:val="24"/>
        </w:rPr>
        <w:t>值</w:t>
      </w:r>
      <w:r>
        <w:rPr>
          <w:rFonts w:hint="eastAsia"/>
          <w:sz w:val="24"/>
          <w:szCs w:val="24"/>
        </w:rPr>
        <w:t>大小</w:t>
      </w:r>
      <w:r>
        <w:rPr>
          <w:sz w:val="24"/>
          <w:szCs w:val="24"/>
        </w:rPr>
        <w:t>为</w:t>
      </w:r>
      <w:r>
        <w:rPr>
          <w:rFonts w:hint="eastAsia"/>
          <w:sz w:val="24"/>
          <w:szCs w:val="24"/>
        </w:rPr>
        <w:t>动能</w:t>
      </w:r>
      <w:r>
        <w:rPr>
          <w:sz w:val="24"/>
          <w:szCs w:val="24"/>
        </w:rPr>
        <w:t>密度与</w:t>
      </w:r>
      <w:r>
        <w:rPr>
          <w:rFonts w:hint="eastAsia"/>
          <w:sz w:val="24"/>
          <w:szCs w:val="24"/>
        </w:rPr>
        <w:t>停留</w:t>
      </w:r>
      <w:r>
        <w:rPr>
          <w:sz w:val="24"/>
          <w:szCs w:val="24"/>
        </w:rPr>
        <w:t>时间的乘积</w:t>
      </w:r>
      <w:r>
        <w:rPr>
          <w:rFonts w:hint="eastAsia"/>
          <w:sz w:val="24"/>
          <w:szCs w:val="24"/>
        </w:rPr>
        <w:t>。要</w:t>
      </w:r>
      <w:r>
        <w:rPr>
          <w:sz w:val="24"/>
          <w:szCs w:val="24"/>
        </w:rPr>
        <w:t>切开某一点的材料，</w:t>
      </w:r>
      <w:r>
        <w:rPr>
          <w:rFonts w:hint="eastAsia"/>
          <w:sz w:val="24"/>
          <w:szCs w:val="24"/>
        </w:rPr>
        <w:t>当前</w:t>
      </w:r>
      <w:r>
        <w:rPr>
          <w:sz w:val="24"/>
          <w:szCs w:val="24"/>
        </w:rPr>
        <w:t>点的能量</w:t>
      </w:r>
      <w:r>
        <w:rPr>
          <w:rFonts w:hint="eastAsia"/>
          <w:sz w:val="24"/>
          <w:szCs w:val="24"/>
        </w:rPr>
        <w:t>和</w:t>
      </w:r>
      <w:r>
        <w:rPr>
          <w:sz w:val="24"/>
          <w:szCs w:val="24"/>
        </w:rPr>
        <w:t>必须大于等于</w:t>
      </w:r>
      <w:r>
        <w:rPr>
          <w:rFonts w:hint="eastAsia"/>
          <w:sz w:val="24"/>
          <w:szCs w:val="24"/>
        </w:rPr>
        <w:t>切开材料</w:t>
      </w:r>
      <w:r>
        <w:rPr>
          <w:sz w:val="24"/>
          <w:szCs w:val="24"/>
        </w:rPr>
        <w:t>所需的能量</w:t>
      </w:r>
      <w:r>
        <w:rPr>
          <w:rFonts w:hint="eastAsia"/>
          <w:sz w:val="24"/>
          <w:szCs w:val="24"/>
        </w:rPr>
        <w:t>阈值</w:t>
      </w:r>
      <w:r>
        <w:rPr>
          <w:sz w:val="24"/>
          <w:szCs w:val="24"/>
        </w:rPr>
        <w:t>。</w:t>
      </w:r>
    </w:p>
    <w:p>
      <w:pPr>
        <w:spacing w:line="360" w:lineRule="auto"/>
        <w:ind w:firstLine="480" w:firstLineChars="200"/>
        <w:rPr>
          <w:sz w:val="24"/>
          <w:szCs w:val="24"/>
        </w:rPr>
      </w:pPr>
      <w:r>
        <w:rPr>
          <w:rFonts w:hint="eastAsia"/>
          <w:sz w:val="24"/>
          <w:szCs w:val="24"/>
        </w:rPr>
        <w:t>因此</w:t>
      </w:r>
      <w:r>
        <w:rPr>
          <w:sz w:val="24"/>
          <w:szCs w:val="24"/>
        </w:rPr>
        <w:t>，</w:t>
      </w:r>
      <w:r>
        <w:rPr>
          <w:rFonts w:hint="eastAsia"/>
          <w:sz w:val="24"/>
          <w:szCs w:val="24"/>
        </w:rPr>
        <w:t>磨料</w:t>
      </w:r>
      <w:r>
        <w:rPr>
          <w:sz w:val="24"/>
          <w:szCs w:val="24"/>
        </w:rPr>
        <w:t>射流</w:t>
      </w:r>
      <w:r>
        <w:rPr>
          <w:rFonts w:hint="eastAsia"/>
          <w:sz w:val="24"/>
          <w:szCs w:val="24"/>
        </w:rPr>
        <w:t>在</w:t>
      </w:r>
      <w:r>
        <w:rPr>
          <w:sz w:val="24"/>
          <w:szCs w:val="24"/>
        </w:rPr>
        <w:t>切割</w:t>
      </w:r>
      <w:r>
        <w:rPr>
          <w:rFonts w:hint="eastAsia"/>
          <w:sz w:val="24"/>
          <w:szCs w:val="24"/>
        </w:rPr>
        <w:t>材料</w:t>
      </w:r>
      <w:r>
        <w:rPr>
          <w:sz w:val="24"/>
          <w:szCs w:val="24"/>
        </w:rPr>
        <w:t>时</w:t>
      </w:r>
      <w:r>
        <w:rPr>
          <w:rFonts w:hint="eastAsia"/>
          <w:sz w:val="24"/>
          <w:szCs w:val="24"/>
        </w:rPr>
        <w:t>会形成</w:t>
      </w:r>
      <w:r>
        <w:rPr>
          <w:sz w:val="24"/>
          <w:szCs w:val="24"/>
        </w:rPr>
        <w:t>不同的切缝</w:t>
      </w:r>
      <w:r>
        <w:rPr>
          <w:rFonts w:hint="eastAsia"/>
          <w:sz w:val="24"/>
          <w:szCs w:val="24"/>
        </w:rPr>
        <w:t>误差特征</w:t>
      </w:r>
      <w:r>
        <w:rPr>
          <w:sz w:val="24"/>
          <w:szCs w:val="24"/>
        </w:rPr>
        <w:t>，</w:t>
      </w:r>
      <w:r>
        <w:rPr>
          <w:rFonts w:hint="eastAsia"/>
          <w:sz w:val="24"/>
          <w:szCs w:val="24"/>
        </w:rPr>
        <w:t>影响</w:t>
      </w:r>
      <w:r>
        <w:rPr>
          <w:sz w:val="24"/>
          <w:szCs w:val="24"/>
        </w:rPr>
        <w:t>最终切缝</w:t>
      </w:r>
      <w:r>
        <w:rPr>
          <w:rFonts w:hint="eastAsia"/>
          <w:sz w:val="24"/>
          <w:szCs w:val="24"/>
        </w:rPr>
        <w:t>误差特征</w:t>
      </w:r>
      <w:r>
        <w:rPr>
          <w:sz w:val="24"/>
          <w:szCs w:val="24"/>
        </w:rPr>
        <w:t>大小的因素包括</w:t>
      </w:r>
      <w:r>
        <w:rPr>
          <w:rFonts w:hint="eastAsia"/>
          <w:sz w:val="24"/>
          <w:szCs w:val="24"/>
        </w:rPr>
        <w:t>水</w:t>
      </w:r>
      <w:r>
        <w:rPr>
          <w:sz w:val="24"/>
          <w:szCs w:val="24"/>
        </w:rPr>
        <w:t>压、</w:t>
      </w:r>
      <w:r>
        <w:rPr>
          <w:rFonts w:hint="eastAsia"/>
          <w:sz w:val="24"/>
          <w:szCs w:val="24"/>
        </w:rPr>
        <w:t>喷嘴</w:t>
      </w:r>
      <w:r>
        <w:rPr>
          <w:sz w:val="24"/>
          <w:szCs w:val="24"/>
        </w:rPr>
        <w:t>结构、磨料</w:t>
      </w:r>
      <w:r>
        <w:rPr>
          <w:rFonts w:hint="eastAsia"/>
          <w:sz w:val="24"/>
          <w:szCs w:val="24"/>
          <w:lang w:val="en-US" w:eastAsia="zh-CN"/>
        </w:rPr>
        <w:t>颗粒大小</w:t>
      </w:r>
      <w:r>
        <w:rPr>
          <w:sz w:val="24"/>
          <w:szCs w:val="24"/>
        </w:rPr>
        <w:t>、</w:t>
      </w:r>
      <w:r>
        <w:rPr>
          <w:rFonts w:hint="eastAsia"/>
          <w:sz w:val="24"/>
          <w:szCs w:val="24"/>
        </w:rPr>
        <w:t>磨料流量</w:t>
      </w:r>
      <w:r>
        <w:rPr>
          <w:sz w:val="24"/>
          <w:szCs w:val="24"/>
        </w:rPr>
        <w:t>、</w:t>
      </w:r>
      <w:r>
        <w:rPr>
          <w:rFonts w:hint="eastAsia"/>
          <w:sz w:val="24"/>
          <w:szCs w:val="24"/>
        </w:rPr>
        <w:t>靶距</w:t>
      </w:r>
      <w:r>
        <w:rPr>
          <w:sz w:val="24"/>
          <w:szCs w:val="24"/>
        </w:rPr>
        <w:t>、</w:t>
      </w:r>
      <w:r>
        <w:rPr>
          <w:rFonts w:hint="eastAsia"/>
          <w:sz w:val="24"/>
          <w:szCs w:val="24"/>
        </w:rPr>
        <w:t>切割头</w:t>
      </w:r>
      <w:r>
        <w:rPr>
          <w:sz w:val="24"/>
          <w:szCs w:val="24"/>
        </w:rPr>
        <w:t>进给速度</w:t>
      </w:r>
      <w:r>
        <w:rPr>
          <w:rFonts w:hint="eastAsia"/>
          <w:sz w:val="24"/>
          <w:szCs w:val="24"/>
        </w:rPr>
        <w:t>、材料</w:t>
      </w:r>
      <w:r>
        <w:rPr>
          <w:sz w:val="24"/>
          <w:szCs w:val="24"/>
        </w:rPr>
        <w:t>参数等。</w:t>
      </w:r>
      <w:r>
        <w:rPr>
          <w:rFonts w:hint="eastAsia"/>
          <w:sz w:val="24"/>
          <w:szCs w:val="24"/>
        </w:rPr>
        <w:t>其中</w:t>
      </w:r>
      <w:r>
        <w:rPr>
          <w:sz w:val="24"/>
          <w:szCs w:val="24"/>
        </w:rPr>
        <w:t>水压、</w:t>
      </w:r>
      <w:r>
        <w:rPr>
          <w:rFonts w:hint="eastAsia"/>
          <w:sz w:val="24"/>
          <w:szCs w:val="24"/>
        </w:rPr>
        <w:t>喷嘴</w:t>
      </w:r>
      <w:r>
        <w:rPr>
          <w:sz w:val="24"/>
          <w:szCs w:val="24"/>
        </w:rPr>
        <w:t>结构、磨料</w:t>
      </w:r>
      <w:r>
        <w:rPr>
          <w:rFonts w:hint="eastAsia"/>
          <w:sz w:val="24"/>
          <w:szCs w:val="24"/>
          <w:lang w:val="en-US" w:eastAsia="zh-CN"/>
        </w:rPr>
        <w:t>颗粒大小</w:t>
      </w:r>
      <w:r>
        <w:rPr>
          <w:sz w:val="24"/>
          <w:szCs w:val="24"/>
        </w:rPr>
        <w:t>、</w:t>
      </w:r>
      <w:r>
        <w:rPr>
          <w:rFonts w:hint="eastAsia"/>
          <w:sz w:val="24"/>
          <w:szCs w:val="24"/>
        </w:rPr>
        <w:t>磨料流量</w:t>
      </w:r>
      <w:r>
        <w:rPr>
          <w:sz w:val="24"/>
          <w:szCs w:val="24"/>
        </w:rPr>
        <w:t>、</w:t>
      </w:r>
      <w:r>
        <w:rPr>
          <w:rFonts w:hint="eastAsia"/>
          <w:sz w:val="24"/>
          <w:szCs w:val="24"/>
        </w:rPr>
        <w:t>靶距影响磨料</w:t>
      </w:r>
      <w:r>
        <w:rPr>
          <w:sz w:val="24"/>
          <w:szCs w:val="24"/>
        </w:rPr>
        <w:t>分布情况和动能密度</w:t>
      </w:r>
      <w:r>
        <w:rPr>
          <w:rFonts w:hint="eastAsia"/>
          <w:sz w:val="24"/>
          <w:szCs w:val="24"/>
        </w:rPr>
        <w:t>，切割头</w:t>
      </w:r>
      <w:r>
        <w:rPr>
          <w:sz w:val="24"/>
          <w:szCs w:val="24"/>
        </w:rPr>
        <w:t>进给速度影响停留时间，材料参数则与切开材料所需能量阈值有</w:t>
      </w:r>
      <w:r>
        <w:rPr>
          <w:rFonts w:hint="eastAsia"/>
          <w:sz w:val="24"/>
          <w:szCs w:val="24"/>
        </w:rPr>
        <w:t>关</w:t>
      </w:r>
      <w:r>
        <w:rPr>
          <w:sz w:val="24"/>
          <w:szCs w:val="24"/>
        </w:rPr>
        <w:t>。</w:t>
      </w:r>
      <w:r>
        <w:rPr>
          <w:rFonts w:hint="eastAsia"/>
          <w:sz w:val="24"/>
          <w:szCs w:val="24"/>
        </w:rPr>
        <w:t>而这些因素中任一因素的变化都会引起射流流形</w:t>
      </w:r>
      <w:r>
        <w:rPr>
          <w:sz w:val="24"/>
          <w:szCs w:val="24"/>
        </w:rPr>
        <w:t>的变化，进一步影响</w:t>
      </w:r>
      <w:r>
        <w:rPr>
          <w:rFonts w:hint="eastAsia"/>
          <w:sz w:val="24"/>
          <w:szCs w:val="24"/>
        </w:rPr>
        <w:t>切缝形成过程，</w:t>
      </w:r>
      <w:r>
        <w:rPr>
          <w:sz w:val="24"/>
          <w:szCs w:val="24"/>
        </w:rPr>
        <w:t>如图</w:t>
      </w:r>
      <w:r>
        <w:rPr>
          <w:rFonts w:hint="eastAsia"/>
          <w:sz w:val="24"/>
          <w:szCs w:val="24"/>
        </w:rPr>
        <w:t>2.</w:t>
      </w:r>
      <w:r>
        <w:rPr>
          <w:sz w:val="24"/>
          <w:szCs w:val="24"/>
        </w:rPr>
        <w:t>7</w:t>
      </w:r>
      <w:r>
        <w:rPr>
          <w:rFonts w:hint="eastAsia"/>
          <w:sz w:val="24"/>
          <w:szCs w:val="24"/>
        </w:rPr>
        <w:t>所示。</w:t>
      </w:r>
    </w:p>
    <w:p>
      <w:pPr>
        <w:spacing w:line="360" w:lineRule="auto"/>
        <w:ind w:firstLine="480" w:firstLineChars="200"/>
        <w:rPr>
          <w:sz w:val="24"/>
          <w:szCs w:val="24"/>
        </w:rPr>
      </w:pPr>
      <w:r>
        <w:rPr>
          <w:sz w:val="24"/>
          <w:szCs w:val="24"/>
        </w:rPr>
        <w:drawing>
          <wp:inline distT="0" distB="0" distL="0" distR="0">
            <wp:extent cx="2433320" cy="1821180"/>
            <wp:effectExtent l="0" t="0" r="508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1" cstate="print">
                      <a:extLst>
                        <a:ext uri="{BEBA8EAE-BF5A-486C-A8C5-ECC9F3942E4B}">
                          <a14:imgProps xmlns:a14="http://schemas.microsoft.com/office/drawing/2010/main">
                            <a14:imgLayer r:embed="rId82">
                              <a14:imgEffect>
                                <a14:brightnessContrast bright="50000" contrast="10000"/>
                              </a14:imgEffect>
                            </a14:imgLayer>
                          </a14:imgProps>
                        </a:ext>
                        <a:ext uri="{28A0092B-C50C-407E-A947-70E740481C1C}">
                          <a14:useLocalDpi xmlns:a14="http://schemas.microsoft.com/office/drawing/2010/main" val="0"/>
                        </a:ext>
                      </a:extLst>
                    </a:blip>
                    <a:stretch>
                      <a:fillRect/>
                    </a:stretch>
                  </pic:blipFill>
                  <pic:spPr>
                    <a:xfrm>
                      <a:off x="0" y="0"/>
                      <a:ext cx="2433600" cy="1821600"/>
                    </a:xfrm>
                    <a:prstGeom prst="rect">
                      <a:avLst/>
                    </a:prstGeom>
                  </pic:spPr>
                </pic:pic>
              </a:graphicData>
            </a:graphic>
          </wp:inline>
        </w:drawing>
      </w:r>
      <w:r>
        <w:rPr>
          <w:sz w:val="24"/>
          <w:szCs w:val="24"/>
        </w:rPr>
        <w:drawing>
          <wp:inline distT="0" distB="0" distL="0" distR="0">
            <wp:extent cx="2429510" cy="1817370"/>
            <wp:effectExtent l="0" t="0" r="8890" b="114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3" cstate="print">
                      <a:extLst>
                        <a:ext uri="{BEBA8EAE-BF5A-486C-A8C5-ECC9F3942E4B}">
                          <a14:imgProps xmlns:a14="http://schemas.microsoft.com/office/drawing/2010/main">
                            <a14:imgLayer r:embed="rId84">
                              <a14:imgEffect>
                                <a14:brightnessContrast bright="50000" contrast="10000"/>
                              </a14:imgEffect>
                            </a14:imgLayer>
                          </a14:imgProps>
                        </a:ext>
                        <a:ext uri="{28A0092B-C50C-407E-A947-70E740481C1C}">
                          <a14:useLocalDpi xmlns:a14="http://schemas.microsoft.com/office/drawing/2010/main" val="0"/>
                        </a:ext>
                      </a:extLst>
                    </a:blip>
                    <a:stretch>
                      <a:fillRect/>
                    </a:stretch>
                  </pic:blipFill>
                  <pic:spPr>
                    <a:xfrm>
                      <a:off x="0" y="0"/>
                      <a:ext cx="2430000" cy="1818000"/>
                    </a:xfrm>
                    <a:prstGeom prst="rect">
                      <a:avLst/>
                    </a:prstGeom>
                  </pic:spPr>
                </pic:pic>
              </a:graphicData>
            </a:graphic>
          </wp:inline>
        </w:drawing>
      </w:r>
    </w:p>
    <w:p>
      <w:pPr>
        <w:snapToGrid w:val="0"/>
        <w:spacing w:line="288" w:lineRule="auto"/>
        <w:jc w:val="center"/>
        <w:rPr>
          <w:szCs w:val="21"/>
        </w:rPr>
      </w:pPr>
      <w:r>
        <w:rPr>
          <w:szCs w:val="21"/>
        </w:rPr>
        <w:t>图</w:t>
      </w:r>
      <w:r>
        <w:rPr>
          <w:rFonts w:hint="eastAsia"/>
          <w:szCs w:val="21"/>
        </w:rPr>
        <w:t>2</w:t>
      </w:r>
      <w:r>
        <w:rPr>
          <w:szCs w:val="21"/>
        </w:rPr>
        <w:t xml:space="preserve">.7  </w:t>
      </w:r>
      <w:r>
        <w:rPr>
          <w:rFonts w:hint="eastAsia"/>
          <w:szCs w:val="21"/>
        </w:rPr>
        <w:t>切割过程中射流流形</w:t>
      </w:r>
      <w:r>
        <w:rPr>
          <w:szCs w:val="21"/>
        </w:rPr>
        <w:t>变化</w:t>
      </w:r>
      <w:r>
        <w:fldChar w:fldCharType="begin"/>
      </w:r>
      <w:r>
        <w:instrText xml:space="preserve"> REF _Ref39702205 \r \h  \* MERGEFORMAT </w:instrText>
      </w:r>
      <w:r>
        <w:fldChar w:fldCharType="separate"/>
      </w:r>
      <w:r>
        <w:rPr>
          <w:szCs w:val="21"/>
          <w:vertAlign w:val="superscript"/>
        </w:rPr>
        <w:t>[20]</w:t>
      </w:r>
      <w:r>
        <w:fldChar w:fldCharType="end"/>
      </w:r>
    </w:p>
    <w:p>
      <w:pPr>
        <w:spacing w:line="360" w:lineRule="auto"/>
        <w:ind w:firstLine="480" w:firstLineChars="200"/>
        <w:rPr>
          <w:rStyle w:val="23"/>
        </w:rPr>
      </w:pPr>
    </w:p>
    <w:p>
      <w:pPr>
        <w:spacing w:line="360" w:lineRule="auto"/>
        <w:ind w:firstLine="480" w:firstLineChars="200"/>
        <w:rPr>
          <w:sz w:val="24"/>
        </w:rPr>
      </w:pPr>
      <w:r>
        <w:rPr>
          <w:sz w:val="24"/>
          <w:szCs w:val="24"/>
        </w:rPr>
        <w:t>在切割材料过程中</w:t>
      </w:r>
      <w:r>
        <w:rPr>
          <w:rFonts w:hint="eastAsia"/>
          <w:sz w:val="24"/>
          <w:szCs w:val="24"/>
        </w:rPr>
        <w:t>随着磨料射流切割深度的增加，会</w:t>
      </w:r>
      <w:r>
        <w:rPr>
          <w:sz w:val="24"/>
          <w:szCs w:val="24"/>
        </w:rPr>
        <w:t>出现</w:t>
      </w:r>
      <w:r>
        <w:rPr>
          <w:rFonts w:hint="eastAsia"/>
          <w:sz w:val="24"/>
          <w:szCs w:val="24"/>
        </w:rPr>
        <w:t>诸多“软刀子”独有</w:t>
      </w:r>
      <w:r>
        <w:rPr>
          <w:sz w:val="24"/>
          <w:szCs w:val="24"/>
        </w:rPr>
        <w:t>的</w:t>
      </w:r>
      <w:r>
        <w:rPr>
          <w:rFonts w:hint="eastAsia"/>
          <w:sz w:val="24"/>
          <w:szCs w:val="24"/>
        </w:rPr>
        <w:t>切割</w:t>
      </w:r>
      <w:r>
        <w:rPr>
          <w:sz w:val="24"/>
          <w:szCs w:val="24"/>
        </w:rPr>
        <w:t>特征，诸如射流滞后</w:t>
      </w:r>
      <w:r>
        <w:rPr>
          <w:rFonts w:hint="eastAsia"/>
          <w:sz w:val="24"/>
          <w:szCs w:val="24"/>
        </w:rPr>
        <w:t>特征</w:t>
      </w:r>
      <w:r>
        <w:rPr>
          <w:sz w:val="24"/>
          <w:szCs w:val="24"/>
        </w:rPr>
        <w:t>、</w:t>
      </w:r>
      <w:r>
        <w:rPr>
          <w:rFonts w:hint="eastAsia"/>
          <w:sz w:val="24"/>
          <w:szCs w:val="24"/>
        </w:rPr>
        <w:t>材料上下</w:t>
      </w:r>
      <w:r>
        <w:rPr>
          <w:sz w:val="24"/>
          <w:szCs w:val="24"/>
        </w:rPr>
        <w:t>表面切口</w:t>
      </w:r>
      <w:r>
        <w:rPr>
          <w:rFonts w:hint="eastAsia"/>
          <w:sz w:val="24"/>
          <w:szCs w:val="24"/>
        </w:rPr>
        <w:t>大小</w:t>
      </w:r>
      <w:r>
        <w:rPr>
          <w:sz w:val="24"/>
          <w:szCs w:val="24"/>
        </w:rPr>
        <w:t>不一</w:t>
      </w:r>
      <w:r>
        <w:rPr>
          <w:rFonts w:hint="eastAsia"/>
          <w:sz w:val="24"/>
          <w:szCs w:val="24"/>
        </w:rPr>
        <w:t>特征</w:t>
      </w:r>
      <w:r>
        <w:rPr>
          <w:sz w:val="24"/>
          <w:szCs w:val="24"/>
        </w:rPr>
        <w:t>、切</w:t>
      </w:r>
      <w:r>
        <w:rPr>
          <w:rFonts w:hint="eastAsia"/>
          <w:sz w:val="24"/>
          <w:szCs w:val="24"/>
        </w:rPr>
        <w:t>面</w:t>
      </w:r>
      <w:r>
        <w:rPr>
          <w:sz w:val="24"/>
          <w:szCs w:val="24"/>
        </w:rPr>
        <w:t>波纹</w:t>
      </w:r>
      <w:r>
        <w:rPr>
          <w:rFonts w:hint="eastAsia"/>
          <w:sz w:val="24"/>
          <w:szCs w:val="24"/>
        </w:rPr>
        <w:t>特征</w:t>
      </w:r>
      <w:r>
        <w:rPr>
          <w:sz w:val="24"/>
          <w:szCs w:val="24"/>
        </w:rPr>
        <w:t>等等</w:t>
      </w:r>
      <w:r>
        <w:rPr>
          <w:rFonts w:hint="eastAsia"/>
          <w:sz w:val="24"/>
          <w:szCs w:val="24"/>
        </w:rPr>
        <w:t>。最为</w:t>
      </w:r>
      <w:r>
        <w:rPr>
          <w:sz w:val="24"/>
          <w:szCs w:val="24"/>
        </w:rPr>
        <w:t>直观</w:t>
      </w:r>
      <w:r>
        <w:rPr>
          <w:rFonts w:hint="eastAsia"/>
          <w:sz w:val="24"/>
          <w:szCs w:val="24"/>
        </w:rPr>
        <w:t>也</w:t>
      </w:r>
      <w:r>
        <w:rPr>
          <w:sz w:val="24"/>
          <w:szCs w:val="24"/>
        </w:rPr>
        <w:t>最具有代表性</w:t>
      </w:r>
      <w:r>
        <w:rPr>
          <w:rFonts w:hint="eastAsia"/>
          <w:sz w:val="24"/>
          <w:szCs w:val="24"/>
        </w:rPr>
        <w:t>的</w:t>
      </w:r>
      <w:r>
        <w:rPr>
          <w:sz w:val="24"/>
          <w:szCs w:val="24"/>
        </w:rPr>
        <w:t>特征是切面波纹，</w:t>
      </w:r>
      <w:r>
        <w:rPr>
          <w:rStyle w:val="23"/>
          <w:rFonts w:hint="eastAsia" w:ascii="宋体" w:hAnsi="宋体"/>
        </w:rPr>
        <w:t>如图</w:t>
      </w:r>
      <w:r>
        <w:rPr>
          <w:rStyle w:val="23"/>
          <w:rFonts w:hint="eastAsia"/>
        </w:rPr>
        <w:t>2</w:t>
      </w:r>
      <w:r>
        <w:rPr>
          <w:rStyle w:val="23"/>
        </w:rPr>
        <w:t>.8</w:t>
      </w:r>
      <w:r>
        <w:rPr>
          <w:rStyle w:val="23"/>
          <w:rFonts w:hint="eastAsia" w:ascii="宋体" w:hAnsi="宋体"/>
        </w:rPr>
        <w:t>所示。随着磨料</w:t>
      </w:r>
      <w:r>
        <w:rPr>
          <w:rStyle w:val="23"/>
          <w:rFonts w:ascii="宋体" w:hAnsi="宋体"/>
        </w:rPr>
        <w:t>射流轴向</w:t>
      </w:r>
      <w:r>
        <w:rPr>
          <w:rStyle w:val="23"/>
          <w:rFonts w:hint="eastAsia" w:ascii="宋体" w:hAnsi="宋体"/>
        </w:rPr>
        <w:t>磨料动能</w:t>
      </w:r>
      <w:r>
        <w:rPr>
          <w:rStyle w:val="23"/>
          <w:rFonts w:ascii="宋体" w:hAnsi="宋体"/>
        </w:rPr>
        <w:t>的衰减，导致</w:t>
      </w:r>
      <w:r>
        <w:rPr>
          <w:rStyle w:val="23"/>
          <w:rFonts w:hint="eastAsia" w:ascii="宋体" w:hAnsi="宋体"/>
        </w:rPr>
        <w:t>射流切割</w:t>
      </w:r>
      <w:r>
        <w:rPr>
          <w:rStyle w:val="23"/>
          <w:rFonts w:ascii="宋体" w:hAnsi="宋体"/>
        </w:rPr>
        <w:t>能力</w:t>
      </w:r>
      <w:r>
        <w:rPr>
          <w:rStyle w:val="23"/>
          <w:rFonts w:hint="eastAsia" w:ascii="宋体" w:hAnsi="宋体"/>
        </w:rPr>
        <w:t>随着</w:t>
      </w:r>
      <w:r>
        <w:rPr>
          <w:rStyle w:val="23"/>
          <w:rFonts w:ascii="宋体" w:hAnsi="宋体"/>
        </w:rPr>
        <w:t>切割深度</w:t>
      </w:r>
      <w:r>
        <w:rPr>
          <w:rStyle w:val="23"/>
          <w:rFonts w:hint="eastAsia" w:ascii="宋体" w:hAnsi="宋体"/>
        </w:rPr>
        <w:t>的</w:t>
      </w:r>
      <w:r>
        <w:rPr>
          <w:rStyle w:val="23"/>
          <w:rFonts w:ascii="宋体" w:hAnsi="宋体"/>
        </w:rPr>
        <w:t>增加而逐渐降低</w:t>
      </w:r>
      <w:r>
        <w:rPr>
          <w:rStyle w:val="23"/>
          <w:rFonts w:hint="eastAsia" w:ascii="宋体" w:hAnsi="宋体"/>
        </w:rPr>
        <w:t>，切割</w:t>
      </w:r>
      <w:r>
        <w:rPr>
          <w:rStyle w:val="23"/>
          <w:rFonts w:ascii="宋体" w:hAnsi="宋体"/>
        </w:rPr>
        <w:t>质量</w:t>
      </w:r>
      <w:r>
        <w:rPr>
          <w:rStyle w:val="23"/>
          <w:rFonts w:hint="eastAsia" w:ascii="宋体" w:hAnsi="宋体"/>
        </w:rPr>
        <w:t>也</w:t>
      </w:r>
      <w:r>
        <w:rPr>
          <w:rStyle w:val="23"/>
          <w:rFonts w:ascii="宋体" w:hAnsi="宋体"/>
        </w:rPr>
        <w:t>随之</w:t>
      </w:r>
      <w:r>
        <w:rPr>
          <w:rStyle w:val="23"/>
          <w:rFonts w:hint="eastAsia" w:ascii="宋体" w:hAnsi="宋体"/>
        </w:rPr>
        <w:t>下降。</w:t>
      </w:r>
      <w:r>
        <w:rPr>
          <w:rFonts w:hint="eastAsia"/>
          <w:sz w:val="24"/>
          <w:szCs w:val="24"/>
        </w:rPr>
        <w:t>加工表面从</w:t>
      </w:r>
      <w:r>
        <w:rPr>
          <w:sz w:val="24"/>
          <w:szCs w:val="24"/>
        </w:rPr>
        <w:t>上</w:t>
      </w:r>
      <w:r>
        <w:rPr>
          <w:rFonts w:hint="eastAsia"/>
          <w:sz w:val="24"/>
          <w:szCs w:val="24"/>
        </w:rPr>
        <w:t>往下由切割磨损区渐渐过渡到变形磨</w:t>
      </w:r>
      <w:r>
        <w:rPr>
          <w:rStyle w:val="23"/>
          <w:rFonts w:hint="eastAsia" w:ascii="宋体" w:hAnsi="宋体"/>
        </w:rPr>
        <w:t>损区，直至变形磨损区存在明显的条纹。</w:t>
      </w:r>
      <w:r>
        <w:rPr>
          <w:rFonts w:hint="eastAsia"/>
          <w:sz w:val="24"/>
        </w:rPr>
        <w:t>一般</w:t>
      </w:r>
      <w:r>
        <w:rPr>
          <w:sz w:val="24"/>
        </w:rPr>
        <w:t>来说，切割磨损</w:t>
      </w:r>
      <w:r>
        <w:rPr>
          <w:rFonts w:hint="eastAsia"/>
          <w:sz w:val="24"/>
        </w:rPr>
        <w:t>区</w:t>
      </w:r>
      <w:r>
        <w:rPr>
          <w:sz w:val="24"/>
        </w:rPr>
        <w:t>的</w:t>
      </w:r>
      <w:r>
        <w:rPr>
          <w:rFonts w:hint="eastAsia"/>
          <w:sz w:val="24"/>
        </w:rPr>
        <w:t>粗糙度</w:t>
      </w:r>
      <w:r>
        <w:rPr>
          <w:sz w:val="24"/>
        </w:rPr>
        <w:t>一般在</w:t>
      </w:r>
      <w:r>
        <w:rPr>
          <w:rFonts w:hint="eastAsia"/>
          <w:i/>
          <w:sz w:val="24"/>
        </w:rPr>
        <w:t>R</w:t>
      </w:r>
      <w:r>
        <w:rPr>
          <w:i/>
          <w:sz w:val="24"/>
        </w:rPr>
        <w:t>a</w:t>
      </w:r>
      <w:r>
        <w:rPr>
          <w:sz w:val="24"/>
        </w:rPr>
        <w:t>2.5~10 μm之间</w:t>
      </w:r>
      <w:r>
        <w:rPr>
          <w:rFonts w:hint="eastAsia"/>
          <w:sz w:val="24"/>
        </w:rPr>
        <w:t>，可以</w:t>
      </w:r>
      <w:r>
        <w:rPr>
          <w:sz w:val="24"/>
        </w:rPr>
        <w:t>满足精密加工</w:t>
      </w:r>
      <w:r>
        <w:rPr>
          <w:rFonts w:hint="eastAsia"/>
          <w:sz w:val="24"/>
        </w:rPr>
        <w:t>的</w:t>
      </w:r>
      <w:r>
        <w:rPr>
          <w:sz w:val="24"/>
        </w:rPr>
        <w:t>要求</w:t>
      </w:r>
      <w:r>
        <w:rPr>
          <w:rFonts w:hint="eastAsia"/>
          <w:sz w:val="24"/>
        </w:rPr>
        <w:t>；</w:t>
      </w:r>
      <w:r>
        <w:rPr>
          <w:sz w:val="24"/>
        </w:rPr>
        <w:t>而</w:t>
      </w:r>
      <w:r>
        <w:rPr>
          <w:rFonts w:hint="eastAsia"/>
          <w:sz w:val="24"/>
        </w:rPr>
        <w:t>变形</w:t>
      </w:r>
      <w:r>
        <w:rPr>
          <w:sz w:val="24"/>
        </w:rPr>
        <w:t>磨损区</w:t>
      </w:r>
      <w:r>
        <w:rPr>
          <w:rFonts w:hint="eastAsia"/>
          <w:sz w:val="24"/>
        </w:rPr>
        <w:t>则存在</w:t>
      </w:r>
      <w:r>
        <w:rPr>
          <w:sz w:val="24"/>
        </w:rPr>
        <w:t>明显的</w:t>
      </w:r>
      <w:r>
        <w:rPr>
          <w:rFonts w:hint="eastAsia"/>
          <w:sz w:val="24"/>
        </w:rPr>
        <w:t>切面</w:t>
      </w:r>
      <w:r>
        <w:rPr>
          <w:sz w:val="24"/>
        </w:rPr>
        <w:t>波纹，</w:t>
      </w:r>
      <w:r>
        <w:rPr>
          <w:rFonts w:hint="eastAsia"/>
          <w:sz w:val="24"/>
        </w:rPr>
        <w:t>它</w:t>
      </w:r>
      <w:r>
        <w:rPr>
          <w:sz w:val="24"/>
        </w:rPr>
        <w:t>会</w:t>
      </w:r>
      <w:r>
        <w:rPr>
          <w:rFonts w:hint="eastAsia"/>
          <w:sz w:val="24"/>
        </w:rPr>
        <w:t>严重</w:t>
      </w:r>
      <w:r>
        <w:rPr>
          <w:sz w:val="24"/>
        </w:rPr>
        <w:t>影响切面粗糙度</w:t>
      </w:r>
      <w:r>
        <w:rPr>
          <w:rFonts w:hint="eastAsia"/>
          <w:sz w:val="24"/>
        </w:rPr>
        <w:t>和切割精度</w:t>
      </w:r>
      <w:r>
        <w:rPr>
          <w:sz w:val="24"/>
        </w:rPr>
        <w:t>。</w:t>
      </w:r>
    </w:p>
    <w:p>
      <w:pPr>
        <w:spacing w:line="360" w:lineRule="auto"/>
        <w:ind w:firstLine="1785" w:firstLineChars="850"/>
        <w:rPr>
          <w:sz w:val="24"/>
          <w:szCs w:val="24"/>
        </w:rPr>
      </w:pPr>
      <w:r>
        <w:rPr>
          <w:color w:val="auto"/>
          <w:u w:val="none"/>
        </w:rPr>
        <w:drawing>
          <wp:inline distT="0" distB="0" distL="0" distR="0">
            <wp:extent cx="2933065" cy="2222500"/>
            <wp:effectExtent l="0" t="0" r="635" b="6350"/>
            <wp:docPr id="1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2933065" cy="2222500"/>
                    </a:xfrm>
                    <a:prstGeom prst="rect">
                      <a:avLst/>
                    </a:prstGeom>
                    <a:noFill/>
                    <a:ln>
                      <a:noFill/>
                    </a:ln>
                  </pic:spPr>
                </pic:pic>
              </a:graphicData>
            </a:graphic>
          </wp:inline>
        </w:drawing>
      </w:r>
    </w:p>
    <w:p>
      <w:pPr>
        <w:spacing w:line="360" w:lineRule="auto"/>
        <w:ind w:firstLine="1785" w:firstLineChars="850"/>
        <w:rPr>
          <w:sz w:val="24"/>
          <w:szCs w:val="24"/>
        </w:rPr>
      </w:pPr>
      <w:r>
        <mc:AlternateContent>
          <mc:Choice Requires="wps">
            <w:drawing>
              <wp:anchor distT="45720" distB="45720" distL="114300" distR="114300" simplePos="0" relativeHeight="251669504" behindDoc="0" locked="0" layoutInCell="1" allowOverlap="1">
                <wp:simplePos x="0" y="0"/>
                <wp:positionH relativeFrom="margin">
                  <wp:align>center</wp:align>
                </wp:positionH>
                <wp:positionV relativeFrom="paragraph">
                  <wp:posOffset>76835</wp:posOffset>
                </wp:positionV>
                <wp:extent cx="2108200" cy="289560"/>
                <wp:effectExtent l="0" t="0" r="6350" b="15240"/>
                <wp:wrapSquare wrapText="bothSides"/>
                <wp:docPr id="147" name="文本框 147"/>
                <wp:cNvGraphicFramePr/>
                <a:graphic xmlns:a="http://schemas.openxmlformats.org/drawingml/2006/main">
                  <a:graphicData uri="http://schemas.microsoft.com/office/word/2010/wordprocessingShape">
                    <wps:wsp>
                      <wps:cNvSpPr txBox="1">
                        <a:spLocks noChangeArrowheads="1"/>
                      </wps:cNvSpPr>
                      <wps:spPr bwMode="auto">
                        <a:xfrm>
                          <a:off x="0" y="0"/>
                          <a:ext cx="2108200" cy="289560"/>
                        </a:xfrm>
                        <a:prstGeom prst="rect">
                          <a:avLst/>
                        </a:prstGeom>
                        <a:solidFill>
                          <a:srgbClr val="FFFFFF"/>
                        </a:solidFill>
                        <a:ln w="9525">
                          <a:noFill/>
                          <a:miter lim="800000"/>
                        </a:ln>
                        <a:effectLst/>
                      </wps:spPr>
                      <wps:txbx>
                        <w:txbxContent>
                          <w:p>
                            <w:pPr>
                              <w:spacing w:line="360" w:lineRule="auto"/>
                              <w:jc w:val="center"/>
                              <w:rPr>
                                <w:rFonts w:ascii="宋体" w:hAnsi="宋体"/>
                              </w:rPr>
                            </w:pPr>
                            <w:r>
                              <w:rPr>
                                <w:rFonts w:hint="eastAsia" w:ascii="宋体" w:hAnsi="宋体"/>
                              </w:rPr>
                              <w:t>图</w:t>
                            </w:r>
                            <w:r>
                              <w:t>2.8</w:t>
                            </w:r>
                            <w:r>
                              <w:rPr>
                                <w:rFonts w:ascii="宋体" w:hAnsi="宋体"/>
                              </w:rPr>
                              <w:t xml:space="preserve"> </w:t>
                            </w:r>
                            <w:r>
                              <w:rPr>
                                <w:rFonts w:hint="eastAsia" w:ascii="宋体" w:hAnsi="宋体"/>
                                <w:lang w:val="en-US" w:eastAsia="zh-CN"/>
                              </w:rPr>
                              <w:t xml:space="preserve"> </w:t>
                            </w:r>
                            <w:r>
                              <w:rPr>
                                <w:rFonts w:hint="eastAsia" w:ascii="宋体" w:hAnsi="宋体"/>
                              </w:rPr>
                              <w:t>切面条纹</w:t>
                            </w:r>
                            <w:r>
                              <w:fldChar w:fldCharType="begin"/>
                            </w:r>
                            <w:r>
                              <w:instrText xml:space="preserve"> REF _Ref40296603 \r \h  \* MERGEFORMAT </w:instrText>
                            </w:r>
                            <w:r>
                              <w:fldChar w:fldCharType="separate"/>
                            </w:r>
                            <w:r>
                              <w:rPr>
                                <w:vertAlign w:val="superscript"/>
                              </w:rPr>
                              <w:t>[56]</w:t>
                            </w:r>
                            <w:r>
                              <w:fldChar w:fldCharType="end"/>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6" o:spid="_x0000_s1026" o:spt="202" type="#_x0000_t202" style="position:absolute;left:0pt;margin-top:6.05pt;height:22.8pt;width:166pt;mso-position-horizontal:center;mso-position-horizontal-relative:margin;mso-wrap-distance-bottom:3.6pt;mso-wrap-distance-left:9pt;mso-wrap-distance-right:9pt;mso-wrap-distance-top:3.6pt;z-index:251669504;mso-width-relative:margin;mso-height-relative:margin;mso-width-percent:400;mso-height-percent:200;" fillcolor="#FFFFFF" filled="t" stroked="f" coordsize="21600,21600" o:gfxdata="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&#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OCwqW7VAAAABgEAAA8AAAAAAAAAAQAgAAAAIgAAAGRy&#10;cy9kb3ducmV2LnhtbFBLAQIUABQAAAAIAIdO4kCIx8VRQQIAAGQEAAAOAAAAAAAAAAEAIAAAACQB&#10;AABkcnMvZTJvRG9jLnhtbFBLBQYAAAAABgAGAFkBAADXBQAAAAA=&#10;">
                <v:fill on="t" focussize="0,0"/>
                <v:stroke on="f" miterlimit="8" joinstyle="miter"/>
                <v:imagedata o:title=""/>
                <o:lock v:ext="edit" aspectratio="f"/>
                <v:textbox style="mso-fit-shape-to-text:t;">
                  <w:txbxContent>
                    <w:p>
                      <w:pPr>
                        <w:spacing w:line="360" w:lineRule="auto"/>
                        <w:jc w:val="center"/>
                        <w:rPr>
                          <w:rFonts w:ascii="宋体" w:hAnsi="宋体"/>
                        </w:rPr>
                      </w:pPr>
                      <w:r>
                        <w:rPr>
                          <w:rFonts w:hint="eastAsia" w:ascii="宋体" w:hAnsi="宋体"/>
                        </w:rPr>
                        <w:t>图</w:t>
                      </w:r>
                      <w:r>
                        <w:t>2.8</w:t>
                      </w:r>
                      <w:r>
                        <w:rPr>
                          <w:rFonts w:ascii="宋体" w:hAnsi="宋体"/>
                        </w:rPr>
                        <w:t xml:space="preserve"> </w:t>
                      </w:r>
                      <w:r>
                        <w:rPr>
                          <w:rFonts w:hint="eastAsia" w:ascii="宋体" w:hAnsi="宋体"/>
                          <w:lang w:val="en-US" w:eastAsia="zh-CN"/>
                        </w:rPr>
                        <w:t xml:space="preserve"> </w:t>
                      </w:r>
                      <w:r>
                        <w:rPr>
                          <w:rFonts w:hint="eastAsia" w:ascii="宋体" w:hAnsi="宋体"/>
                        </w:rPr>
                        <w:t>切面条纹</w:t>
                      </w:r>
                      <w:r>
                        <w:fldChar w:fldCharType="begin"/>
                      </w:r>
                      <w:r>
                        <w:instrText xml:space="preserve"> REF _Ref40296603 \r \h  \* MERGEFORMAT </w:instrText>
                      </w:r>
                      <w:r>
                        <w:fldChar w:fldCharType="separate"/>
                      </w:r>
                      <w:r>
                        <w:rPr>
                          <w:vertAlign w:val="superscript"/>
                        </w:rPr>
                        <w:t>[56]</w:t>
                      </w:r>
                      <w:r>
                        <w:fldChar w:fldCharType="end"/>
                      </w:r>
                    </w:p>
                  </w:txbxContent>
                </v:textbox>
                <w10:wrap type="square"/>
              </v:shape>
            </w:pict>
          </mc:Fallback>
        </mc:AlternateContent>
      </w:r>
    </w:p>
    <w:p>
      <w:pPr>
        <w:spacing w:line="360" w:lineRule="auto"/>
        <w:ind w:firstLine="480" w:firstLineChars="200"/>
        <w:rPr>
          <w:sz w:val="24"/>
        </w:rPr>
      </w:pPr>
    </w:p>
    <w:p>
      <w:pPr>
        <w:spacing w:line="360" w:lineRule="auto"/>
        <w:ind w:firstLine="480" w:firstLineChars="200"/>
        <w:rPr>
          <w:sz w:val="24"/>
        </w:rPr>
      </w:pPr>
      <w:r>
        <w:rPr>
          <w:rFonts w:hint="eastAsia"/>
          <w:sz w:val="24"/>
          <w:szCs w:val="24"/>
        </w:rPr>
        <w:t>在磨料水射流切割材料时，射流初始段的核心区可以平滑地将材料切开，随着切割深度的增加，磨料射流轴向动压减小，磨料颗粒的动能也逐渐减小，能量耗散使靶距远的射流切割能力下降，材料冲蚀损伤由微切削和微犁削逐渐变为冲击变形，因而，射流在材料表面的射出点较射入点滞后，出现射流滞后现象，并导致了材料下部分出现明显条纹。</w:t>
      </w:r>
      <w:r>
        <w:rPr>
          <w:rFonts w:hint="eastAsia"/>
          <w:sz w:val="24"/>
        </w:rPr>
        <w:t>将磨料射流切割过程中，射流束向切割方向的反方向偏转的</w:t>
      </w:r>
      <w:r>
        <w:rPr>
          <w:sz w:val="24"/>
        </w:rPr>
        <w:t>现象称之为射流滞后</w:t>
      </w:r>
      <w:r>
        <w:rPr>
          <w:rFonts w:hint="eastAsia"/>
          <w:sz w:val="24"/>
        </w:rPr>
        <w:t>。即射流束在工件材料下表面的射出点会滞后于射流束在工件材料上表面的射入点，而射入点和射出点的投影距离为滞后量，也叫后拖量，</w:t>
      </w:r>
      <w:r>
        <w:rPr>
          <w:sz w:val="24"/>
        </w:rPr>
        <w:t>如图</w:t>
      </w:r>
      <w:r>
        <w:rPr>
          <w:rFonts w:hint="eastAsia"/>
          <w:sz w:val="24"/>
        </w:rPr>
        <w:t>2.</w:t>
      </w:r>
      <w:r>
        <w:rPr>
          <w:sz w:val="24"/>
        </w:rPr>
        <w:t>9</w:t>
      </w:r>
      <w:r>
        <w:rPr>
          <w:rFonts w:hint="eastAsia"/>
          <w:sz w:val="24"/>
        </w:rPr>
        <w:t>所示。射流滞后现象是导致切面出现类似鸡尾条纹形貌的原因之一。</w:t>
      </w:r>
    </w:p>
    <w:p>
      <w:pPr>
        <w:spacing w:line="360" w:lineRule="auto"/>
        <w:ind w:firstLine="480" w:firstLineChars="200"/>
        <w:rPr>
          <w:sz w:val="24"/>
        </w:rPr>
      </w:pPr>
      <w:r>
        <w:rPr>
          <w:rFonts w:hint="eastAsia"/>
          <w:sz w:val="24"/>
        </w:rPr>
        <w:t>1</w:t>
      </w:r>
      <w:r>
        <w:rPr>
          <w:sz w:val="24"/>
        </w:rPr>
        <w:t>992</w:t>
      </w:r>
      <w:r>
        <w:rPr>
          <w:rFonts w:hint="eastAsia"/>
          <w:sz w:val="24"/>
        </w:rPr>
        <w:t>年</w:t>
      </w:r>
      <w:r>
        <w:rPr>
          <w:sz w:val="24"/>
        </w:rPr>
        <w:t>，Zeng提出了一个切割速度公式，</w:t>
      </w:r>
      <w:r>
        <w:rPr>
          <w:rFonts w:hint="eastAsia"/>
          <w:sz w:val="24"/>
        </w:rPr>
        <w:t>采用</w:t>
      </w:r>
      <w:r>
        <w:rPr>
          <w:sz w:val="24"/>
        </w:rPr>
        <w:t>不同的</w:t>
      </w:r>
      <w:r>
        <w:rPr>
          <w:rFonts w:hint="eastAsia"/>
          <w:sz w:val="24"/>
        </w:rPr>
        <w:t>切割</w:t>
      </w:r>
      <w:r>
        <w:rPr>
          <w:sz w:val="24"/>
        </w:rPr>
        <w:t>质量等级</w:t>
      </w:r>
      <w:r>
        <w:rPr>
          <w:rFonts w:hint="eastAsia"/>
          <w:sz w:val="24"/>
        </w:rPr>
        <w:t>对应</w:t>
      </w:r>
      <w:r>
        <w:rPr>
          <w:sz w:val="24"/>
        </w:rPr>
        <w:t>不同的切割速度</w:t>
      </w:r>
      <w:r>
        <w:rPr>
          <w:sz w:val="24"/>
          <w:vertAlign w:val="superscript"/>
        </w:rPr>
        <w:fldChar w:fldCharType="begin"/>
      </w:r>
      <w:r>
        <w:rPr>
          <w:sz w:val="24"/>
          <w:vertAlign w:val="superscript"/>
        </w:rPr>
        <w:instrText xml:space="preserve"> REF _Ref40298295 \r \h  \* MERGEFORMAT </w:instrText>
      </w:r>
      <w:r>
        <w:rPr>
          <w:sz w:val="24"/>
          <w:vertAlign w:val="superscript"/>
        </w:rPr>
        <w:fldChar w:fldCharType="separate"/>
      </w:r>
      <w:r>
        <w:rPr>
          <w:sz w:val="24"/>
          <w:vertAlign w:val="superscript"/>
        </w:rPr>
        <w:t>[62]</w:t>
      </w:r>
      <w:r>
        <w:rPr>
          <w:sz w:val="24"/>
          <w:vertAlign w:val="superscript"/>
        </w:rPr>
        <w:fldChar w:fldCharType="end"/>
      </w:r>
      <w:r>
        <w:rPr>
          <w:rFonts w:hint="eastAsia"/>
          <w:sz w:val="24"/>
        </w:rPr>
        <w:t>：</w:t>
      </w:r>
    </w:p>
    <w:p>
      <w:pPr>
        <w:pStyle w:val="21"/>
        <w:jc w:val="right"/>
        <w:rPr>
          <w:sz w:val="24"/>
          <w:szCs w:val="24"/>
        </w:rPr>
      </w:pPr>
      <w:r>
        <w:rPr>
          <w:sz w:val="24"/>
          <w:szCs w:val="24"/>
        </w:rPr>
        <w:t xml:space="preserve">               </w:t>
      </w:r>
      <w:r>
        <w:rPr>
          <w:sz w:val="24"/>
          <w:szCs w:val="24"/>
        </w:rPr>
        <w:tab/>
      </w:r>
      <w:r>
        <w:rPr>
          <w:sz w:val="24"/>
          <w:szCs w:val="24"/>
        </w:rPr>
        <w:t xml:space="preserve"> </w:t>
      </w:r>
      <m:oMath>
        <m:r>
          <m:rPr/>
          <w:rPr>
            <w:rFonts w:ascii="Cambria Math" w:hAnsi="Cambria Math"/>
            <w:sz w:val="24"/>
            <w:szCs w:val="24"/>
          </w:rPr>
          <m:t>u</m:t>
        </m:r>
        <m:r>
          <m:rPr>
            <m:sty m:val="p"/>
          </m:rPr>
          <w:rPr>
            <w:rFonts w:ascii="Cambria Math" w:hAnsi="Cambria Math"/>
            <w:sz w:val="24"/>
            <w:szCs w:val="24"/>
          </w:rPr>
          <m:t>=</m:t>
        </m:r>
        <m:sSup>
          <m:sSupPr>
            <m:ctrlPr>
              <w:rPr>
                <w:rFonts w:ascii="Cambria Math" w:hAnsi="Cambria Math"/>
                <w:sz w:val="24"/>
                <w:szCs w:val="24"/>
              </w:rPr>
            </m:ctrlPr>
          </m:sSupPr>
          <m:e>
            <m:d>
              <m:dPr>
                <m:ctrlPr>
                  <w:rPr>
                    <w:rFonts w:ascii="Cambria Math" w:hAnsi="Cambria Math"/>
                    <w:sz w:val="24"/>
                    <w:szCs w:val="24"/>
                  </w:rPr>
                </m:ctrlPr>
              </m:dPr>
              <m:e>
                <m:f>
                  <m:fPr>
                    <m:ctrlPr>
                      <w:rPr>
                        <w:rFonts w:ascii="Cambria Math" w:hAnsi="Cambria Math"/>
                        <w:sz w:val="24"/>
                        <w:szCs w:val="24"/>
                      </w:rPr>
                    </m:ctrlPr>
                  </m:fPr>
                  <m:num>
                    <m:sSub>
                      <m:sSubPr>
                        <m:ctrlPr>
                          <w:rPr>
                            <w:rFonts w:ascii="Cambria Math" w:hAnsi="Cambria Math"/>
                            <w:sz w:val="24"/>
                            <w:szCs w:val="24"/>
                          </w:rPr>
                        </m:ctrlPr>
                      </m:sSubPr>
                      <m:e>
                        <m:r>
                          <m:rPr/>
                          <w:rPr>
                            <w:rFonts w:ascii="Cambria Math" w:hAnsi="Cambria Math"/>
                            <w:sz w:val="24"/>
                            <w:szCs w:val="24"/>
                          </w:rPr>
                          <m:t>N</m:t>
                        </m:r>
                        <m:ctrlPr>
                          <w:rPr>
                            <w:rFonts w:ascii="Cambria Math" w:hAnsi="Cambria Math"/>
                            <w:sz w:val="24"/>
                            <w:szCs w:val="24"/>
                          </w:rPr>
                        </m:ctrlPr>
                      </m:e>
                      <m:sub>
                        <m:r>
                          <m:rPr/>
                          <w:rPr>
                            <w:rFonts w:ascii="Cambria Math" w:hAnsi="Cambria Math"/>
                            <w:sz w:val="24"/>
                            <w:szCs w:val="24"/>
                          </w:rPr>
                          <m:t>m</m:t>
                        </m:r>
                        <m:ctrlPr>
                          <w:rPr>
                            <w:rFonts w:ascii="Cambria Math" w:hAnsi="Cambria Math"/>
                            <w:sz w:val="24"/>
                            <w:szCs w:val="24"/>
                          </w:rPr>
                        </m:ctrlPr>
                      </m:sub>
                    </m:sSub>
                    <m:sSup>
                      <m:sSupPr>
                        <m:ctrlPr>
                          <w:rPr>
                            <w:rFonts w:ascii="Cambria Math" w:hAnsi="Cambria Math"/>
                            <w:sz w:val="24"/>
                            <w:szCs w:val="24"/>
                          </w:rPr>
                        </m:ctrlPr>
                      </m:sSupPr>
                      <m:e>
                        <m:sSub>
                          <m:sSubPr>
                            <m:ctrlPr>
                              <w:rPr>
                                <w:rFonts w:ascii="Cambria Math" w:hAnsi="Cambria Math"/>
                                <w:sz w:val="24"/>
                                <w:szCs w:val="24"/>
                              </w:rPr>
                            </m:ctrlPr>
                          </m:sSubPr>
                          <m:e>
                            <m:r>
                              <m:rPr/>
                              <w:rPr>
                                <w:rFonts w:ascii="Cambria Math" w:hAnsi="Cambria Math"/>
                                <w:sz w:val="24"/>
                                <w:szCs w:val="24"/>
                              </w:rPr>
                              <m:t>P</m:t>
                            </m:r>
                            <m:ctrlPr>
                              <w:rPr>
                                <w:rFonts w:ascii="Cambria Math" w:hAnsi="Cambria Math"/>
                                <w:sz w:val="24"/>
                                <w:szCs w:val="24"/>
                              </w:rPr>
                            </m:ctrlPr>
                          </m:e>
                          <m:sub>
                            <m:r>
                              <m:rPr/>
                              <w:rPr>
                                <w:rFonts w:ascii="Cambria Math" w:hAnsi="Cambria Math"/>
                                <w:sz w:val="24"/>
                                <w:szCs w:val="24"/>
                              </w:rPr>
                              <m:t>w</m:t>
                            </m:r>
                            <m:ctrlPr>
                              <w:rPr>
                                <w:rFonts w:ascii="Cambria Math" w:hAnsi="Cambria Math"/>
                                <w:sz w:val="24"/>
                                <w:szCs w:val="24"/>
                              </w:rPr>
                            </m:ctrlPr>
                          </m:sub>
                        </m:sSub>
                        <m:ctrlPr>
                          <w:rPr>
                            <w:rFonts w:ascii="Cambria Math" w:hAnsi="Cambria Math"/>
                            <w:sz w:val="24"/>
                            <w:szCs w:val="24"/>
                          </w:rPr>
                        </m:ctrlPr>
                      </m:e>
                      <m:sup>
                        <m:r>
                          <m:rPr>
                            <m:sty m:val="p"/>
                          </m:rPr>
                          <w:rPr>
                            <w:rFonts w:ascii="Cambria Math" w:hAnsi="Cambria Math"/>
                            <w:sz w:val="24"/>
                            <w:szCs w:val="24"/>
                          </w:rPr>
                          <m:t>1.25</m:t>
                        </m:r>
                        <m:ctrlPr>
                          <w:rPr>
                            <w:rFonts w:ascii="Cambria Math" w:hAnsi="Cambria Math"/>
                            <w:sz w:val="24"/>
                            <w:szCs w:val="24"/>
                          </w:rPr>
                        </m:ctrlPr>
                      </m:sup>
                    </m:sSup>
                    <m:sSubSup>
                      <m:sSubSupPr>
                        <m:ctrlPr>
                          <w:rPr>
                            <w:rFonts w:ascii="Cambria Math" w:hAnsi="Cambria Math"/>
                            <w:sz w:val="24"/>
                            <w:szCs w:val="24"/>
                          </w:rPr>
                        </m:ctrlPr>
                      </m:sSubSupPr>
                      <m:e>
                        <m:acc>
                          <m:accPr>
                            <m:chr m:val="̇"/>
                            <m:ctrlPr>
                              <w:rPr>
                                <w:rFonts w:ascii="Cambria Math" w:hAnsi="Cambria Math"/>
                                <w:sz w:val="24"/>
                                <w:szCs w:val="24"/>
                              </w:rPr>
                            </m:ctrlPr>
                          </m:accPr>
                          <m:e>
                            <m:r>
                              <m:rPr/>
                              <w:rPr>
                                <w:rFonts w:ascii="Cambria Math" w:hAnsi="Cambria Math"/>
                                <w:sz w:val="24"/>
                                <w:szCs w:val="24"/>
                              </w:rPr>
                              <m:t>m</m:t>
                            </m:r>
                            <m:ctrlPr>
                              <w:rPr>
                                <w:rFonts w:ascii="Cambria Math" w:hAnsi="Cambria Math"/>
                                <w:sz w:val="24"/>
                                <w:szCs w:val="24"/>
                              </w:rPr>
                            </m:ctrlPr>
                          </m:e>
                        </m:acc>
                        <m:ctrlPr>
                          <w:rPr>
                            <w:rFonts w:ascii="Cambria Math" w:hAnsi="Cambria Math"/>
                            <w:sz w:val="24"/>
                            <w:szCs w:val="24"/>
                          </w:rPr>
                        </m:ctrlPr>
                      </m:e>
                      <m:sub>
                        <m:r>
                          <m:rPr/>
                          <w:rPr>
                            <w:rFonts w:ascii="Cambria Math" w:hAnsi="Cambria Math"/>
                            <w:sz w:val="24"/>
                            <w:szCs w:val="24"/>
                          </w:rPr>
                          <m:t>w</m:t>
                        </m:r>
                        <m:ctrlPr>
                          <w:rPr>
                            <w:rFonts w:ascii="Cambria Math" w:hAnsi="Cambria Math"/>
                            <w:sz w:val="24"/>
                            <w:szCs w:val="24"/>
                          </w:rPr>
                        </m:ctrlPr>
                      </m:sub>
                      <m:sup>
                        <m:r>
                          <m:rPr>
                            <m:sty m:val="p"/>
                          </m:rPr>
                          <w:rPr>
                            <w:rFonts w:ascii="Cambria Math" w:hAnsi="Cambria Math"/>
                            <w:sz w:val="24"/>
                            <w:szCs w:val="24"/>
                          </w:rPr>
                          <m:t>0.687</m:t>
                        </m:r>
                        <m:ctrlPr>
                          <w:rPr>
                            <w:rFonts w:ascii="Cambria Math" w:hAnsi="Cambria Math"/>
                            <w:sz w:val="24"/>
                            <w:szCs w:val="24"/>
                          </w:rPr>
                        </m:ctrlPr>
                      </m:sup>
                    </m:sSubSup>
                    <m:sSup>
                      <m:sSupPr>
                        <m:ctrlPr>
                          <w:rPr>
                            <w:rFonts w:ascii="Cambria Math" w:hAnsi="Cambria Math"/>
                            <w:sz w:val="24"/>
                            <w:szCs w:val="24"/>
                          </w:rPr>
                        </m:ctrlPr>
                      </m:sSupPr>
                      <m:e>
                        <m:acc>
                          <m:accPr>
                            <m:chr m:val="̇"/>
                            <m:ctrlPr>
                              <w:rPr>
                                <w:rFonts w:ascii="Cambria Math" w:hAnsi="Cambria Math"/>
                                <w:sz w:val="24"/>
                                <w:szCs w:val="24"/>
                              </w:rPr>
                            </m:ctrlPr>
                          </m:accPr>
                          <m:e>
                            <m:r>
                              <m:rPr/>
                              <w:rPr>
                                <w:rFonts w:ascii="Cambria Math" w:hAnsi="Cambria Math"/>
                                <w:sz w:val="24"/>
                                <w:szCs w:val="24"/>
                              </w:rPr>
                              <m:t>m</m:t>
                            </m:r>
                            <m:ctrlPr>
                              <w:rPr>
                                <w:rFonts w:ascii="Cambria Math" w:hAnsi="Cambria Math"/>
                                <w:sz w:val="24"/>
                                <w:szCs w:val="24"/>
                              </w:rPr>
                            </m:ctrlPr>
                          </m:e>
                        </m:acc>
                        <m:ctrlPr>
                          <w:rPr>
                            <w:rFonts w:ascii="Cambria Math" w:hAnsi="Cambria Math"/>
                            <w:sz w:val="24"/>
                            <w:szCs w:val="24"/>
                          </w:rPr>
                        </m:ctrlPr>
                      </m:e>
                      <m:sup>
                        <m:r>
                          <m:rPr>
                            <m:sty m:val="p"/>
                          </m:rPr>
                          <w:rPr>
                            <w:rFonts w:ascii="Cambria Math" w:hAnsi="Cambria Math"/>
                            <w:sz w:val="24"/>
                            <w:szCs w:val="24"/>
                          </w:rPr>
                          <m:t>0.343</m:t>
                        </m:r>
                        <m:ctrlPr>
                          <w:rPr>
                            <w:rFonts w:ascii="Cambria Math" w:hAnsi="Cambria Math"/>
                            <w:sz w:val="24"/>
                            <w:szCs w:val="24"/>
                          </w:rPr>
                        </m:ctrlPr>
                      </m:sup>
                    </m:sSup>
                    <m:ctrlPr>
                      <w:rPr>
                        <w:rFonts w:ascii="Cambria Math" w:hAnsi="Cambria Math"/>
                        <w:sz w:val="24"/>
                        <w:szCs w:val="24"/>
                      </w:rPr>
                    </m:ctrlPr>
                  </m:num>
                  <m:den>
                    <m:sSub>
                      <m:sSubPr>
                        <m:ctrlPr>
                          <w:rPr>
                            <w:rFonts w:ascii="Cambria Math" w:hAnsi="Cambria Math"/>
                            <w:sz w:val="24"/>
                            <w:szCs w:val="24"/>
                          </w:rPr>
                        </m:ctrlPr>
                      </m:sSubPr>
                      <m:e>
                        <m:r>
                          <m:rPr/>
                          <w:rPr>
                            <w:rFonts w:ascii="Cambria Math" w:hAnsi="Cambria Math"/>
                            <w:sz w:val="24"/>
                            <w:szCs w:val="24"/>
                          </w:rPr>
                          <m:t>C</m:t>
                        </m:r>
                        <m:ctrlPr>
                          <w:rPr>
                            <w:rFonts w:ascii="Cambria Math" w:hAnsi="Cambria Math"/>
                            <w:sz w:val="24"/>
                            <w:szCs w:val="24"/>
                          </w:rPr>
                        </m:ctrlPr>
                      </m:e>
                      <m:sub>
                        <m:r>
                          <m:rPr/>
                          <w:rPr>
                            <w:rFonts w:ascii="Cambria Math" w:hAnsi="Cambria Math"/>
                            <w:sz w:val="24"/>
                            <w:szCs w:val="24"/>
                          </w:rPr>
                          <m:t>s</m:t>
                        </m:r>
                        <m:ctrlPr>
                          <w:rPr>
                            <w:rFonts w:ascii="Cambria Math" w:hAnsi="Cambria Math"/>
                            <w:sz w:val="24"/>
                            <w:szCs w:val="24"/>
                          </w:rPr>
                        </m:ctrlPr>
                      </m:sub>
                    </m:sSub>
                    <m:r>
                      <m:rPr/>
                      <w:rPr>
                        <w:rFonts w:ascii="Cambria Math" w:hAnsi="Cambria Math"/>
                        <w:sz w:val="24"/>
                        <w:szCs w:val="24"/>
                      </w:rPr>
                      <m:t>qH</m:t>
                    </m:r>
                    <m:sSup>
                      <m:sSupPr>
                        <m:ctrlPr>
                          <w:rPr>
                            <w:rFonts w:ascii="Cambria Math" w:hAnsi="Cambria Math"/>
                            <w:sz w:val="24"/>
                            <w:szCs w:val="24"/>
                          </w:rPr>
                        </m:ctrlPr>
                      </m:sSupPr>
                      <m:e>
                        <m:r>
                          <m:rPr/>
                          <w:rPr>
                            <w:rFonts w:ascii="Cambria Math" w:hAnsi="Cambria Math"/>
                            <w:sz w:val="24"/>
                            <w:szCs w:val="24"/>
                          </w:rPr>
                          <m:t>D</m:t>
                        </m:r>
                        <m:ctrlPr>
                          <w:rPr>
                            <w:rFonts w:ascii="Cambria Math" w:hAnsi="Cambria Math"/>
                            <w:sz w:val="24"/>
                            <w:szCs w:val="24"/>
                          </w:rPr>
                        </m:ctrlPr>
                      </m:e>
                      <m:sup>
                        <m:r>
                          <m:rPr>
                            <m:sty m:val="p"/>
                          </m:rPr>
                          <w:rPr>
                            <w:rFonts w:ascii="Cambria Math" w:hAnsi="Cambria Math"/>
                            <w:sz w:val="24"/>
                            <w:szCs w:val="24"/>
                          </w:rPr>
                          <m:t>0.618</m:t>
                        </m:r>
                        <m:ctrlPr>
                          <w:rPr>
                            <w:rFonts w:ascii="Cambria Math" w:hAnsi="Cambria Math"/>
                            <w:sz w:val="24"/>
                            <w:szCs w:val="24"/>
                          </w:rPr>
                        </m:ctrlPr>
                      </m:sup>
                    </m:sSup>
                    <m:ctrlPr>
                      <w:rPr>
                        <w:rFonts w:ascii="Cambria Math" w:hAnsi="Cambria Math"/>
                        <w:sz w:val="24"/>
                        <w:szCs w:val="24"/>
                      </w:rPr>
                    </m:ctrlPr>
                  </m:den>
                </m:f>
                <m:ctrlPr>
                  <w:rPr>
                    <w:rFonts w:ascii="Cambria Math" w:hAnsi="Cambria Math"/>
                    <w:sz w:val="24"/>
                    <w:szCs w:val="24"/>
                  </w:rPr>
                </m:ctrlPr>
              </m:e>
            </m:d>
            <m:ctrlPr>
              <w:rPr>
                <w:rFonts w:ascii="Cambria Math" w:hAnsi="Cambria Math"/>
                <w:sz w:val="24"/>
                <w:szCs w:val="24"/>
              </w:rPr>
            </m:ctrlPr>
          </m:e>
          <m:sup>
            <m:r>
              <m:rPr>
                <m:sty m:val="p"/>
              </m:rPr>
              <w:rPr>
                <w:rFonts w:ascii="Cambria Math" w:hAnsi="Cambria Math"/>
                <w:sz w:val="24"/>
                <w:szCs w:val="24"/>
              </w:rPr>
              <m:t>1.15</m:t>
            </m:r>
            <m:ctrlPr>
              <w:rPr>
                <w:rFonts w:ascii="Cambria Math" w:hAnsi="Cambria Math"/>
                <w:sz w:val="24"/>
                <w:szCs w:val="24"/>
              </w:rPr>
            </m:ctrlPr>
          </m:sup>
        </m:sSup>
      </m:oMath>
      <w:r>
        <w:rPr>
          <w:sz w:val="24"/>
          <w:szCs w:val="24"/>
        </w:rPr>
        <w:t xml:space="preserve"> </w:t>
      </w:r>
      <w:r>
        <w:rPr>
          <w:rFonts w:hint="eastAsia" w:eastAsia="宋体"/>
          <w:sz w:val="24"/>
          <w:szCs w:val="24"/>
        </w:rPr>
        <w:t xml:space="preserve">                </w:t>
      </w:r>
      <w:r>
        <w:rPr>
          <w:sz w:val="24"/>
          <w:szCs w:val="24"/>
        </w:rPr>
        <w:t>(2.21)</w:t>
      </w:r>
    </w:p>
    <w:p>
      <w:pPr>
        <w:spacing w:line="360" w:lineRule="auto"/>
        <w:ind w:firstLine="480" w:firstLineChars="200"/>
        <w:rPr>
          <w:sz w:val="24"/>
          <w:szCs w:val="24"/>
        </w:rPr>
      </w:pPr>
      <w:r>
        <w:rPr>
          <w:rFonts w:hint="eastAsia"/>
          <w:sz w:val="24"/>
        </w:rPr>
        <w:t>其</w:t>
      </w:r>
      <w:r>
        <w:rPr>
          <w:rFonts w:hint="eastAsia"/>
          <w:sz w:val="24"/>
          <w:szCs w:val="24"/>
        </w:rPr>
        <w:t>中</w:t>
      </w:r>
      <w:r>
        <w:rPr>
          <w:rFonts w:hint="eastAsia"/>
          <w:i/>
          <w:sz w:val="24"/>
        </w:rPr>
        <w:t>u</w:t>
      </w:r>
      <w:r>
        <w:rPr>
          <w:rFonts w:hint="eastAsia"/>
          <w:sz w:val="24"/>
          <w:szCs w:val="24"/>
        </w:rPr>
        <w:t>是</w:t>
      </w:r>
      <w:r>
        <w:rPr>
          <w:sz w:val="24"/>
          <w:szCs w:val="24"/>
        </w:rPr>
        <w:t>切割速度</w:t>
      </w:r>
      <w:r>
        <w:rPr>
          <w:rFonts w:hint="eastAsia"/>
          <w:sz w:val="24"/>
          <w:szCs w:val="24"/>
        </w:rPr>
        <w:t>，单位是mm</w:t>
      </w:r>
      <w:r>
        <w:rPr>
          <w:sz w:val="24"/>
          <w:szCs w:val="24"/>
        </w:rPr>
        <w:t>/s</w:t>
      </w:r>
      <w:r>
        <w:rPr>
          <w:rFonts w:hint="eastAsia"/>
          <w:sz w:val="24"/>
          <w:szCs w:val="24"/>
        </w:rPr>
        <w:t>，</w:t>
      </w:r>
      <m:oMath>
        <m:sSub>
          <m:sSubPr>
            <m:ctrlPr>
              <w:rPr>
                <w:rFonts w:ascii="Cambria Math" w:hAnsi="Cambria Math"/>
                <w:sz w:val="24"/>
                <w:szCs w:val="24"/>
              </w:rPr>
            </m:ctrlPr>
          </m:sSubPr>
          <m:e>
            <m:r>
              <m:rPr/>
              <w:rPr>
                <w:rFonts w:ascii="Cambria Math" w:hAnsi="Cambria Math"/>
                <w:sz w:val="24"/>
                <w:szCs w:val="24"/>
              </w:rPr>
              <m:t>N</m:t>
            </m:r>
            <m:ctrlPr>
              <w:rPr>
                <w:rFonts w:ascii="Cambria Math" w:hAnsi="Cambria Math"/>
                <w:sz w:val="24"/>
                <w:szCs w:val="24"/>
              </w:rPr>
            </m:ctrlPr>
          </m:e>
          <m:sub>
            <m:r>
              <m:rPr/>
              <w:rPr>
                <w:rFonts w:ascii="Cambria Math" w:hAnsi="Cambria Math"/>
                <w:sz w:val="24"/>
                <w:szCs w:val="24"/>
              </w:rPr>
              <m:t>m</m:t>
            </m:r>
            <m:ctrlPr>
              <w:rPr>
                <w:rFonts w:ascii="Cambria Math" w:hAnsi="Cambria Math"/>
                <w:sz w:val="24"/>
                <w:szCs w:val="24"/>
              </w:rPr>
            </m:ctrlPr>
          </m:sub>
        </m:sSub>
      </m:oMath>
      <w:r>
        <w:rPr>
          <w:rFonts w:hint="eastAsia"/>
          <w:sz w:val="24"/>
          <w:szCs w:val="24"/>
        </w:rPr>
        <w:t>是</w:t>
      </w:r>
      <w:r>
        <w:rPr>
          <w:sz w:val="24"/>
          <w:szCs w:val="24"/>
        </w:rPr>
        <w:t>材料可加工性</w:t>
      </w:r>
      <w:r>
        <w:rPr>
          <w:rFonts w:hint="eastAsia"/>
          <w:sz w:val="24"/>
          <w:szCs w:val="24"/>
        </w:rPr>
        <w:t>，</w:t>
      </w:r>
      <m:oMath>
        <m:sSub>
          <m:sSubPr>
            <m:ctrlPr>
              <w:rPr>
                <w:rFonts w:ascii="Cambria Math" w:hAnsi="Cambria Math"/>
                <w:sz w:val="24"/>
                <w:szCs w:val="24"/>
              </w:rPr>
            </m:ctrlPr>
          </m:sSubPr>
          <m:e>
            <m:r>
              <m:rPr/>
              <w:rPr>
                <w:rFonts w:ascii="Cambria Math" w:hAnsi="Cambria Math"/>
                <w:sz w:val="24"/>
                <w:szCs w:val="24"/>
              </w:rPr>
              <m:t>P</m:t>
            </m:r>
            <m:ctrlPr>
              <w:rPr>
                <w:rFonts w:ascii="Cambria Math" w:hAnsi="Cambria Math"/>
                <w:sz w:val="24"/>
                <w:szCs w:val="24"/>
              </w:rPr>
            </m:ctrlPr>
          </m:e>
          <m:sub>
            <m:r>
              <m:rPr/>
              <w:rPr>
                <w:rFonts w:ascii="Cambria Math" w:hAnsi="Cambria Math"/>
                <w:sz w:val="24"/>
                <w:szCs w:val="24"/>
              </w:rPr>
              <m:t>w</m:t>
            </m:r>
            <m:ctrlPr>
              <w:rPr>
                <w:rFonts w:ascii="Cambria Math" w:hAnsi="Cambria Math"/>
                <w:sz w:val="24"/>
                <w:szCs w:val="24"/>
              </w:rPr>
            </m:ctrlPr>
          </m:sub>
        </m:sSub>
      </m:oMath>
      <w:r>
        <w:rPr>
          <w:rFonts w:hint="eastAsia"/>
          <w:sz w:val="24"/>
          <w:szCs w:val="24"/>
        </w:rPr>
        <w:t>是水压，单位是MPa，</w:t>
      </w:r>
      <m:oMath>
        <m:sSubSup>
          <m:sSubSupPr>
            <m:ctrlPr>
              <w:rPr>
                <w:rFonts w:ascii="Cambria Math" w:hAnsi="Cambria Math"/>
                <w:sz w:val="24"/>
                <w:szCs w:val="24"/>
              </w:rPr>
            </m:ctrlPr>
          </m:sSubSupPr>
          <m:e>
            <m:acc>
              <m:accPr>
                <m:chr m:val="̇"/>
                <m:ctrlPr>
                  <w:rPr>
                    <w:rFonts w:ascii="Cambria Math" w:hAnsi="Cambria Math"/>
                    <w:sz w:val="24"/>
                    <w:szCs w:val="24"/>
                  </w:rPr>
                </m:ctrlPr>
              </m:accPr>
              <m:e>
                <m:r>
                  <m:rPr/>
                  <w:rPr>
                    <w:rFonts w:ascii="Cambria Math" w:hAnsi="Cambria Math"/>
                    <w:sz w:val="24"/>
                    <w:szCs w:val="24"/>
                  </w:rPr>
                  <m:t>m</m:t>
                </m:r>
                <m:ctrlPr>
                  <w:rPr>
                    <w:rFonts w:ascii="Cambria Math" w:hAnsi="Cambria Math"/>
                    <w:sz w:val="24"/>
                    <w:szCs w:val="24"/>
                  </w:rPr>
                </m:ctrlPr>
              </m:e>
            </m:acc>
            <m:ctrlPr>
              <w:rPr>
                <w:rFonts w:ascii="Cambria Math" w:hAnsi="Cambria Math"/>
                <w:sz w:val="24"/>
                <w:szCs w:val="24"/>
              </w:rPr>
            </m:ctrlPr>
          </m:e>
          <m:sub>
            <m:r>
              <m:rPr/>
              <w:rPr>
                <w:rFonts w:ascii="Cambria Math" w:hAnsi="Cambria Math"/>
                <w:sz w:val="24"/>
                <w:szCs w:val="24"/>
              </w:rPr>
              <m:t>w</m:t>
            </m:r>
            <m:ctrlPr>
              <w:rPr>
                <w:rFonts w:ascii="Cambria Math" w:hAnsi="Cambria Math"/>
                <w:sz w:val="24"/>
                <w:szCs w:val="24"/>
              </w:rPr>
            </m:ctrlPr>
          </m:sub>
          <m:sup>
            <m:r>
              <m:rPr/>
              <w:rPr>
                <w:rFonts w:ascii="Cambria Math" w:hAnsi="Cambria Math"/>
                <w:sz w:val="24"/>
                <w:szCs w:val="24"/>
              </w:rPr>
              <m:t xml:space="preserve"> </m:t>
            </m:r>
            <m:ctrlPr>
              <w:rPr>
                <w:rFonts w:ascii="Cambria Math" w:hAnsi="Cambria Math"/>
                <w:sz w:val="24"/>
                <w:szCs w:val="24"/>
              </w:rPr>
            </m:ctrlPr>
          </m:sup>
        </m:sSubSup>
      </m:oMath>
      <w:r>
        <w:rPr>
          <w:rFonts w:hint="eastAsia"/>
          <w:sz w:val="24"/>
          <w:szCs w:val="24"/>
        </w:rPr>
        <w:t>是水流量，单位是L</w:t>
      </w:r>
      <w:r>
        <w:rPr>
          <w:sz w:val="24"/>
          <w:szCs w:val="24"/>
        </w:rPr>
        <w:t>/min，</w:t>
      </w:r>
      <m:oMath>
        <m:sSup>
          <m:sSupPr>
            <m:ctrlPr>
              <w:rPr>
                <w:rFonts w:ascii="Cambria Math" w:hAnsi="Cambria Math"/>
                <w:sz w:val="24"/>
                <w:szCs w:val="24"/>
              </w:rPr>
            </m:ctrlPr>
          </m:sSupPr>
          <m:e>
            <m:acc>
              <m:accPr>
                <m:chr m:val="̇"/>
                <m:ctrlPr>
                  <w:rPr>
                    <w:rFonts w:ascii="Cambria Math" w:hAnsi="Cambria Math"/>
                    <w:sz w:val="24"/>
                    <w:szCs w:val="24"/>
                  </w:rPr>
                </m:ctrlPr>
              </m:accPr>
              <m:e>
                <m:r>
                  <m:rPr/>
                  <w:rPr>
                    <w:rFonts w:ascii="Cambria Math" w:hAnsi="Cambria Math"/>
                    <w:sz w:val="24"/>
                    <w:szCs w:val="24"/>
                  </w:rPr>
                  <m:t>m</m:t>
                </m:r>
                <m:ctrlPr>
                  <w:rPr>
                    <w:rFonts w:ascii="Cambria Math" w:hAnsi="Cambria Math"/>
                    <w:sz w:val="24"/>
                    <w:szCs w:val="24"/>
                  </w:rPr>
                </m:ctrlPr>
              </m:e>
            </m:acc>
            <m:ctrlPr>
              <w:rPr>
                <w:rFonts w:ascii="Cambria Math" w:hAnsi="Cambria Math"/>
                <w:sz w:val="24"/>
                <w:szCs w:val="24"/>
              </w:rPr>
            </m:ctrlPr>
          </m:e>
          <m:sup>
            <m:r>
              <m:rPr>
                <m:sty m:val="p"/>
              </m:rPr>
              <w:rPr>
                <w:rFonts w:ascii="Cambria Math" w:hAnsi="Cambria Math"/>
                <w:sz w:val="24"/>
                <w:szCs w:val="24"/>
              </w:rPr>
              <m:t xml:space="preserve"> </m:t>
            </m:r>
            <m:ctrlPr>
              <w:rPr>
                <w:rFonts w:ascii="Cambria Math" w:hAnsi="Cambria Math"/>
                <w:sz w:val="24"/>
                <w:szCs w:val="24"/>
              </w:rPr>
            </m:ctrlPr>
          </m:sup>
        </m:sSup>
      </m:oMath>
      <w:r>
        <w:rPr>
          <w:rFonts w:hint="eastAsia"/>
          <w:sz w:val="24"/>
          <w:szCs w:val="24"/>
        </w:rPr>
        <w:t>是</w:t>
      </w:r>
      <w:r>
        <w:rPr>
          <w:sz w:val="24"/>
          <w:szCs w:val="24"/>
        </w:rPr>
        <w:t>磨料流量</w:t>
      </w:r>
      <w:r>
        <w:rPr>
          <w:rFonts w:hint="eastAsia"/>
          <w:sz w:val="24"/>
          <w:szCs w:val="24"/>
        </w:rPr>
        <w:t>，单位是k</w:t>
      </w:r>
      <w:r>
        <w:rPr>
          <w:sz w:val="24"/>
          <w:szCs w:val="24"/>
        </w:rPr>
        <w:t>g/min</w:t>
      </w:r>
      <w:r>
        <w:rPr>
          <w:rFonts w:hint="eastAsia"/>
          <w:sz w:val="24"/>
          <w:szCs w:val="24"/>
        </w:rPr>
        <w:t>，</w:t>
      </w:r>
      <m:oMath>
        <m:sSub>
          <m:sSubPr>
            <m:ctrlPr>
              <w:rPr>
                <w:rFonts w:ascii="Cambria Math" w:hAnsi="Cambria Math"/>
                <w:sz w:val="24"/>
                <w:szCs w:val="24"/>
              </w:rPr>
            </m:ctrlPr>
          </m:sSubPr>
          <m:e>
            <m:r>
              <m:rPr/>
              <w:rPr>
                <w:rFonts w:ascii="Cambria Math" w:hAnsi="Cambria Math"/>
                <w:sz w:val="24"/>
                <w:szCs w:val="24"/>
              </w:rPr>
              <m:t>C</m:t>
            </m:r>
            <m:ctrlPr>
              <w:rPr>
                <w:rFonts w:ascii="Cambria Math" w:hAnsi="Cambria Math"/>
                <w:sz w:val="24"/>
                <w:szCs w:val="24"/>
              </w:rPr>
            </m:ctrlPr>
          </m:e>
          <m:sub>
            <m:r>
              <m:rPr/>
              <w:rPr>
                <w:rFonts w:ascii="Cambria Math" w:hAnsi="Cambria Math"/>
                <w:sz w:val="24"/>
                <w:szCs w:val="24"/>
              </w:rPr>
              <m:t>s</m:t>
            </m:r>
            <m:ctrlPr>
              <w:rPr>
                <w:rFonts w:ascii="Cambria Math" w:hAnsi="Cambria Math"/>
                <w:sz w:val="24"/>
                <w:szCs w:val="24"/>
              </w:rPr>
            </m:ctrlPr>
          </m:sub>
        </m:sSub>
      </m:oMath>
      <w:r>
        <w:rPr>
          <w:rFonts w:hint="eastAsia"/>
          <w:sz w:val="24"/>
          <w:szCs w:val="24"/>
        </w:rPr>
        <w:t>是</w:t>
      </w:r>
      <w:r>
        <w:rPr>
          <w:sz w:val="24"/>
          <w:szCs w:val="24"/>
        </w:rPr>
        <w:t>比例因子</w:t>
      </w:r>
      <w:r>
        <w:rPr>
          <w:rFonts w:hint="eastAsia"/>
          <w:sz w:val="24"/>
          <w:szCs w:val="24"/>
        </w:rPr>
        <w:t>（公制单位</w:t>
      </w:r>
      <w:r>
        <w:rPr>
          <w:sz w:val="24"/>
          <w:szCs w:val="24"/>
        </w:rPr>
        <w:t>下是</w:t>
      </w:r>
      <w:r>
        <w:rPr>
          <w:rFonts w:hint="eastAsia"/>
          <w:sz w:val="24"/>
          <w:szCs w:val="24"/>
        </w:rPr>
        <w:t>788），</w:t>
      </w:r>
      <m:oMath>
        <m:r>
          <m:rPr/>
          <w:rPr>
            <w:rFonts w:ascii="Cambria Math" w:hAnsi="Cambria Math"/>
            <w:sz w:val="24"/>
            <w:szCs w:val="24"/>
          </w:rPr>
          <m:t>q</m:t>
        </m:r>
      </m:oMath>
      <w:r>
        <w:rPr>
          <w:rFonts w:hint="eastAsia"/>
          <w:sz w:val="24"/>
          <w:szCs w:val="24"/>
        </w:rPr>
        <w:t>是切割</w:t>
      </w:r>
      <w:r>
        <w:rPr>
          <w:sz w:val="24"/>
          <w:szCs w:val="24"/>
        </w:rPr>
        <w:t>质量等级，</w:t>
      </w:r>
      <m:oMath>
        <m:r>
          <m:rPr/>
          <w:rPr>
            <w:rFonts w:ascii="Cambria Math" w:hAnsi="Cambria Math"/>
            <w:sz w:val="24"/>
            <w:szCs w:val="24"/>
          </w:rPr>
          <m:t>H</m:t>
        </m:r>
      </m:oMath>
      <w:r>
        <w:rPr>
          <w:rFonts w:hint="eastAsia"/>
          <w:iCs/>
          <w:sz w:val="24"/>
          <w:szCs w:val="24"/>
        </w:rPr>
        <w:t>是</w:t>
      </w:r>
      <w:r>
        <w:rPr>
          <w:iCs/>
          <w:sz w:val="24"/>
          <w:szCs w:val="24"/>
        </w:rPr>
        <w:t>材料厚度</w:t>
      </w:r>
      <w:r>
        <w:rPr>
          <w:rFonts w:hint="eastAsia"/>
          <w:iCs/>
          <w:sz w:val="24"/>
          <w:szCs w:val="24"/>
        </w:rPr>
        <w:t>，单位是mm，</w:t>
      </w:r>
      <m:oMath>
        <m:sSup>
          <m:sSupPr>
            <m:ctrlPr>
              <w:rPr>
                <w:rFonts w:ascii="Cambria Math" w:hAnsi="Cambria Math"/>
                <w:sz w:val="24"/>
                <w:szCs w:val="24"/>
              </w:rPr>
            </m:ctrlPr>
          </m:sSupPr>
          <m:e>
            <m:r>
              <m:rPr/>
              <w:rPr>
                <w:rFonts w:ascii="Cambria Math" w:hAnsi="Cambria Math"/>
                <w:sz w:val="24"/>
                <w:szCs w:val="24"/>
              </w:rPr>
              <m:t>D</m:t>
            </m:r>
            <m:ctrlPr>
              <w:rPr>
                <w:rFonts w:ascii="Cambria Math" w:hAnsi="Cambria Math"/>
                <w:sz w:val="24"/>
                <w:szCs w:val="24"/>
              </w:rPr>
            </m:ctrlPr>
          </m:e>
          <m:sup>
            <m:r>
              <m:rPr>
                <m:sty m:val="p"/>
              </m:rPr>
              <w:rPr>
                <w:rFonts w:ascii="Cambria Math" w:hAnsi="Cambria Math"/>
                <w:sz w:val="24"/>
                <w:szCs w:val="24"/>
              </w:rPr>
              <m:t xml:space="preserve"> </m:t>
            </m:r>
            <m:ctrlPr>
              <w:rPr>
                <w:rFonts w:ascii="Cambria Math" w:hAnsi="Cambria Math"/>
                <w:sz w:val="24"/>
                <w:szCs w:val="24"/>
              </w:rPr>
            </m:ctrlPr>
          </m:sup>
        </m:sSup>
      </m:oMath>
      <w:r>
        <w:rPr>
          <w:rFonts w:hint="eastAsia"/>
          <w:sz w:val="24"/>
          <w:szCs w:val="24"/>
        </w:rPr>
        <w:t>是</w:t>
      </w:r>
      <w:r>
        <w:rPr>
          <w:sz w:val="24"/>
          <w:szCs w:val="24"/>
        </w:rPr>
        <w:t>射流束直径</w:t>
      </w:r>
      <w:r>
        <w:rPr>
          <w:rFonts w:hint="eastAsia"/>
          <w:sz w:val="24"/>
          <w:szCs w:val="24"/>
        </w:rPr>
        <w:t>单位是mm</w:t>
      </w:r>
      <w:r>
        <w:rPr>
          <w:sz w:val="24"/>
          <w:szCs w:val="24"/>
        </w:rPr>
        <w:t>。</w:t>
      </w:r>
    </w:p>
    <w:p>
      <w:pPr>
        <w:spacing w:line="360" w:lineRule="auto"/>
        <w:ind w:firstLine="480" w:firstLineChars="200"/>
        <w:rPr>
          <w:rFonts w:hint="eastAsia"/>
          <w:sz w:val="24"/>
        </w:rPr>
      </w:pPr>
      <w:r>
        <w:rPr>
          <w:rFonts w:hint="eastAsia"/>
          <w:sz w:val="24"/>
        </w:rPr>
        <w:t>Q1切割</w:t>
      </w:r>
      <w:r>
        <w:rPr>
          <w:sz w:val="24"/>
        </w:rPr>
        <w:t>质量等级</w:t>
      </w:r>
      <w:r>
        <w:rPr>
          <w:rFonts w:hint="eastAsia"/>
          <w:sz w:val="24"/>
        </w:rPr>
        <w:t>对应</w:t>
      </w:r>
      <w:r>
        <w:rPr>
          <w:sz w:val="24"/>
        </w:rPr>
        <w:t>的切割速度</w:t>
      </w:r>
      <w:r>
        <w:rPr>
          <w:rFonts w:hint="eastAsia"/>
          <w:sz w:val="24"/>
        </w:rPr>
        <w:t>就是</w:t>
      </w:r>
      <w:r>
        <w:rPr>
          <w:sz w:val="24"/>
        </w:rPr>
        <w:t>材料的</w:t>
      </w:r>
      <w:r>
        <w:rPr>
          <w:rFonts w:hint="eastAsia"/>
          <w:sz w:val="24"/>
        </w:rPr>
        <w:t>分离速度，即样件刚好被射流切穿时的速度。切割质量等级 Q2对应的公式</w:t>
      </w:r>
      <w:r>
        <w:rPr>
          <w:sz w:val="24"/>
        </w:rPr>
        <w:t>中</w:t>
      </w:r>
      <w:r>
        <w:rPr>
          <w:i/>
          <w:sz w:val="24"/>
        </w:rPr>
        <w:t>q</w:t>
      </w:r>
      <w:r>
        <w:rPr>
          <w:sz w:val="24"/>
        </w:rPr>
        <w:t xml:space="preserve"> </w:t>
      </w:r>
      <w:r>
        <w:rPr>
          <w:rFonts w:hint="eastAsia"/>
          <w:sz w:val="24"/>
        </w:rPr>
        <w:t>=</w:t>
      </w:r>
      <w:r>
        <w:rPr>
          <w:sz w:val="24"/>
        </w:rPr>
        <w:t xml:space="preserve"> 2</w:t>
      </w:r>
      <w:r>
        <w:rPr>
          <w:rFonts w:hint="eastAsia"/>
          <w:sz w:val="24"/>
        </w:rPr>
        <w:t>时</w:t>
      </w:r>
      <w:r>
        <w:rPr>
          <w:sz w:val="24"/>
        </w:rPr>
        <w:t>的</w:t>
      </w:r>
      <w:r>
        <w:rPr>
          <w:rFonts w:hint="eastAsia"/>
          <w:sz w:val="24"/>
        </w:rPr>
        <w:t>切割速度</w:t>
      </w:r>
      <w:r>
        <w:rPr>
          <w:rFonts w:hint="eastAsia"/>
          <w:i/>
          <w:sz w:val="24"/>
        </w:rPr>
        <w:t>u</w:t>
      </w:r>
      <w:r>
        <w:rPr>
          <w:rFonts w:hint="eastAsia"/>
          <w:sz w:val="24"/>
        </w:rPr>
        <w:t>，以此类推。切割质量等级越高，</w:t>
      </w:r>
      <w:r>
        <w:rPr>
          <w:rFonts w:hint="eastAsia"/>
          <w:i/>
          <w:sz w:val="24"/>
        </w:rPr>
        <w:t>q</w:t>
      </w:r>
      <w:r>
        <w:rPr>
          <w:rFonts w:hint="eastAsia"/>
          <w:sz w:val="24"/>
        </w:rPr>
        <w:t>越大，切面质量也就越好。</w:t>
      </w:r>
      <w:r>
        <w:rPr>
          <w:sz w:val="24"/>
        </w:rPr>
        <w:t>经过</w:t>
      </w:r>
      <w:r>
        <w:rPr>
          <w:rFonts w:hint="eastAsia"/>
          <w:sz w:val="24"/>
        </w:rPr>
        <w:t>实验</w:t>
      </w:r>
      <w:r>
        <w:rPr>
          <w:sz w:val="24"/>
        </w:rPr>
        <w:t>证明，</w:t>
      </w:r>
      <w:r>
        <w:rPr>
          <w:rFonts w:hint="eastAsia"/>
          <w:sz w:val="24"/>
        </w:rPr>
        <w:t>这种</w:t>
      </w:r>
      <w:r>
        <w:rPr>
          <w:sz w:val="24"/>
        </w:rPr>
        <w:t>方法可以很好</w:t>
      </w:r>
      <w:r>
        <w:rPr>
          <w:rFonts w:hint="eastAsia"/>
          <w:sz w:val="24"/>
        </w:rPr>
        <w:t>地</w:t>
      </w:r>
      <w:r>
        <w:rPr>
          <w:sz w:val="24"/>
        </w:rPr>
        <w:t>消除</w:t>
      </w:r>
      <w:r>
        <w:rPr>
          <w:rFonts w:hint="eastAsia"/>
          <w:sz w:val="24"/>
        </w:rPr>
        <w:t>切面</w:t>
      </w:r>
      <w:r>
        <w:rPr>
          <w:sz w:val="24"/>
        </w:rPr>
        <w:t>波纹和粗糙度误差</w:t>
      </w:r>
      <w:r>
        <w:rPr>
          <w:rFonts w:hint="eastAsia"/>
          <w:sz w:val="24"/>
        </w:rPr>
        <w:t>。因此</w:t>
      </w:r>
      <w:r>
        <w:rPr>
          <w:sz w:val="24"/>
        </w:rPr>
        <w:t>，</w:t>
      </w:r>
      <w:r>
        <w:rPr>
          <w:rFonts w:hint="eastAsia"/>
          <w:sz w:val="24"/>
        </w:rPr>
        <w:t>该切割速度质量等级模型成为了后来磨料水射流领域大多数公司企业和研究学者普遍沿用的切割条件，也成为了后续其他误差补偿理论的研究基础。</w:t>
      </w:r>
    </w:p>
    <w:p>
      <w:pPr>
        <w:spacing w:line="360" w:lineRule="auto"/>
        <w:ind w:firstLine="480" w:firstLineChars="200"/>
        <w:rPr>
          <w:rFonts w:hint="eastAsia"/>
          <w:sz w:val="24"/>
        </w:rPr>
      </w:pPr>
    </w:p>
    <w:p>
      <w:pPr>
        <w:spacing w:line="360" w:lineRule="auto"/>
        <w:ind w:firstLine="2040" w:firstLineChars="850"/>
        <w:rPr>
          <w:sz w:val="24"/>
          <w:szCs w:val="24"/>
        </w:rPr>
      </w:pPr>
      <w:r>
        <w:rPr>
          <w:sz w:val="24"/>
        </w:rPr>
        <w:drawing>
          <wp:inline distT="0" distB="0" distL="0" distR="0">
            <wp:extent cx="2590800" cy="3072130"/>
            <wp:effectExtent l="0" t="0" r="0" b="139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2604302" cy="3088660"/>
                    </a:xfrm>
                    <a:prstGeom prst="rect">
                      <a:avLst/>
                    </a:prstGeom>
                    <a:noFill/>
                    <a:ln>
                      <a:noFill/>
                    </a:ln>
                  </pic:spPr>
                </pic:pic>
              </a:graphicData>
            </a:graphic>
          </wp:inline>
        </w:drawing>
      </w:r>
    </w:p>
    <w:p>
      <w:pPr>
        <w:spacing w:line="360" w:lineRule="auto"/>
        <w:jc w:val="center"/>
        <w:rPr>
          <w:rFonts w:ascii="宋体" w:hAnsi="宋体"/>
        </w:rPr>
      </w:pPr>
      <w:r>
        <w:rPr>
          <w:rFonts w:hint="eastAsia" w:ascii="宋体" w:hAnsi="宋体"/>
        </w:rPr>
        <w:t>图</w:t>
      </w:r>
      <w:r>
        <w:t>2.9</w:t>
      </w:r>
      <w:r>
        <w:rPr>
          <w:rFonts w:ascii="宋体" w:hAnsi="宋体"/>
        </w:rPr>
        <w:t xml:space="preserve"> </w:t>
      </w:r>
      <w:r>
        <w:rPr>
          <w:rFonts w:hint="eastAsia" w:ascii="宋体" w:hAnsi="宋体"/>
        </w:rPr>
        <w:t>射流</w:t>
      </w:r>
      <w:r>
        <w:rPr>
          <w:rFonts w:ascii="宋体" w:hAnsi="宋体"/>
        </w:rPr>
        <w:t>滞后</w:t>
      </w:r>
      <w:r>
        <w:fldChar w:fldCharType="begin"/>
      </w:r>
      <w:r>
        <w:instrText xml:space="preserve"> REF _Ref39702394 \r \h  \* MERGEFORMAT </w:instrText>
      </w:r>
      <w:r>
        <w:fldChar w:fldCharType="separate"/>
      </w:r>
      <w:r>
        <w:rPr>
          <w:vertAlign w:val="superscript"/>
        </w:rPr>
        <w:t>[37]</w:t>
      </w:r>
      <w:r>
        <w:fldChar w:fldCharType="end"/>
      </w:r>
    </w:p>
    <w:p>
      <w:pPr>
        <w:spacing w:line="360" w:lineRule="auto"/>
        <w:ind w:firstLine="0" w:firstLineChars="0"/>
        <w:rPr>
          <w:sz w:val="24"/>
          <w:szCs w:val="24"/>
        </w:rPr>
      </w:pPr>
    </w:p>
    <w:p>
      <w:pPr>
        <w:spacing w:line="360" w:lineRule="auto"/>
        <w:ind w:firstLine="480" w:firstLineChars="200"/>
        <w:rPr>
          <w:color w:val="000000"/>
          <w:sz w:val="24"/>
          <w:szCs w:val="24"/>
        </w:rPr>
      </w:pPr>
      <w:r>
        <w:rPr>
          <w:rStyle w:val="23"/>
        </w:rPr>
        <w:t>Henning</w:t>
      </w:r>
      <w:r>
        <w:rPr>
          <w:rStyle w:val="23"/>
          <w:rFonts w:hint="eastAsia"/>
        </w:rPr>
        <w:t>和</w:t>
      </w:r>
      <w:r>
        <w:rPr>
          <w:rStyle w:val="23"/>
        </w:rPr>
        <w:t>Westkämper</w:t>
      </w:r>
      <w:r>
        <w:rPr>
          <w:rStyle w:val="23"/>
          <w:rFonts w:hint="eastAsia"/>
        </w:rPr>
        <w:t>研究了磨料颗粒能量衰减对切割前沿曲率的影响，并在此基础上建立了切割圆弧时射流流形</w:t>
      </w:r>
      <w:r>
        <w:rPr>
          <w:rStyle w:val="23"/>
        </w:rPr>
        <w:t>3D</w:t>
      </w:r>
      <w:r>
        <w:rPr>
          <w:rStyle w:val="23"/>
          <w:rFonts w:hint="eastAsia"/>
        </w:rPr>
        <w:t>模型，包含了圆弧半径、切割速度、磨料流量、水喷嘴直径和砂管直径等参数</w:t>
      </w:r>
      <w:r>
        <w:fldChar w:fldCharType="begin"/>
      </w:r>
      <w:r>
        <w:instrText xml:space="preserve"> REF _Ref39702307 \r \h  \* MERGEFORMAT </w:instrText>
      </w:r>
      <w:r>
        <w:fldChar w:fldCharType="separate"/>
      </w:r>
      <w:r>
        <w:rPr>
          <w:rStyle w:val="23"/>
          <w:vertAlign w:val="superscript"/>
        </w:rPr>
        <w:t>[31]</w:t>
      </w:r>
      <w:r>
        <w:fldChar w:fldCharType="end"/>
      </w:r>
      <w:r>
        <w:rPr>
          <w:rStyle w:val="23"/>
          <w:rFonts w:hint="eastAsia"/>
        </w:rPr>
        <w:t>。</w:t>
      </w:r>
      <w:r>
        <w:rPr>
          <w:rStyle w:val="23"/>
        </w:rPr>
        <w:t>Akkurt</w:t>
      </w:r>
      <w:r>
        <w:rPr>
          <w:rStyle w:val="23"/>
          <w:rFonts w:hint="eastAsia"/>
        </w:rPr>
        <w:t>研究发现，磨料射流能量耗散导致了切割前沿呈抛物线形状</w:t>
      </w:r>
      <w:r>
        <w:fldChar w:fldCharType="begin"/>
      </w:r>
      <w:r>
        <w:instrText xml:space="preserve"> REF _Ref39702314 \r \h  \* MERGEFORMAT </w:instrText>
      </w:r>
      <w:r>
        <w:fldChar w:fldCharType="separate"/>
      </w:r>
      <w:r>
        <w:rPr>
          <w:rStyle w:val="23"/>
          <w:vertAlign w:val="superscript"/>
        </w:rPr>
        <w:t>[32]</w:t>
      </w:r>
      <w:r>
        <w:fldChar w:fldCharType="end"/>
      </w:r>
      <w:r>
        <w:rPr>
          <w:rStyle w:val="23"/>
          <w:rFonts w:hint="eastAsia"/>
        </w:rPr>
        <w:t>。武美萍等人在研究磨料射流冲蚀脆性材料时发现，喷出后的射流呈锥形，喷嘴距离越远，射流能量保持性越差，能量衰减越多，导致射流的冲蚀能力越弱</w:t>
      </w:r>
      <w:r>
        <w:fldChar w:fldCharType="begin"/>
      </w:r>
      <w:r>
        <w:instrText xml:space="preserve"> REF _Ref40296584 \r \h  \* MERGEFORMAT </w:instrText>
      </w:r>
      <w:r>
        <w:fldChar w:fldCharType="separate"/>
      </w:r>
      <w:r>
        <w:rPr>
          <w:rStyle w:val="23"/>
          <w:vertAlign w:val="superscript"/>
        </w:rPr>
        <w:t>[59]</w:t>
      </w:r>
      <w:r>
        <w:fldChar w:fldCharType="end"/>
      </w:r>
      <w:r>
        <w:rPr>
          <w:rStyle w:val="23"/>
          <w:rFonts w:hint="eastAsia"/>
        </w:rPr>
        <w:t>。张仕进</w:t>
      </w:r>
      <w:r>
        <w:rPr>
          <w:rFonts w:hint="eastAsia"/>
          <w:sz w:val="24"/>
          <w:szCs w:val="24"/>
        </w:rPr>
        <w:t>等人提出了一种准确获取磨料水射流切割前沿信息的新方法，并证实了前沿轮廓是一条抛物线</w:t>
      </w:r>
      <w:r>
        <w:fldChar w:fldCharType="begin"/>
      </w:r>
      <w:r>
        <w:instrText xml:space="preserve"> REF _Ref39702319 \r \h  \* MERGEFORMAT </w:instrText>
      </w:r>
      <w:r>
        <w:fldChar w:fldCharType="separate"/>
      </w:r>
      <w:r>
        <w:rPr>
          <w:sz w:val="24"/>
          <w:szCs w:val="24"/>
          <w:vertAlign w:val="superscript"/>
        </w:rPr>
        <w:t>[33]</w:t>
      </w:r>
      <w:r>
        <w:fldChar w:fldCharType="end"/>
      </w:r>
      <w:r>
        <w:rPr>
          <w:rFonts w:hint="eastAsia"/>
          <w:sz w:val="24"/>
          <w:szCs w:val="24"/>
        </w:rPr>
        <w:t>。吴逾强等人研究了一种新方法来得到后拖量信息并基于实验数据拟合得到描述切割前沿轮廓曲线的经验公式</w:t>
      </w:r>
      <w:r>
        <w:fldChar w:fldCharType="begin"/>
      </w:r>
      <w:r>
        <w:instrText xml:space="preserve"> REF _Ref41302970 \r \h  \* MERGEFORMAT </w:instrText>
      </w:r>
      <w:r>
        <w:fldChar w:fldCharType="separate"/>
      </w:r>
      <w:r>
        <w:rPr>
          <w:sz w:val="24"/>
          <w:szCs w:val="24"/>
          <w:vertAlign w:val="superscript"/>
        </w:rPr>
        <w:t>[60]</w:t>
      </w:r>
      <w:r>
        <w:fldChar w:fldCharType="end"/>
      </w:r>
      <w:r>
        <w:rPr>
          <w:rFonts w:hint="eastAsia"/>
          <w:sz w:val="24"/>
          <w:szCs w:val="24"/>
        </w:rPr>
        <w:t>。切割前沿轮廓曲线往往被用来表征射流在切割方向上的流形二维特征。</w:t>
      </w:r>
    </w:p>
    <w:p>
      <w:pPr>
        <w:spacing w:line="360" w:lineRule="auto"/>
        <w:ind w:firstLine="480" w:firstLineChars="200"/>
        <w:rPr>
          <w:sz w:val="24"/>
          <w:szCs w:val="24"/>
        </w:rPr>
      </w:pPr>
      <w:r>
        <w:rPr>
          <w:rFonts w:hint="eastAsia"/>
          <w:sz w:val="24"/>
          <w:szCs w:val="24"/>
        </w:rPr>
        <w:t>另一方面</w:t>
      </w:r>
      <w:r>
        <w:rPr>
          <w:sz w:val="24"/>
          <w:szCs w:val="24"/>
        </w:rPr>
        <w:t>，</w:t>
      </w:r>
      <w:r>
        <w:rPr>
          <w:rFonts w:hint="eastAsia"/>
          <w:sz w:val="24"/>
          <w:szCs w:val="24"/>
        </w:rPr>
        <w:t>随着切割厚度的增加，磨料</w:t>
      </w:r>
      <w:r>
        <w:rPr>
          <w:sz w:val="24"/>
          <w:szCs w:val="24"/>
        </w:rPr>
        <w:t>动能</w:t>
      </w:r>
      <w:r>
        <w:rPr>
          <w:rFonts w:hint="eastAsia"/>
          <w:sz w:val="24"/>
          <w:szCs w:val="24"/>
        </w:rPr>
        <w:t>逐渐衰减，导致切缝宽度值往往随着切割深度的变化而变化，</w:t>
      </w:r>
      <w:r>
        <w:rPr>
          <w:sz w:val="24"/>
          <w:szCs w:val="24"/>
        </w:rPr>
        <w:t>也就表现</w:t>
      </w:r>
      <w:r>
        <w:rPr>
          <w:rFonts w:hint="eastAsia"/>
          <w:sz w:val="24"/>
          <w:szCs w:val="24"/>
        </w:rPr>
        <w:t>出</w:t>
      </w:r>
      <w:r>
        <w:rPr>
          <w:sz w:val="24"/>
          <w:szCs w:val="24"/>
        </w:rPr>
        <w:t>了</w:t>
      </w:r>
      <w:r>
        <w:rPr>
          <w:rFonts w:hint="eastAsia"/>
          <w:sz w:val="24"/>
          <w:szCs w:val="24"/>
        </w:rPr>
        <w:t>材料上下</w:t>
      </w:r>
      <w:r>
        <w:rPr>
          <w:sz w:val="24"/>
          <w:szCs w:val="24"/>
        </w:rPr>
        <w:t>表面切口</w:t>
      </w:r>
      <w:r>
        <w:rPr>
          <w:rFonts w:hint="eastAsia"/>
          <w:sz w:val="24"/>
          <w:szCs w:val="24"/>
        </w:rPr>
        <w:t>大小</w:t>
      </w:r>
      <w:r>
        <w:rPr>
          <w:sz w:val="24"/>
          <w:szCs w:val="24"/>
        </w:rPr>
        <w:t>不一</w:t>
      </w:r>
      <w:r>
        <w:rPr>
          <w:rFonts w:hint="eastAsia"/>
          <w:sz w:val="24"/>
          <w:szCs w:val="24"/>
        </w:rPr>
        <w:t>的特征。与</w:t>
      </w:r>
      <w:r>
        <w:rPr>
          <w:sz w:val="24"/>
          <w:szCs w:val="24"/>
        </w:rPr>
        <w:t>切割前沿不同</w:t>
      </w:r>
      <w:r>
        <w:rPr>
          <w:rFonts w:hint="eastAsia"/>
          <w:sz w:val="24"/>
          <w:szCs w:val="24"/>
        </w:rPr>
        <w:t>之处</w:t>
      </w:r>
      <w:r>
        <w:rPr>
          <w:sz w:val="24"/>
          <w:szCs w:val="24"/>
        </w:rPr>
        <w:t>在于，</w:t>
      </w:r>
      <w:r>
        <w:rPr>
          <w:rFonts w:hint="eastAsia"/>
          <w:sz w:val="24"/>
          <w:szCs w:val="24"/>
        </w:rPr>
        <w:t>切缝在</w:t>
      </w:r>
      <w:r>
        <w:rPr>
          <w:sz w:val="24"/>
          <w:szCs w:val="24"/>
        </w:rPr>
        <w:t>形成</w:t>
      </w:r>
      <w:r>
        <w:rPr>
          <w:rFonts w:hint="eastAsia"/>
          <w:sz w:val="24"/>
          <w:szCs w:val="24"/>
        </w:rPr>
        <w:t>过程</w:t>
      </w:r>
      <w:r>
        <w:rPr>
          <w:sz w:val="24"/>
          <w:szCs w:val="24"/>
        </w:rPr>
        <w:t>中，磨料</w:t>
      </w:r>
      <w:r>
        <w:rPr>
          <w:rFonts w:hint="eastAsia"/>
          <w:sz w:val="24"/>
          <w:szCs w:val="24"/>
        </w:rPr>
        <w:t>颗粒</w:t>
      </w:r>
      <w:r>
        <w:rPr>
          <w:sz w:val="24"/>
          <w:szCs w:val="24"/>
        </w:rPr>
        <w:t>往往会</w:t>
      </w:r>
      <w:r>
        <w:rPr>
          <w:rFonts w:hint="eastAsia"/>
          <w:sz w:val="24"/>
          <w:szCs w:val="24"/>
        </w:rPr>
        <w:t>对</w:t>
      </w:r>
      <w:r>
        <w:rPr>
          <w:sz w:val="24"/>
          <w:szCs w:val="24"/>
        </w:rPr>
        <w:t>切缝</w:t>
      </w:r>
      <w:r>
        <w:rPr>
          <w:rFonts w:hint="eastAsia"/>
          <w:sz w:val="24"/>
          <w:szCs w:val="24"/>
        </w:rPr>
        <w:t>一侧</w:t>
      </w:r>
      <w:r>
        <w:rPr>
          <w:sz w:val="24"/>
          <w:szCs w:val="24"/>
        </w:rPr>
        <w:t>壁面进行冲蚀后</w:t>
      </w:r>
      <w:r>
        <w:rPr>
          <w:rFonts w:hint="eastAsia"/>
          <w:sz w:val="24"/>
          <w:szCs w:val="24"/>
        </w:rPr>
        <w:t>反弹</w:t>
      </w:r>
      <w:r>
        <w:rPr>
          <w:sz w:val="24"/>
          <w:szCs w:val="24"/>
        </w:rPr>
        <w:t>至另一侧壁面进行二次</w:t>
      </w:r>
      <w:r>
        <w:rPr>
          <w:rFonts w:hint="eastAsia"/>
          <w:sz w:val="24"/>
          <w:szCs w:val="24"/>
        </w:rPr>
        <w:t>冲蚀</w:t>
      </w:r>
      <w:r>
        <w:rPr>
          <w:sz w:val="24"/>
          <w:szCs w:val="24"/>
        </w:rPr>
        <w:t>，甚至</w:t>
      </w:r>
      <w:r>
        <w:rPr>
          <w:rFonts w:hint="eastAsia"/>
          <w:sz w:val="24"/>
          <w:szCs w:val="24"/>
        </w:rPr>
        <w:t>可能有</w:t>
      </w:r>
      <w:r>
        <w:rPr>
          <w:sz w:val="24"/>
          <w:szCs w:val="24"/>
        </w:rPr>
        <w:t>部分磨料颗粒在切割材料时</w:t>
      </w:r>
      <w:r>
        <w:rPr>
          <w:rFonts w:hint="eastAsia"/>
          <w:sz w:val="24"/>
          <w:szCs w:val="24"/>
        </w:rPr>
        <w:t>对</w:t>
      </w:r>
      <w:r>
        <w:rPr>
          <w:sz w:val="24"/>
          <w:szCs w:val="24"/>
        </w:rPr>
        <w:t>切缝侧壁进行了多次冲蚀</w:t>
      </w:r>
      <w:r>
        <w:rPr>
          <w:rFonts w:hint="eastAsia"/>
          <w:sz w:val="24"/>
          <w:szCs w:val="24"/>
        </w:rPr>
        <w:t>。在</w:t>
      </w:r>
      <w:r>
        <w:rPr>
          <w:sz w:val="24"/>
          <w:szCs w:val="24"/>
        </w:rPr>
        <w:t>切割前沿</w:t>
      </w:r>
      <w:r>
        <w:rPr>
          <w:rFonts w:hint="eastAsia"/>
          <w:sz w:val="24"/>
          <w:szCs w:val="24"/>
        </w:rPr>
        <w:t>方向</w:t>
      </w:r>
      <w:r>
        <w:rPr>
          <w:sz w:val="24"/>
          <w:szCs w:val="24"/>
        </w:rPr>
        <w:t>上，</w:t>
      </w:r>
      <w:r>
        <w:rPr>
          <w:rFonts w:hint="eastAsia"/>
          <w:sz w:val="24"/>
          <w:szCs w:val="24"/>
        </w:rPr>
        <w:t>材料</w:t>
      </w:r>
      <w:r>
        <w:rPr>
          <w:sz w:val="24"/>
          <w:szCs w:val="24"/>
        </w:rPr>
        <w:t>对磨料颗粒只有单侧的</w:t>
      </w:r>
      <w:r>
        <w:rPr>
          <w:rFonts w:hint="eastAsia"/>
          <w:sz w:val="24"/>
          <w:szCs w:val="24"/>
        </w:rPr>
        <w:t>“约束”，</w:t>
      </w:r>
      <w:r>
        <w:rPr>
          <w:sz w:val="24"/>
          <w:szCs w:val="24"/>
        </w:rPr>
        <w:t>因此磨料</w:t>
      </w:r>
      <w:r>
        <w:rPr>
          <w:rFonts w:hint="eastAsia"/>
          <w:sz w:val="24"/>
          <w:szCs w:val="24"/>
        </w:rPr>
        <w:t>颗粒</w:t>
      </w:r>
      <w:r>
        <w:rPr>
          <w:sz w:val="24"/>
          <w:szCs w:val="24"/>
        </w:rPr>
        <w:t>对材料进行</w:t>
      </w:r>
      <w:r>
        <w:rPr>
          <w:rFonts w:hint="eastAsia"/>
          <w:sz w:val="24"/>
          <w:szCs w:val="24"/>
          <w:lang w:val="en-US" w:eastAsia="zh-CN"/>
        </w:rPr>
        <w:t>多</w:t>
      </w:r>
      <w:r>
        <w:rPr>
          <w:sz w:val="24"/>
          <w:szCs w:val="24"/>
        </w:rPr>
        <w:t>次</w:t>
      </w:r>
      <w:r>
        <w:rPr>
          <w:rFonts w:hint="eastAsia"/>
          <w:sz w:val="24"/>
          <w:szCs w:val="24"/>
        </w:rPr>
        <w:t>冲蚀</w:t>
      </w:r>
      <w:r>
        <w:rPr>
          <w:rFonts w:hint="eastAsia"/>
          <w:sz w:val="24"/>
          <w:szCs w:val="24"/>
          <w:lang w:val="en-US" w:eastAsia="zh-CN"/>
        </w:rPr>
        <w:t>的概率变小</w:t>
      </w:r>
      <w:r>
        <w:rPr>
          <w:rFonts w:hint="eastAsia"/>
          <w:sz w:val="24"/>
          <w:szCs w:val="24"/>
        </w:rPr>
        <w:t>，两者</w:t>
      </w:r>
      <w:r>
        <w:rPr>
          <w:sz w:val="24"/>
          <w:szCs w:val="24"/>
        </w:rPr>
        <w:t>的差别导致</w:t>
      </w:r>
      <w:r>
        <w:rPr>
          <w:rFonts w:hint="eastAsia"/>
          <w:sz w:val="24"/>
          <w:szCs w:val="24"/>
        </w:rPr>
        <w:t>了切缝侧壁形状</w:t>
      </w:r>
      <w:r>
        <w:rPr>
          <w:sz w:val="24"/>
          <w:szCs w:val="24"/>
        </w:rPr>
        <w:t>与切割前沿形状的</w:t>
      </w:r>
      <w:r>
        <w:rPr>
          <w:rFonts w:hint="eastAsia"/>
          <w:sz w:val="24"/>
          <w:szCs w:val="24"/>
        </w:rPr>
        <w:t>不同</w:t>
      </w:r>
      <w:r>
        <w:rPr>
          <w:sz w:val="24"/>
          <w:szCs w:val="24"/>
        </w:rPr>
        <w:t>。</w:t>
      </w:r>
      <w:r>
        <w:rPr>
          <w:rFonts w:hint="eastAsia"/>
          <w:sz w:val="24"/>
          <w:szCs w:val="24"/>
        </w:rPr>
        <w:t>因此</w:t>
      </w:r>
      <w:r>
        <w:rPr>
          <w:sz w:val="24"/>
          <w:szCs w:val="24"/>
        </w:rPr>
        <w:t>，在切割薄材料时，</w:t>
      </w:r>
      <w:r>
        <w:rPr>
          <w:rFonts w:hint="eastAsia"/>
          <w:sz w:val="24"/>
          <w:szCs w:val="24"/>
        </w:rPr>
        <w:t>切割头</w:t>
      </w:r>
      <w:r>
        <w:rPr>
          <w:sz w:val="24"/>
          <w:szCs w:val="24"/>
        </w:rPr>
        <w:t>进给速度</w:t>
      </w:r>
      <w:r>
        <w:rPr>
          <w:rFonts w:hint="eastAsia"/>
          <w:sz w:val="24"/>
          <w:szCs w:val="24"/>
        </w:rPr>
        <w:t>相对</w:t>
      </w:r>
      <w:r>
        <w:rPr>
          <w:sz w:val="24"/>
          <w:szCs w:val="24"/>
        </w:rPr>
        <w:t>较快，</w:t>
      </w:r>
      <w:r>
        <w:rPr>
          <w:rFonts w:hint="eastAsia"/>
          <w:sz w:val="24"/>
          <w:szCs w:val="24"/>
        </w:rPr>
        <w:t>由于射流核心区</w:t>
      </w:r>
      <w:r>
        <w:rPr>
          <w:sz w:val="24"/>
          <w:szCs w:val="24"/>
        </w:rPr>
        <w:t>能量密度</w:t>
      </w:r>
      <w:r>
        <w:rPr>
          <w:rFonts w:hint="eastAsia"/>
          <w:sz w:val="24"/>
          <w:szCs w:val="24"/>
        </w:rPr>
        <w:t>大</w:t>
      </w:r>
      <w:r>
        <w:rPr>
          <w:sz w:val="24"/>
          <w:szCs w:val="24"/>
        </w:rPr>
        <w:t>，</w:t>
      </w:r>
      <w:r>
        <w:rPr>
          <w:rFonts w:hint="eastAsia"/>
          <w:sz w:val="24"/>
          <w:szCs w:val="24"/>
        </w:rPr>
        <w:t>尽管</w:t>
      </w:r>
      <w:r>
        <w:rPr>
          <w:sz w:val="24"/>
          <w:szCs w:val="24"/>
        </w:rPr>
        <w:t>停留时间较小，</w:t>
      </w:r>
      <w:r>
        <w:rPr>
          <w:rFonts w:hint="eastAsia"/>
          <w:sz w:val="24"/>
          <w:szCs w:val="24"/>
        </w:rPr>
        <w:t>但核心区</w:t>
      </w:r>
      <w:r>
        <w:rPr>
          <w:sz w:val="24"/>
          <w:szCs w:val="24"/>
        </w:rPr>
        <w:t>的能量</w:t>
      </w:r>
      <w:r>
        <w:rPr>
          <w:rFonts w:hint="eastAsia"/>
          <w:sz w:val="24"/>
          <w:szCs w:val="24"/>
        </w:rPr>
        <w:t>和相对</w:t>
      </w:r>
      <w:r>
        <w:rPr>
          <w:sz w:val="24"/>
          <w:szCs w:val="24"/>
        </w:rPr>
        <w:t>较大，</w:t>
      </w:r>
      <w:r>
        <w:rPr>
          <w:rFonts w:hint="eastAsia"/>
          <w:sz w:val="24"/>
          <w:szCs w:val="24"/>
        </w:rPr>
        <w:t>边缘区</w:t>
      </w:r>
      <w:r>
        <w:rPr>
          <w:sz w:val="24"/>
          <w:szCs w:val="24"/>
        </w:rPr>
        <w:t>的能量和较小，</w:t>
      </w:r>
      <w:r>
        <w:rPr>
          <w:rFonts w:hint="eastAsia"/>
          <w:sz w:val="24"/>
          <w:szCs w:val="24"/>
        </w:rPr>
        <w:t>导致</w:t>
      </w:r>
      <w:r>
        <w:rPr>
          <w:sz w:val="24"/>
          <w:szCs w:val="24"/>
        </w:rPr>
        <w:t>边缘区射流能</w:t>
      </w:r>
      <w:r>
        <w:rPr>
          <w:rFonts w:hint="eastAsia"/>
          <w:sz w:val="24"/>
          <w:szCs w:val="24"/>
        </w:rPr>
        <w:t>切割</w:t>
      </w:r>
      <w:r>
        <w:rPr>
          <w:sz w:val="24"/>
          <w:szCs w:val="24"/>
        </w:rPr>
        <w:t>材料</w:t>
      </w:r>
      <w:r>
        <w:rPr>
          <w:rFonts w:hint="eastAsia"/>
          <w:sz w:val="24"/>
          <w:szCs w:val="24"/>
        </w:rPr>
        <w:t>的</w:t>
      </w:r>
      <w:r>
        <w:rPr>
          <w:sz w:val="24"/>
          <w:szCs w:val="24"/>
        </w:rPr>
        <w:t>能力</w:t>
      </w:r>
      <w:r>
        <w:rPr>
          <w:rFonts w:hint="eastAsia"/>
          <w:sz w:val="24"/>
          <w:szCs w:val="24"/>
        </w:rPr>
        <w:t>随着</w:t>
      </w:r>
      <w:r>
        <w:rPr>
          <w:sz w:val="24"/>
          <w:szCs w:val="24"/>
        </w:rPr>
        <w:t>深度增加而逐渐减小，</w:t>
      </w:r>
      <w:r>
        <w:rPr>
          <w:rFonts w:hint="eastAsia"/>
          <w:sz w:val="24"/>
          <w:szCs w:val="24"/>
        </w:rPr>
        <w:t>切缝</w:t>
      </w:r>
      <w:r>
        <w:rPr>
          <w:sz w:val="24"/>
          <w:szCs w:val="24"/>
        </w:rPr>
        <w:t>侧壁形成倒锥</w:t>
      </w:r>
      <w:del w:id="28" w:author="windr" w:date="2021-05-04T13:54:17Z">
        <w:r>
          <w:rPr>
            <w:rFonts w:hint="default"/>
            <w:sz w:val="24"/>
            <w:szCs w:val="24"/>
            <w:lang w:val="en-US"/>
          </w:rPr>
          <w:delText>型</w:delText>
        </w:r>
      </w:del>
      <w:ins w:id="29" w:author="windr" w:date="2021-05-04T13:54:18Z">
        <w:r>
          <w:rPr>
            <w:rFonts w:hint="eastAsia"/>
            <w:sz w:val="24"/>
            <w:szCs w:val="24"/>
            <w:lang w:val="en-US" w:eastAsia="zh-CN"/>
          </w:rPr>
          <w:t>形</w:t>
        </w:r>
      </w:ins>
      <w:r>
        <w:rPr>
          <w:sz w:val="24"/>
          <w:szCs w:val="24"/>
        </w:rPr>
        <w:t>。</w:t>
      </w:r>
      <w:r>
        <w:rPr>
          <w:rFonts w:hint="eastAsia"/>
          <w:sz w:val="24"/>
          <w:szCs w:val="24"/>
        </w:rPr>
        <w:t>而</w:t>
      </w:r>
      <w:r>
        <w:rPr>
          <w:sz w:val="24"/>
          <w:szCs w:val="24"/>
        </w:rPr>
        <w:t>当切割头进给速度</w:t>
      </w:r>
      <w:r>
        <w:rPr>
          <w:rFonts w:hint="eastAsia"/>
          <w:sz w:val="24"/>
          <w:szCs w:val="24"/>
        </w:rPr>
        <w:t>相对</w:t>
      </w:r>
      <w:r>
        <w:rPr>
          <w:sz w:val="24"/>
          <w:szCs w:val="24"/>
        </w:rPr>
        <w:t>较慢时，</w:t>
      </w:r>
      <w:r>
        <w:rPr>
          <w:rFonts w:hint="eastAsia"/>
          <w:sz w:val="24"/>
          <w:szCs w:val="24"/>
        </w:rPr>
        <w:t>由于</w:t>
      </w:r>
      <w:r>
        <w:rPr>
          <w:sz w:val="24"/>
          <w:szCs w:val="24"/>
        </w:rPr>
        <w:t>停留时间较大，边缘区的能量和</w:t>
      </w:r>
      <w:r>
        <w:rPr>
          <w:rFonts w:hint="eastAsia"/>
          <w:sz w:val="24"/>
          <w:szCs w:val="24"/>
        </w:rPr>
        <w:t>会</w:t>
      </w:r>
      <w:r>
        <w:rPr>
          <w:sz w:val="24"/>
          <w:szCs w:val="24"/>
        </w:rPr>
        <w:t>大于</w:t>
      </w:r>
      <w:r>
        <w:rPr>
          <w:rFonts w:hint="eastAsia"/>
          <w:sz w:val="24"/>
          <w:szCs w:val="24"/>
        </w:rPr>
        <w:t>切割</w:t>
      </w:r>
      <w:r>
        <w:rPr>
          <w:sz w:val="24"/>
          <w:szCs w:val="24"/>
        </w:rPr>
        <w:t>材料所需能量阈值，导致边缘区切割</w:t>
      </w:r>
      <w:r>
        <w:rPr>
          <w:rFonts w:hint="eastAsia"/>
          <w:sz w:val="24"/>
          <w:szCs w:val="24"/>
        </w:rPr>
        <w:t>材料</w:t>
      </w:r>
      <w:r>
        <w:rPr>
          <w:sz w:val="24"/>
          <w:szCs w:val="24"/>
        </w:rPr>
        <w:t>能力</w:t>
      </w:r>
      <w:r>
        <w:rPr>
          <w:rFonts w:hint="eastAsia"/>
          <w:sz w:val="24"/>
          <w:szCs w:val="24"/>
        </w:rPr>
        <w:t>受切割</w:t>
      </w:r>
      <w:r>
        <w:rPr>
          <w:sz w:val="24"/>
          <w:szCs w:val="24"/>
        </w:rPr>
        <w:t>深度衰减影响较小，</w:t>
      </w:r>
      <w:r>
        <w:rPr>
          <w:rFonts w:hint="eastAsia"/>
          <w:sz w:val="24"/>
          <w:szCs w:val="24"/>
        </w:rPr>
        <w:t>由于</w:t>
      </w:r>
      <w:r>
        <w:rPr>
          <w:sz w:val="24"/>
          <w:szCs w:val="24"/>
        </w:rPr>
        <w:t>发散导致切缝侧壁形成正锥</w:t>
      </w:r>
      <w:del w:id="30" w:author="windr" w:date="2021-05-04T13:54:30Z">
        <w:r>
          <w:rPr>
            <w:rFonts w:hint="default"/>
            <w:sz w:val="24"/>
            <w:szCs w:val="24"/>
            <w:lang w:val="en-US"/>
          </w:rPr>
          <w:delText>型</w:delText>
        </w:r>
      </w:del>
      <w:ins w:id="31" w:author="windr" w:date="2021-05-04T13:54:31Z">
        <w:r>
          <w:rPr>
            <w:rFonts w:hint="eastAsia"/>
            <w:sz w:val="24"/>
            <w:szCs w:val="24"/>
            <w:lang w:val="en-US" w:eastAsia="zh-CN"/>
          </w:rPr>
          <w:t>形</w:t>
        </w:r>
      </w:ins>
      <w:r>
        <w:rPr>
          <w:sz w:val="24"/>
          <w:szCs w:val="24"/>
        </w:rPr>
        <w:t>。</w:t>
      </w:r>
      <w:r>
        <w:rPr>
          <w:rFonts w:hint="eastAsia"/>
          <w:sz w:val="24"/>
          <w:szCs w:val="24"/>
        </w:rPr>
        <w:t>在</w:t>
      </w:r>
      <w:r>
        <w:rPr>
          <w:sz w:val="24"/>
          <w:szCs w:val="24"/>
        </w:rPr>
        <w:t>切割</w:t>
      </w:r>
      <w:r>
        <w:rPr>
          <w:rFonts w:hint="eastAsia"/>
          <w:sz w:val="24"/>
          <w:szCs w:val="24"/>
        </w:rPr>
        <w:t>厚</w:t>
      </w:r>
      <w:r>
        <w:rPr>
          <w:sz w:val="24"/>
          <w:szCs w:val="24"/>
        </w:rPr>
        <w:t>材料时，</w:t>
      </w:r>
      <w:r>
        <w:rPr>
          <w:rFonts w:hint="eastAsia"/>
          <w:sz w:val="24"/>
          <w:szCs w:val="24"/>
        </w:rPr>
        <w:t>在</w:t>
      </w:r>
      <w:r>
        <w:rPr>
          <w:sz w:val="24"/>
          <w:szCs w:val="24"/>
        </w:rPr>
        <w:t>切割深度</w:t>
      </w:r>
      <w:r>
        <w:rPr>
          <w:rFonts w:hint="eastAsia"/>
          <w:sz w:val="24"/>
          <w:szCs w:val="24"/>
        </w:rPr>
        <w:t>较小的</w:t>
      </w:r>
      <w:r>
        <w:rPr>
          <w:sz w:val="24"/>
          <w:szCs w:val="24"/>
        </w:rPr>
        <w:t>材料</w:t>
      </w:r>
      <w:r>
        <w:rPr>
          <w:rFonts w:hint="eastAsia"/>
          <w:sz w:val="24"/>
          <w:szCs w:val="24"/>
        </w:rPr>
        <w:t>上</w:t>
      </w:r>
      <w:r>
        <w:rPr>
          <w:sz w:val="24"/>
          <w:szCs w:val="24"/>
        </w:rPr>
        <w:t>部分，</w:t>
      </w:r>
      <w:r>
        <w:rPr>
          <w:rFonts w:hint="eastAsia"/>
          <w:sz w:val="24"/>
          <w:szCs w:val="24"/>
        </w:rPr>
        <w:t>磨料射流核心区</w:t>
      </w:r>
      <w:r>
        <w:rPr>
          <w:sz w:val="24"/>
          <w:szCs w:val="24"/>
        </w:rPr>
        <w:t>和边缘区的能量和大于</w:t>
      </w:r>
      <w:r>
        <w:rPr>
          <w:rFonts w:hint="eastAsia"/>
          <w:sz w:val="24"/>
          <w:szCs w:val="24"/>
        </w:rPr>
        <w:t>切开</w:t>
      </w:r>
      <w:r>
        <w:rPr>
          <w:sz w:val="24"/>
          <w:szCs w:val="24"/>
        </w:rPr>
        <w:t>材料的能量</w:t>
      </w:r>
      <w:r>
        <w:rPr>
          <w:rFonts w:hint="eastAsia"/>
          <w:sz w:val="24"/>
          <w:szCs w:val="24"/>
        </w:rPr>
        <w:t>阈值</w:t>
      </w:r>
      <w:r>
        <w:rPr>
          <w:sz w:val="24"/>
          <w:szCs w:val="24"/>
        </w:rPr>
        <w:t>，</w:t>
      </w:r>
      <w:r>
        <w:rPr>
          <w:rFonts w:hint="eastAsia"/>
          <w:sz w:val="24"/>
          <w:szCs w:val="24"/>
        </w:rPr>
        <w:t>形成</w:t>
      </w:r>
      <w:r>
        <w:rPr>
          <w:sz w:val="24"/>
          <w:szCs w:val="24"/>
        </w:rPr>
        <w:t>正锥</w:t>
      </w:r>
      <w:del w:id="32" w:author="windr" w:date="2021-05-04T13:54:01Z">
        <w:r>
          <w:rPr>
            <w:rFonts w:hint="default"/>
            <w:sz w:val="24"/>
            <w:szCs w:val="24"/>
            <w:lang w:val="en-US"/>
          </w:rPr>
          <w:delText>型</w:delText>
        </w:r>
      </w:del>
      <w:ins w:id="33" w:author="windr" w:date="2021-05-04T13:54:02Z">
        <w:r>
          <w:rPr>
            <w:rFonts w:hint="eastAsia"/>
            <w:sz w:val="24"/>
            <w:szCs w:val="24"/>
            <w:lang w:val="en-US" w:eastAsia="zh-CN"/>
          </w:rPr>
          <w:t>形</w:t>
        </w:r>
      </w:ins>
      <w:r>
        <w:rPr>
          <w:rFonts w:hint="eastAsia"/>
          <w:sz w:val="24"/>
          <w:szCs w:val="24"/>
        </w:rPr>
        <w:t>。而</w:t>
      </w:r>
      <w:r>
        <w:rPr>
          <w:sz w:val="24"/>
          <w:szCs w:val="24"/>
        </w:rPr>
        <w:t>在切割深度较大的材料</w:t>
      </w:r>
      <w:r>
        <w:rPr>
          <w:rFonts w:hint="eastAsia"/>
          <w:sz w:val="24"/>
          <w:szCs w:val="24"/>
        </w:rPr>
        <w:t>下</w:t>
      </w:r>
      <w:r>
        <w:rPr>
          <w:sz w:val="24"/>
          <w:szCs w:val="24"/>
        </w:rPr>
        <w:t>部分，</w:t>
      </w:r>
      <w:r>
        <w:rPr>
          <w:rFonts w:hint="eastAsia"/>
          <w:sz w:val="24"/>
          <w:szCs w:val="24"/>
        </w:rPr>
        <w:t>磨料</w:t>
      </w:r>
      <w:r>
        <w:rPr>
          <w:sz w:val="24"/>
          <w:szCs w:val="24"/>
        </w:rPr>
        <w:t>射流核心区能量</w:t>
      </w:r>
      <w:r>
        <w:rPr>
          <w:rFonts w:hint="eastAsia"/>
          <w:sz w:val="24"/>
          <w:szCs w:val="24"/>
        </w:rPr>
        <w:t>和衰减</w:t>
      </w:r>
      <w:r>
        <w:rPr>
          <w:sz w:val="24"/>
          <w:szCs w:val="24"/>
        </w:rPr>
        <w:t>不</w:t>
      </w:r>
      <w:r>
        <w:rPr>
          <w:rFonts w:hint="eastAsia"/>
          <w:sz w:val="24"/>
          <w:szCs w:val="24"/>
        </w:rPr>
        <w:t>多</w:t>
      </w:r>
      <w:r>
        <w:rPr>
          <w:sz w:val="24"/>
          <w:szCs w:val="24"/>
        </w:rPr>
        <w:t>，边缘区的能量和</w:t>
      </w:r>
      <w:r>
        <w:rPr>
          <w:rFonts w:hint="eastAsia"/>
          <w:sz w:val="24"/>
          <w:szCs w:val="24"/>
        </w:rPr>
        <w:t>衰减</w:t>
      </w:r>
      <w:r>
        <w:rPr>
          <w:sz w:val="24"/>
          <w:szCs w:val="24"/>
        </w:rPr>
        <w:t>较多，</w:t>
      </w:r>
      <w:r>
        <w:rPr>
          <w:rFonts w:hint="eastAsia"/>
          <w:sz w:val="24"/>
          <w:szCs w:val="24"/>
        </w:rPr>
        <w:t>导致</w:t>
      </w:r>
      <w:r>
        <w:rPr>
          <w:sz w:val="24"/>
          <w:szCs w:val="24"/>
        </w:rPr>
        <w:t>核心区</w:t>
      </w:r>
      <w:r>
        <w:rPr>
          <w:rFonts w:hint="eastAsia"/>
          <w:sz w:val="24"/>
          <w:szCs w:val="24"/>
        </w:rPr>
        <w:t>的</w:t>
      </w:r>
      <w:r>
        <w:rPr>
          <w:sz w:val="24"/>
          <w:szCs w:val="24"/>
        </w:rPr>
        <w:t>切割材料能力</w:t>
      </w:r>
      <w:r>
        <w:rPr>
          <w:rFonts w:hint="eastAsia"/>
          <w:sz w:val="24"/>
          <w:szCs w:val="24"/>
        </w:rPr>
        <w:t>远大于</w:t>
      </w:r>
      <w:r>
        <w:rPr>
          <w:sz w:val="24"/>
          <w:szCs w:val="24"/>
        </w:rPr>
        <w:t>边缘区，</w:t>
      </w:r>
      <w:r>
        <w:rPr>
          <w:rFonts w:hint="eastAsia"/>
          <w:sz w:val="24"/>
          <w:szCs w:val="24"/>
        </w:rPr>
        <w:t>形成</w:t>
      </w:r>
      <w:r>
        <w:rPr>
          <w:sz w:val="24"/>
          <w:szCs w:val="24"/>
        </w:rPr>
        <w:t>倒锥</w:t>
      </w:r>
      <w:del w:id="34" w:author="windr" w:date="2021-05-04T13:54:13Z">
        <w:r>
          <w:rPr>
            <w:rFonts w:hint="default"/>
            <w:sz w:val="24"/>
            <w:szCs w:val="24"/>
            <w:lang w:val="en-US"/>
          </w:rPr>
          <w:delText>型</w:delText>
        </w:r>
      </w:del>
      <w:ins w:id="35" w:author="windr" w:date="2021-05-04T13:54:13Z">
        <w:r>
          <w:rPr>
            <w:rFonts w:hint="eastAsia"/>
            <w:sz w:val="24"/>
            <w:szCs w:val="24"/>
            <w:lang w:val="en-US" w:eastAsia="zh-CN"/>
          </w:rPr>
          <w:t>形</w:t>
        </w:r>
      </w:ins>
      <w:r>
        <w:rPr>
          <w:sz w:val="24"/>
          <w:szCs w:val="24"/>
        </w:rPr>
        <w:t>。</w:t>
      </w:r>
      <w:r>
        <w:rPr>
          <w:rFonts w:hint="eastAsia"/>
          <w:sz w:val="24"/>
          <w:szCs w:val="24"/>
        </w:rPr>
        <w:t>也就是说</w:t>
      </w:r>
      <w:r>
        <w:rPr>
          <w:sz w:val="24"/>
          <w:szCs w:val="24"/>
        </w:rPr>
        <w:t>，</w:t>
      </w:r>
      <w:r>
        <w:rPr>
          <w:rFonts w:hint="eastAsia"/>
          <w:sz w:val="24"/>
          <w:szCs w:val="24"/>
        </w:rPr>
        <w:t>理论上</w:t>
      </w:r>
      <w:r>
        <w:rPr>
          <w:sz w:val="24"/>
          <w:szCs w:val="24"/>
        </w:rPr>
        <w:t>在</w:t>
      </w:r>
      <w:r>
        <w:rPr>
          <w:rFonts w:hint="eastAsia"/>
          <w:sz w:val="24"/>
          <w:szCs w:val="24"/>
        </w:rPr>
        <w:t>适中</w:t>
      </w:r>
      <w:r>
        <w:rPr>
          <w:sz w:val="24"/>
          <w:szCs w:val="24"/>
        </w:rPr>
        <w:t>的切割速度下，切割厚材料</w:t>
      </w:r>
      <w:r>
        <w:rPr>
          <w:rFonts w:hint="eastAsia"/>
          <w:sz w:val="24"/>
          <w:szCs w:val="24"/>
        </w:rPr>
        <w:t>时</w:t>
      </w:r>
      <w:r>
        <w:rPr>
          <w:sz w:val="24"/>
          <w:szCs w:val="24"/>
        </w:rPr>
        <w:t>的切缝侧壁</w:t>
      </w:r>
      <w:r>
        <w:rPr>
          <w:rFonts w:hint="eastAsia"/>
          <w:sz w:val="24"/>
          <w:szCs w:val="24"/>
        </w:rPr>
        <w:t>会</w:t>
      </w:r>
      <w:r>
        <w:rPr>
          <w:sz w:val="24"/>
          <w:szCs w:val="24"/>
        </w:rPr>
        <w:t>形成上半部分</w:t>
      </w:r>
      <w:r>
        <w:rPr>
          <w:rFonts w:hint="eastAsia"/>
          <w:sz w:val="24"/>
          <w:szCs w:val="24"/>
        </w:rPr>
        <w:t>发散</w:t>
      </w:r>
      <w:r>
        <w:rPr>
          <w:sz w:val="24"/>
          <w:szCs w:val="24"/>
        </w:rPr>
        <w:t>下班部分收敛的腰鼓型。</w:t>
      </w:r>
    </w:p>
    <w:p>
      <w:pPr>
        <w:spacing w:line="360" w:lineRule="auto"/>
        <w:ind w:firstLine="480" w:firstLineChars="200"/>
        <w:rPr>
          <w:sz w:val="24"/>
        </w:rPr>
      </w:pPr>
      <w:r>
        <w:rPr>
          <w:rFonts w:hint="eastAsia"/>
          <w:sz w:val="24"/>
          <w:szCs w:val="24"/>
        </w:rPr>
        <w:t>一般射流切割产生</w:t>
      </w:r>
      <w:r>
        <w:rPr>
          <w:sz w:val="24"/>
          <w:szCs w:val="24"/>
        </w:rPr>
        <w:t>的宽度被称之为切缝宽度，</w:t>
      </w:r>
      <w:r>
        <w:rPr>
          <w:rFonts w:hint="eastAsia"/>
          <w:sz w:val="24"/>
          <w:szCs w:val="24"/>
        </w:rPr>
        <w:t>而</w:t>
      </w:r>
      <w:r>
        <w:rPr>
          <w:rFonts w:hint="eastAsia"/>
          <w:sz w:val="24"/>
        </w:rPr>
        <w:t>材料上下</w:t>
      </w:r>
      <w:r>
        <w:rPr>
          <w:sz w:val="24"/>
        </w:rPr>
        <w:t>表面</w:t>
      </w:r>
      <w:r>
        <w:rPr>
          <w:rFonts w:hint="eastAsia"/>
          <w:sz w:val="24"/>
        </w:rPr>
        <w:t>切缝</w:t>
      </w:r>
      <w:r>
        <w:rPr>
          <w:sz w:val="24"/>
        </w:rPr>
        <w:t>宽度</w:t>
      </w:r>
      <w:r>
        <w:rPr>
          <w:rFonts w:hint="eastAsia"/>
          <w:sz w:val="24"/>
        </w:rPr>
        <w:t>差值</w:t>
      </w:r>
      <w:r>
        <w:rPr>
          <w:sz w:val="24"/>
        </w:rPr>
        <w:t>的一</w:t>
      </w:r>
      <w:r>
        <w:rPr>
          <w:rFonts w:hint="eastAsia"/>
          <w:sz w:val="24"/>
        </w:rPr>
        <w:t>半被定义为</w:t>
      </w:r>
      <w:r>
        <w:rPr>
          <w:sz w:val="24"/>
        </w:rPr>
        <w:t>切缝锥度</w:t>
      </w:r>
      <w:r>
        <w:rPr>
          <w:rFonts w:hint="eastAsia"/>
          <w:sz w:val="24"/>
        </w:rPr>
        <w:t>。Groppetti等人</w:t>
      </w:r>
      <w:r>
        <w:rPr>
          <w:sz w:val="24"/>
        </w:rPr>
        <w:t>基于</w:t>
      </w:r>
      <w:r>
        <w:rPr>
          <w:rFonts w:hint="eastAsia"/>
          <w:sz w:val="24"/>
        </w:rPr>
        <w:t>射流</w:t>
      </w:r>
      <w:r>
        <w:rPr>
          <w:sz w:val="24"/>
        </w:rPr>
        <w:t>能量沿</w:t>
      </w:r>
      <w:r>
        <w:rPr>
          <w:rFonts w:hint="eastAsia"/>
          <w:sz w:val="24"/>
        </w:rPr>
        <w:t>材料</w:t>
      </w:r>
      <w:r>
        <w:rPr>
          <w:sz w:val="24"/>
        </w:rPr>
        <w:t>厚度</w:t>
      </w:r>
      <w:r>
        <w:rPr>
          <w:rFonts w:hint="eastAsia"/>
          <w:sz w:val="24"/>
        </w:rPr>
        <w:t>耗散</w:t>
      </w:r>
      <w:r>
        <w:rPr>
          <w:sz w:val="24"/>
        </w:rPr>
        <w:t>的假设</w:t>
      </w:r>
      <w:r>
        <w:rPr>
          <w:rFonts w:hint="eastAsia"/>
          <w:sz w:val="24"/>
        </w:rPr>
        <w:t>构建</w:t>
      </w:r>
      <w:r>
        <w:rPr>
          <w:sz w:val="24"/>
        </w:rPr>
        <w:t>了</w:t>
      </w:r>
      <w:r>
        <w:rPr>
          <w:rFonts w:hint="eastAsia"/>
          <w:sz w:val="24"/>
        </w:rPr>
        <w:t>切缝</w:t>
      </w:r>
      <w:r>
        <w:rPr>
          <w:sz w:val="24"/>
        </w:rPr>
        <w:t>锥度</w:t>
      </w:r>
      <w:r>
        <w:rPr>
          <w:rFonts w:hint="eastAsia"/>
          <w:sz w:val="24"/>
        </w:rPr>
        <w:t>模型</w:t>
      </w:r>
      <w:r>
        <w:fldChar w:fldCharType="begin"/>
      </w:r>
      <w:r>
        <w:instrText xml:space="preserve"> REF _Ref39702364 \r \h  \* MERGEFORMAT </w:instrText>
      </w:r>
      <w:r>
        <w:fldChar w:fldCharType="separate"/>
      </w:r>
      <w:r>
        <w:rPr>
          <w:sz w:val="24"/>
          <w:vertAlign w:val="superscript"/>
        </w:rPr>
        <w:t>[35]</w:t>
      </w:r>
      <w:r>
        <w:fldChar w:fldCharType="end"/>
      </w:r>
      <w:r>
        <w:rPr>
          <w:rFonts w:hint="eastAsia"/>
          <w:sz w:val="24"/>
        </w:rPr>
        <w:t>。</w:t>
      </w:r>
      <w:r>
        <w:rPr>
          <w:sz w:val="24"/>
        </w:rPr>
        <w:t>Hashish</w:t>
      </w:r>
      <w:r>
        <w:rPr>
          <w:rFonts w:hint="eastAsia"/>
          <w:sz w:val="24"/>
        </w:rPr>
        <w:t>通过</w:t>
      </w:r>
      <w:r>
        <w:rPr>
          <w:sz w:val="24"/>
        </w:rPr>
        <w:t>实验研究发现</w:t>
      </w:r>
      <w:r>
        <w:rPr>
          <w:rFonts w:hint="eastAsia"/>
          <w:sz w:val="24"/>
        </w:rPr>
        <w:t>切割</w:t>
      </w:r>
      <w:r>
        <w:rPr>
          <w:sz w:val="24"/>
        </w:rPr>
        <w:t>速度对</w:t>
      </w:r>
      <w:r>
        <w:rPr>
          <w:rFonts w:hint="eastAsia"/>
          <w:sz w:val="24"/>
        </w:rPr>
        <w:t>切缝</w:t>
      </w:r>
      <w:r>
        <w:rPr>
          <w:sz w:val="24"/>
        </w:rPr>
        <w:t>锥度影响很大，</w:t>
      </w:r>
      <w:r>
        <w:rPr>
          <w:rFonts w:hint="eastAsia"/>
          <w:sz w:val="24"/>
        </w:rPr>
        <w:t>但上表面</w:t>
      </w:r>
      <w:r>
        <w:rPr>
          <w:sz w:val="24"/>
        </w:rPr>
        <w:t>切缝宽度</w:t>
      </w:r>
      <w:r>
        <w:rPr>
          <w:rFonts w:hint="eastAsia"/>
          <w:sz w:val="24"/>
        </w:rPr>
        <w:t>受</w:t>
      </w:r>
      <w:r>
        <w:rPr>
          <w:sz w:val="24"/>
        </w:rPr>
        <w:t>影响幅度相对较</w:t>
      </w:r>
      <w:r>
        <w:rPr>
          <w:rFonts w:hint="eastAsia"/>
          <w:sz w:val="24"/>
        </w:rPr>
        <w:t>低</w:t>
      </w:r>
      <w:r>
        <w:rPr>
          <w:sz w:val="24"/>
        </w:rPr>
        <w:t>，</w:t>
      </w:r>
      <w:r>
        <w:rPr>
          <w:rFonts w:hint="eastAsia"/>
          <w:sz w:val="24"/>
        </w:rPr>
        <w:t>下表面</w:t>
      </w:r>
      <w:r>
        <w:rPr>
          <w:sz w:val="24"/>
        </w:rPr>
        <w:t>切缝宽度受影响幅度相对较</w:t>
      </w:r>
      <w:r>
        <w:rPr>
          <w:rFonts w:hint="eastAsia"/>
          <w:sz w:val="24"/>
        </w:rPr>
        <w:t>高</w:t>
      </w:r>
      <w:r>
        <w:rPr>
          <w:sz w:val="24"/>
        </w:rPr>
        <w:t>，</w:t>
      </w:r>
      <w:r>
        <w:rPr>
          <w:rFonts w:hint="eastAsia"/>
          <w:sz w:val="24"/>
        </w:rPr>
        <w:t>导致</w:t>
      </w:r>
      <w:r>
        <w:rPr>
          <w:sz w:val="24"/>
        </w:rPr>
        <w:t>切缝</w:t>
      </w:r>
      <w:r>
        <w:rPr>
          <w:rFonts w:hint="eastAsia"/>
          <w:sz w:val="24"/>
        </w:rPr>
        <w:t>随</w:t>
      </w:r>
      <w:r>
        <w:rPr>
          <w:sz w:val="24"/>
        </w:rPr>
        <w:t>速度增</w:t>
      </w:r>
      <w:r>
        <w:rPr>
          <w:rFonts w:hint="eastAsia"/>
          <w:sz w:val="24"/>
        </w:rPr>
        <w:t>加</w:t>
      </w:r>
      <w:r>
        <w:rPr>
          <w:sz w:val="24"/>
        </w:rPr>
        <w:t>而出现</w:t>
      </w:r>
      <w:r>
        <w:rPr>
          <w:rFonts w:hint="eastAsia"/>
          <w:sz w:val="24"/>
        </w:rPr>
        <w:t>从</w:t>
      </w:r>
      <w:r>
        <w:rPr>
          <w:sz w:val="24"/>
        </w:rPr>
        <w:t>梯形到矩形再到倒梯形的</w:t>
      </w:r>
      <w:r>
        <w:rPr>
          <w:rFonts w:hint="eastAsia"/>
          <w:sz w:val="24"/>
        </w:rPr>
        <w:t>变化，</w:t>
      </w:r>
      <w:r>
        <w:rPr>
          <w:sz w:val="24"/>
        </w:rPr>
        <w:t>如图</w:t>
      </w:r>
      <w:r>
        <w:rPr>
          <w:rFonts w:hint="eastAsia"/>
          <w:sz w:val="24"/>
          <w:lang w:val="en-US" w:eastAsia="zh-CN"/>
        </w:rPr>
        <w:t>1.16</w:t>
      </w:r>
      <w:r>
        <w:rPr>
          <w:rFonts w:hint="eastAsia"/>
          <w:sz w:val="24"/>
        </w:rPr>
        <w:t>所示</w:t>
      </w:r>
      <w:r>
        <w:fldChar w:fldCharType="begin"/>
      </w:r>
      <w:r>
        <w:instrText xml:space="preserve"> REF _Ref39702554 \r \h  \* MERGEFORMAT </w:instrText>
      </w:r>
      <w:r>
        <w:fldChar w:fldCharType="separate"/>
      </w:r>
      <w:r>
        <w:rPr>
          <w:sz w:val="24"/>
          <w:vertAlign w:val="superscript"/>
        </w:rPr>
        <w:t>[48]</w:t>
      </w:r>
      <w:r>
        <w:fldChar w:fldCharType="end"/>
      </w:r>
      <w:r>
        <w:rPr>
          <w:sz w:val="24"/>
        </w:rPr>
        <w:t>。</w:t>
      </w:r>
    </w:p>
    <w:p>
      <w:pPr>
        <w:spacing w:line="360" w:lineRule="auto"/>
        <w:ind w:firstLine="480" w:firstLineChars="200"/>
        <w:rPr>
          <w:sz w:val="24"/>
        </w:rPr>
      </w:pPr>
      <w:r>
        <w:rPr>
          <w:rFonts w:hint="eastAsia"/>
          <w:sz w:val="24"/>
        </w:rPr>
        <w:t>在</w:t>
      </w:r>
      <w:r>
        <w:rPr>
          <w:sz w:val="24"/>
        </w:rPr>
        <w:t>早期的</w:t>
      </w:r>
      <w:r>
        <w:rPr>
          <w:rFonts w:hint="eastAsia"/>
          <w:sz w:val="24"/>
        </w:rPr>
        <w:t>水射流切缝误差</w:t>
      </w:r>
      <w:r>
        <w:rPr>
          <w:sz w:val="24"/>
        </w:rPr>
        <w:t>研究中，</w:t>
      </w:r>
      <w:r>
        <w:rPr>
          <w:rFonts w:hint="eastAsia"/>
          <w:sz w:val="24"/>
        </w:rPr>
        <w:t>切缝</w:t>
      </w:r>
      <w:r>
        <w:rPr>
          <w:sz w:val="24"/>
        </w:rPr>
        <w:t>锥度</w:t>
      </w:r>
      <w:r>
        <w:rPr>
          <w:rFonts w:hint="eastAsia"/>
          <w:sz w:val="24"/>
        </w:rPr>
        <w:t>往往</w:t>
      </w:r>
      <w:r>
        <w:rPr>
          <w:sz w:val="24"/>
        </w:rPr>
        <w:t>被用来表征</w:t>
      </w:r>
      <w:r>
        <w:rPr>
          <w:rFonts w:hint="eastAsia"/>
          <w:sz w:val="24"/>
        </w:rPr>
        <w:t>射流在垂直</w:t>
      </w:r>
      <w:r>
        <w:rPr>
          <w:sz w:val="24"/>
        </w:rPr>
        <w:t>切割</w:t>
      </w:r>
      <w:r>
        <w:rPr>
          <w:rFonts w:hint="eastAsia"/>
          <w:sz w:val="24"/>
        </w:rPr>
        <w:t>方向</w:t>
      </w:r>
      <w:r>
        <w:rPr>
          <w:sz w:val="24"/>
        </w:rPr>
        <w:t>上横截面的</w:t>
      </w:r>
      <w:r>
        <w:rPr>
          <w:rFonts w:hint="eastAsia"/>
          <w:sz w:val="24"/>
        </w:rPr>
        <w:t>二维误差特征。</w:t>
      </w:r>
      <w:r>
        <w:rPr>
          <w:sz w:val="24"/>
        </w:rPr>
        <w:t>随着</w:t>
      </w:r>
      <w:r>
        <w:rPr>
          <w:rFonts w:hint="eastAsia"/>
          <w:sz w:val="24"/>
        </w:rPr>
        <w:t>磨料</w:t>
      </w:r>
      <w:r>
        <w:rPr>
          <w:sz w:val="24"/>
        </w:rPr>
        <w:t>射流</w:t>
      </w:r>
      <w:r>
        <w:rPr>
          <w:rFonts w:hint="eastAsia"/>
          <w:sz w:val="24"/>
        </w:rPr>
        <w:t>切割</w:t>
      </w:r>
      <w:r>
        <w:rPr>
          <w:sz w:val="24"/>
        </w:rPr>
        <w:t>材料厚度的增加</w:t>
      </w:r>
      <w:r>
        <w:rPr>
          <w:rFonts w:hint="eastAsia"/>
          <w:sz w:val="24"/>
        </w:rPr>
        <w:t>，学者</w:t>
      </w:r>
      <w:r>
        <w:rPr>
          <w:sz w:val="24"/>
        </w:rPr>
        <w:t>发现</w:t>
      </w:r>
      <w:r>
        <w:rPr>
          <w:rFonts w:hint="eastAsia"/>
          <w:sz w:val="24"/>
        </w:rPr>
        <w:t>切缝顶</w:t>
      </w:r>
      <w:r>
        <w:rPr>
          <w:sz w:val="24"/>
        </w:rPr>
        <w:t>边</w:t>
      </w:r>
      <w:r>
        <w:rPr>
          <w:rFonts w:hint="eastAsia"/>
          <w:sz w:val="24"/>
        </w:rPr>
        <w:t>至底边切口</w:t>
      </w:r>
      <w:r>
        <w:rPr>
          <w:sz w:val="24"/>
        </w:rPr>
        <w:t>连线</w:t>
      </w:r>
      <w:r>
        <w:rPr>
          <w:rFonts w:hint="eastAsia"/>
          <w:sz w:val="24"/>
        </w:rPr>
        <w:t>的基准</w:t>
      </w:r>
      <w:r>
        <w:rPr>
          <w:sz w:val="24"/>
        </w:rPr>
        <w:t>直线</w:t>
      </w:r>
      <w:r>
        <w:rPr>
          <w:rFonts w:hint="eastAsia"/>
          <w:sz w:val="24"/>
        </w:rPr>
        <w:t>与</w:t>
      </w:r>
      <w:r>
        <w:rPr>
          <w:sz w:val="24"/>
        </w:rPr>
        <w:t>切缝实际</w:t>
      </w:r>
      <w:r>
        <w:rPr>
          <w:rFonts w:hint="eastAsia"/>
          <w:sz w:val="24"/>
        </w:rPr>
        <w:t>轮廓存在</w:t>
      </w:r>
      <w:r>
        <w:rPr>
          <w:sz w:val="24"/>
        </w:rPr>
        <w:t>一定偏差，而且随着</w:t>
      </w:r>
      <w:r>
        <w:rPr>
          <w:rFonts w:hint="eastAsia"/>
          <w:sz w:val="24"/>
        </w:rPr>
        <w:t>材料</w:t>
      </w:r>
      <w:r>
        <w:rPr>
          <w:sz w:val="24"/>
        </w:rPr>
        <w:t>厚度的增加，偏差逐渐增大。</w:t>
      </w:r>
      <w:r>
        <w:rPr>
          <w:rFonts w:hint="eastAsia"/>
          <w:sz w:val="24"/>
        </w:rPr>
        <w:t>在水射流</w:t>
      </w:r>
      <w:r>
        <w:rPr>
          <w:sz w:val="24"/>
        </w:rPr>
        <w:t>加工较薄的材料时，一般将</w:t>
      </w:r>
      <w:r>
        <w:rPr>
          <w:rFonts w:hint="eastAsia"/>
          <w:sz w:val="24"/>
        </w:rPr>
        <w:t>切缝</w:t>
      </w:r>
      <w:r>
        <w:rPr>
          <w:sz w:val="24"/>
        </w:rPr>
        <w:t>单侧轮廓默认为一条直线，</w:t>
      </w:r>
      <w:r>
        <w:rPr>
          <w:rFonts w:hint="eastAsia"/>
          <w:sz w:val="24"/>
        </w:rPr>
        <w:t>因此</w:t>
      </w:r>
      <w:r>
        <w:rPr>
          <w:sz w:val="24"/>
        </w:rPr>
        <w:t>只需要</w:t>
      </w:r>
      <w:r>
        <w:rPr>
          <w:rFonts w:hint="eastAsia"/>
          <w:sz w:val="24"/>
        </w:rPr>
        <w:t>研究上下表面</w:t>
      </w:r>
      <w:r>
        <w:rPr>
          <w:sz w:val="24"/>
        </w:rPr>
        <w:t>的切缝宽度，而不需要关注</w:t>
      </w:r>
      <w:r>
        <w:rPr>
          <w:rFonts w:hint="eastAsia"/>
          <w:sz w:val="24"/>
        </w:rPr>
        <w:t>切缝</w:t>
      </w:r>
      <w:r>
        <w:rPr>
          <w:sz w:val="24"/>
        </w:rPr>
        <w:t>轮廓的具体</w:t>
      </w:r>
      <w:r>
        <w:rPr>
          <w:rFonts w:hint="eastAsia"/>
          <w:sz w:val="24"/>
        </w:rPr>
        <w:t>形貌</w:t>
      </w:r>
      <w:r>
        <w:rPr>
          <w:sz w:val="24"/>
        </w:rPr>
        <w:t>。</w:t>
      </w:r>
      <w:r>
        <w:rPr>
          <w:rFonts w:hint="eastAsia"/>
          <w:sz w:val="24"/>
        </w:rPr>
        <w:t>但</w:t>
      </w:r>
      <w:r>
        <w:rPr>
          <w:sz w:val="24"/>
        </w:rPr>
        <w:t>实际上</w:t>
      </w:r>
      <w:r>
        <w:rPr>
          <w:rFonts w:hint="eastAsia"/>
          <w:sz w:val="24"/>
        </w:rPr>
        <w:t>，切缝</w:t>
      </w:r>
      <w:r>
        <w:rPr>
          <w:sz w:val="24"/>
        </w:rPr>
        <w:t>轮廓形貌</w:t>
      </w:r>
      <w:r>
        <w:rPr>
          <w:rFonts w:hint="eastAsia"/>
          <w:sz w:val="24"/>
        </w:rPr>
        <w:t>大部分</w:t>
      </w:r>
      <w:r>
        <w:rPr>
          <w:sz w:val="24"/>
        </w:rPr>
        <w:t>情况下</w:t>
      </w:r>
      <w:r>
        <w:rPr>
          <w:rFonts w:hint="eastAsia"/>
          <w:sz w:val="24"/>
        </w:rPr>
        <w:t>并非</w:t>
      </w:r>
      <w:r>
        <w:rPr>
          <w:sz w:val="24"/>
        </w:rPr>
        <w:t>一条直线</w:t>
      </w:r>
      <w:r>
        <w:rPr>
          <w:rFonts w:hint="eastAsia"/>
          <w:sz w:val="24"/>
        </w:rPr>
        <w:t>，即</w:t>
      </w:r>
      <w:r>
        <w:rPr>
          <w:sz w:val="24"/>
        </w:rPr>
        <w:t>所谓的桶形误差</w:t>
      </w:r>
      <w:r>
        <w:rPr>
          <w:rFonts w:hint="eastAsia"/>
          <w:sz w:val="24"/>
        </w:rPr>
        <w:t>。因此</w:t>
      </w:r>
      <w:r>
        <w:rPr>
          <w:sz w:val="24"/>
        </w:rPr>
        <w:t>，</w:t>
      </w:r>
      <w:r>
        <w:rPr>
          <w:rFonts w:hint="eastAsia"/>
          <w:sz w:val="24"/>
        </w:rPr>
        <w:t>桶形</w:t>
      </w:r>
      <w:r>
        <w:rPr>
          <w:sz w:val="24"/>
        </w:rPr>
        <w:t>误差</w:t>
      </w:r>
      <w:r>
        <w:rPr>
          <w:rFonts w:hint="eastAsia"/>
          <w:sz w:val="24"/>
        </w:rPr>
        <w:t>的</w:t>
      </w:r>
      <w:r>
        <w:rPr>
          <w:sz w:val="24"/>
        </w:rPr>
        <w:t>概念被</w:t>
      </w:r>
      <w:r>
        <w:rPr>
          <w:rFonts w:hint="eastAsia"/>
          <w:sz w:val="24"/>
        </w:rPr>
        <w:t>提出</w:t>
      </w:r>
      <w:r>
        <w:rPr>
          <w:sz w:val="24"/>
        </w:rPr>
        <w:t>来描述</w:t>
      </w:r>
      <w:r>
        <w:rPr>
          <w:rFonts w:hint="eastAsia"/>
          <w:sz w:val="24"/>
        </w:rPr>
        <w:t>厚度</w:t>
      </w:r>
      <w:r>
        <w:rPr>
          <w:sz w:val="24"/>
        </w:rPr>
        <w:t>方向上</w:t>
      </w:r>
      <w:r>
        <w:rPr>
          <w:rFonts w:hint="eastAsia"/>
          <w:sz w:val="24"/>
        </w:rPr>
        <w:t>切缝侧边轮廓</w:t>
      </w:r>
      <w:r>
        <w:rPr>
          <w:sz w:val="24"/>
        </w:rPr>
        <w:t>的直线度误差</w:t>
      </w:r>
      <w:r>
        <w:rPr>
          <w:rFonts w:hint="eastAsia"/>
          <w:sz w:val="24"/>
        </w:rPr>
        <w:t>。随着切割速度的降低，轮廓曲线由外凸变成内凹，而在中等速度区间则出现相对较直的轮廓线</w:t>
      </w:r>
      <w:r>
        <w:fldChar w:fldCharType="begin"/>
      </w:r>
      <w:r>
        <w:instrText xml:space="preserve"> REF _Ref39702256 \r \h  \* MERGEFORMAT </w:instrText>
      </w:r>
      <w:r>
        <w:fldChar w:fldCharType="separate"/>
      </w:r>
      <w:r>
        <w:rPr>
          <w:sz w:val="24"/>
          <w:vertAlign w:val="superscript"/>
        </w:rPr>
        <w:t>[26]</w:t>
      </w:r>
      <w:r>
        <w:fldChar w:fldCharType="end"/>
      </w:r>
      <w:r>
        <w:rPr>
          <w:rFonts w:hint="eastAsia"/>
          <w:sz w:val="24"/>
        </w:rPr>
        <w:t>，</w:t>
      </w:r>
      <w:r>
        <w:rPr>
          <w:sz w:val="24"/>
        </w:rPr>
        <w:t>如图</w:t>
      </w:r>
      <w:r>
        <w:rPr>
          <w:rFonts w:hint="eastAsia"/>
          <w:sz w:val="24"/>
        </w:rPr>
        <w:t>2.</w:t>
      </w:r>
      <w:r>
        <w:rPr>
          <w:sz w:val="24"/>
        </w:rPr>
        <w:t>1</w:t>
      </w:r>
      <w:r>
        <w:rPr>
          <w:rFonts w:hint="eastAsia"/>
          <w:sz w:val="24"/>
          <w:lang w:val="en-US" w:eastAsia="zh-CN"/>
        </w:rPr>
        <w:t>0</w:t>
      </w:r>
      <w:r>
        <w:rPr>
          <w:rFonts w:hint="eastAsia"/>
          <w:sz w:val="24"/>
        </w:rPr>
        <w:t>所示。王舒通过研究发现桶形误差在厚度较大时表现的尤为明显，</w:t>
      </w:r>
      <w:r>
        <w:rPr>
          <w:rFonts w:hint="eastAsia"/>
          <w:sz w:val="24"/>
          <w:lang w:val="en-US" w:eastAsia="zh-CN"/>
        </w:rPr>
        <w:t>并</w:t>
      </w:r>
      <w:r>
        <w:rPr>
          <w:rFonts w:hint="eastAsia"/>
          <w:sz w:val="24"/>
        </w:rPr>
        <w:t>提出了薄、厚材料的概念和划分方式。他认为切缝轮廓形貌是射流发散和射流能量衰减共同作用的结果，根据实验结果建立切缝轮廓预测模型</w:t>
      </w:r>
      <w:r>
        <w:fldChar w:fldCharType="begin"/>
      </w:r>
      <w:r>
        <w:instrText xml:space="preserve"> REF _Ref39702082 \r \h  \* MERGEFORMAT </w:instrText>
      </w:r>
      <w:r>
        <w:fldChar w:fldCharType="separate"/>
      </w:r>
      <w:r>
        <w:rPr>
          <w:sz w:val="24"/>
          <w:vertAlign w:val="superscript"/>
        </w:rPr>
        <w:t>[13]</w:t>
      </w:r>
      <w:r>
        <w:fldChar w:fldCharType="end"/>
      </w:r>
      <w:r>
        <w:rPr>
          <w:rFonts w:hint="eastAsia"/>
          <w:sz w:val="24"/>
        </w:rPr>
        <w:t>。可见</w:t>
      </w:r>
      <w:r>
        <w:rPr>
          <w:sz w:val="24"/>
        </w:rPr>
        <w:t>，随着对于切缝</w:t>
      </w:r>
      <w:r>
        <w:rPr>
          <w:rFonts w:hint="eastAsia"/>
          <w:sz w:val="24"/>
        </w:rPr>
        <w:t>侧边</w:t>
      </w:r>
      <w:r>
        <w:rPr>
          <w:sz w:val="24"/>
        </w:rPr>
        <w:t>轮廓的</w:t>
      </w:r>
      <w:r>
        <w:rPr>
          <w:rFonts w:hint="eastAsia"/>
          <w:sz w:val="24"/>
        </w:rPr>
        <w:t>深入</w:t>
      </w:r>
      <w:r>
        <w:rPr>
          <w:sz w:val="24"/>
        </w:rPr>
        <w:t>研究，</w:t>
      </w:r>
      <w:r>
        <w:rPr>
          <w:rFonts w:hint="eastAsia"/>
          <w:sz w:val="24"/>
        </w:rPr>
        <w:t>尤其是射流</w:t>
      </w:r>
      <w:r>
        <w:rPr>
          <w:sz w:val="24"/>
        </w:rPr>
        <w:t>在切割</w:t>
      </w:r>
      <w:r>
        <w:rPr>
          <w:rFonts w:hint="eastAsia"/>
          <w:sz w:val="24"/>
        </w:rPr>
        <w:t>厚</w:t>
      </w:r>
      <w:r>
        <w:rPr>
          <w:sz w:val="24"/>
        </w:rPr>
        <w:t>材料时的</w:t>
      </w:r>
      <w:r>
        <w:rPr>
          <w:rFonts w:hint="eastAsia"/>
          <w:sz w:val="24"/>
        </w:rPr>
        <w:t>流形特征</w:t>
      </w:r>
      <w:r>
        <w:rPr>
          <w:sz w:val="24"/>
        </w:rPr>
        <w:t>，</w:t>
      </w:r>
      <w:r>
        <w:rPr>
          <w:rFonts w:hint="eastAsia"/>
          <w:sz w:val="24"/>
        </w:rPr>
        <w:t>无法继续</w:t>
      </w:r>
      <w:r>
        <w:rPr>
          <w:sz w:val="24"/>
        </w:rPr>
        <w:t>用切缝锥度来描述</w:t>
      </w:r>
      <w:r>
        <w:rPr>
          <w:rFonts w:hint="eastAsia"/>
          <w:sz w:val="24"/>
        </w:rPr>
        <w:t>和</w:t>
      </w:r>
      <w:r>
        <w:rPr>
          <w:sz w:val="24"/>
        </w:rPr>
        <w:t>表征完整的特征信息</w:t>
      </w:r>
      <w:r>
        <w:rPr>
          <w:rFonts w:hint="eastAsia"/>
          <w:sz w:val="24"/>
        </w:rPr>
        <w:t>。</w:t>
      </w:r>
      <w:r>
        <w:rPr>
          <w:sz w:val="24"/>
        </w:rPr>
        <w:t>因此，</w:t>
      </w:r>
      <w:r>
        <w:rPr>
          <w:rFonts w:hint="eastAsia"/>
          <w:sz w:val="24"/>
        </w:rPr>
        <w:t>切缝</w:t>
      </w:r>
      <w:r>
        <w:rPr>
          <w:sz w:val="24"/>
        </w:rPr>
        <w:t>侧边轮廓曲线</w:t>
      </w:r>
      <w:r>
        <w:rPr>
          <w:rFonts w:hint="eastAsia"/>
          <w:sz w:val="24"/>
        </w:rPr>
        <w:t>如今</w:t>
      </w:r>
      <w:r>
        <w:rPr>
          <w:sz w:val="24"/>
        </w:rPr>
        <w:t>越来越多地</w:t>
      </w:r>
      <w:r>
        <w:rPr>
          <w:sz w:val="24"/>
          <w:szCs w:val="24"/>
        </w:rPr>
        <w:t>被用来表征射流在</w:t>
      </w:r>
      <w:r>
        <w:rPr>
          <w:rFonts w:hint="eastAsia"/>
          <w:sz w:val="24"/>
          <w:szCs w:val="24"/>
        </w:rPr>
        <w:t>垂直</w:t>
      </w:r>
      <w:r>
        <w:rPr>
          <w:sz w:val="24"/>
          <w:szCs w:val="24"/>
        </w:rPr>
        <w:t>于切割方向上的二维</w:t>
      </w:r>
      <w:r>
        <w:rPr>
          <w:rFonts w:hint="eastAsia"/>
          <w:sz w:val="24"/>
          <w:szCs w:val="24"/>
        </w:rPr>
        <w:t>误差</w:t>
      </w:r>
      <w:r>
        <w:rPr>
          <w:sz w:val="24"/>
          <w:szCs w:val="24"/>
        </w:rPr>
        <w:t>特征</w:t>
      </w:r>
      <w:r>
        <w:rPr>
          <w:rFonts w:hint="eastAsia"/>
          <w:sz w:val="24"/>
          <w:szCs w:val="24"/>
        </w:rPr>
        <w:t>。</w:t>
      </w:r>
    </w:p>
    <w:p>
      <w:pPr>
        <w:spacing w:line="360" w:lineRule="auto"/>
        <w:ind w:firstLine="480" w:firstLineChars="200"/>
        <w:rPr>
          <w:sz w:val="24"/>
        </w:rPr>
      </w:pPr>
    </w:p>
    <w:p>
      <w:pPr>
        <w:spacing w:line="360" w:lineRule="auto"/>
        <w:rPr>
          <w:sz w:val="24"/>
          <w:szCs w:val="24"/>
        </w:rPr>
      </w:pPr>
    </w:p>
    <w:p>
      <w:pPr>
        <w:spacing w:line="360" w:lineRule="auto"/>
        <w:jc w:val="center"/>
        <w:rPr>
          <w:sz w:val="24"/>
        </w:rPr>
      </w:pPr>
      <w:r>
        <w:rPr>
          <w:sz w:val="24"/>
        </w:rPr>
        <w:drawing>
          <wp:inline distT="0" distB="0" distL="0" distR="0">
            <wp:extent cx="4732655" cy="2930525"/>
            <wp:effectExtent l="0" t="0" r="10795"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732655" cy="2930525"/>
                    </a:xfrm>
                    <a:prstGeom prst="rect">
                      <a:avLst/>
                    </a:prstGeom>
                  </pic:spPr>
                </pic:pic>
              </a:graphicData>
            </a:graphic>
          </wp:inline>
        </w:drawing>
      </w:r>
    </w:p>
    <w:p>
      <w:pPr>
        <w:spacing w:line="360" w:lineRule="auto"/>
        <w:ind w:firstLine="420" w:firstLineChars="200"/>
        <w:jc w:val="center"/>
        <w:rPr>
          <w:sz w:val="24"/>
          <w:szCs w:val="24"/>
        </w:rPr>
      </w:pPr>
      <w:r>
        <w:rPr>
          <w:rFonts w:hint="eastAsia"/>
        </w:rPr>
        <w:t>图2.</w:t>
      </w:r>
      <w:r>
        <w:t>1</w:t>
      </w:r>
      <w:r>
        <w:rPr>
          <w:rFonts w:hint="eastAsia"/>
          <w:lang w:val="en-US" w:eastAsia="zh-CN"/>
        </w:rPr>
        <w:t>0</w:t>
      </w:r>
      <w:r>
        <w:rPr>
          <w:rFonts w:hint="eastAsia"/>
        </w:rPr>
        <w:t xml:space="preserve"> 桶形</w:t>
      </w:r>
      <w:r>
        <w:t>误差</w:t>
      </w:r>
      <w:r>
        <w:rPr>
          <w:rFonts w:hint="eastAsia"/>
        </w:rPr>
        <w:t>影响</w:t>
      </w:r>
      <w:r>
        <w:t>下的</w:t>
      </w:r>
      <w:r>
        <w:rPr>
          <w:rFonts w:hint="eastAsia"/>
        </w:rPr>
        <w:t>切缝</w:t>
      </w:r>
      <w:r>
        <w:t>轮廓</w:t>
      </w:r>
      <w:r>
        <w:fldChar w:fldCharType="begin"/>
      </w:r>
      <w:r>
        <w:instrText xml:space="preserve"> REF _Ref39702256 \r \h  \* MERGEFORMAT </w:instrText>
      </w:r>
      <w:r>
        <w:fldChar w:fldCharType="separate"/>
      </w:r>
      <w:r>
        <w:rPr>
          <w:vertAlign w:val="superscript"/>
        </w:rPr>
        <w:t>[26]</w:t>
      </w:r>
      <w:r>
        <w:fldChar w:fldCharType="end"/>
      </w:r>
    </w:p>
    <w:p>
      <w:pPr>
        <w:spacing w:line="360" w:lineRule="auto"/>
        <w:ind w:firstLine="480" w:firstLineChars="200"/>
        <w:rPr>
          <w:sz w:val="24"/>
          <w:szCs w:val="24"/>
        </w:rPr>
      </w:pPr>
    </w:p>
    <w:p>
      <w:pPr>
        <w:spacing w:line="360" w:lineRule="auto"/>
        <w:ind w:firstLine="480" w:firstLineChars="200"/>
        <w:rPr>
          <w:sz w:val="24"/>
          <w:szCs w:val="24"/>
        </w:rPr>
      </w:pPr>
      <w:r>
        <w:rPr>
          <w:rFonts w:hint="eastAsia"/>
          <w:sz w:val="24"/>
          <w:szCs w:val="24"/>
        </w:rPr>
        <w:t>基于前述</w:t>
      </w:r>
      <w:r>
        <w:rPr>
          <w:sz w:val="24"/>
          <w:szCs w:val="24"/>
        </w:rPr>
        <w:t>机理分析</w:t>
      </w:r>
      <w:r>
        <w:rPr>
          <w:rFonts w:hint="eastAsia"/>
          <w:sz w:val="24"/>
          <w:szCs w:val="24"/>
        </w:rPr>
        <w:t>可以</w:t>
      </w:r>
      <w:r>
        <w:rPr>
          <w:sz w:val="24"/>
          <w:szCs w:val="24"/>
        </w:rPr>
        <w:t>发现，</w:t>
      </w:r>
      <w:r>
        <w:rPr>
          <w:rFonts w:hint="eastAsia"/>
          <w:sz w:val="24"/>
          <w:szCs w:val="24"/>
        </w:rPr>
        <w:t>由于切缝侧边</w:t>
      </w:r>
      <w:r>
        <w:rPr>
          <w:sz w:val="24"/>
          <w:szCs w:val="24"/>
        </w:rPr>
        <w:t>轮廓</w:t>
      </w:r>
      <w:r>
        <w:rPr>
          <w:rFonts w:hint="eastAsia"/>
          <w:sz w:val="24"/>
          <w:szCs w:val="24"/>
        </w:rPr>
        <w:t>和</w:t>
      </w:r>
      <w:r>
        <w:rPr>
          <w:sz w:val="24"/>
          <w:szCs w:val="24"/>
        </w:rPr>
        <w:t>切割前沿</w:t>
      </w:r>
      <w:r>
        <w:rPr>
          <w:rFonts w:hint="eastAsia"/>
          <w:sz w:val="24"/>
          <w:szCs w:val="24"/>
        </w:rPr>
        <w:t>形成</w:t>
      </w:r>
      <w:r>
        <w:rPr>
          <w:sz w:val="24"/>
          <w:szCs w:val="24"/>
        </w:rPr>
        <w:t>机理</w:t>
      </w:r>
      <w:r>
        <w:rPr>
          <w:rFonts w:hint="eastAsia"/>
          <w:sz w:val="24"/>
          <w:szCs w:val="24"/>
        </w:rPr>
        <w:t>的</w:t>
      </w:r>
      <w:r>
        <w:rPr>
          <w:sz w:val="24"/>
          <w:szCs w:val="24"/>
        </w:rPr>
        <w:t>不同，</w:t>
      </w:r>
      <w:r>
        <w:rPr>
          <w:rFonts w:hint="eastAsia"/>
          <w:sz w:val="24"/>
          <w:szCs w:val="24"/>
        </w:rPr>
        <w:t>当前</w:t>
      </w:r>
      <w:r>
        <w:rPr>
          <w:sz w:val="24"/>
          <w:szCs w:val="24"/>
        </w:rPr>
        <w:t>基于</w:t>
      </w:r>
      <w:r>
        <w:rPr>
          <w:rFonts w:hint="eastAsia"/>
          <w:sz w:val="24"/>
          <w:szCs w:val="24"/>
        </w:rPr>
        <w:t>质量等级的划分规则并不能很好服务于切缝侧边锥度及切割前沿误差的消除。举例来说</w:t>
      </w:r>
      <w:r>
        <w:rPr>
          <w:sz w:val="24"/>
          <w:szCs w:val="24"/>
        </w:rPr>
        <w:t>，采用不同的</w:t>
      </w:r>
      <w:r>
        <w:rPr>
          <w:rFonts w:hint="eastAsia"/>
          <w:sz w:val="24"/>
          <w:szCs w:val="24"/>
        </w:rPr>
        <w:t>水压力</w:t>
      </w:r>
      <w:r>
        <w:rPr>
          <w:sz w:val="24"/>
          <w:szCs w:val="24"/>
        </w:rPr>
        <w:t>，可以计算出</w:t>
      </w:r>
      <w:r>
        <w:rPr>
          <w:rFonts w:hint="eastAsia"/>
          <w:sz w:val="24"/>
          <w:szCs w:val="24"/>
        </w:rPr>
        <w:t>同一</w:t>
      </w:r>
      <w:r>
        <w:rPr>
          <w:sz w:val="24"/>
          <w:szCs w:val="24"/>
        </w:rPr>
        <w:t>切割质量等级下对应的不同切割速度</w:t>
      </w:r>
      <w:r>
        <w:rPr>
          <w:rFonts w:hint="eastAsia"/>
          <w:sz w:val="24"/>
          <w:szCs w:val="24"/>
        </w:rPr>
        <w:t>，</w:t>
      </w:r>
      <w:r>
        <w:rPr>
          <w:sz w:val="24"/>
          <w:szCs w:val="24"/>
        </w:rPr>
        <w:t>用</w:t>
      </w:r>
      <w:r>
        <w:rPr>
          <w:rFonts w:hint="eastAsia"/>
          <w:sz w:val="24"/>
          <w:szCs w:val="24"/>
        </w:rPr>
        <w:t>不同</w:t>
      </w:r>
      <w:r>
        <w:rPr>
          <w:sz w:val="24"/>
          <w:szCs w:val="24"/>
        </w:rPr>
        <w:t>的切割速度进行</w:t>
      </w:r>
      <w:r>
        <w:rPr>
          <w:rFonts w:hint="eastAsia"/>
          <w:sz w:val="24"/>
          <w:szCs w:val="24"/>
        </w:rPr>
        <w:t>切割可以</w:t>
      </w:r>
      <w:r>
        <w:rPr>
          <w:sz w:val="24"/>
          <w:szCs w:val="24"/>
        </w:rPr>
        <w:t>得到</w:t>
      </w:r>
      <w:r>
        <w:rPr>
          <w:rFonts w:hint="eastAsia"/>
          <w:sz w:val="24"/>
          <w:szCs w:val="24"/>
        </w:rPr>
        <w:t>同一</w:t>
      </w:r>
      <w:r>
        <w:rPr>
          <w:sz w:val="24"/>
          <w:szCs w:val="24"/>
        </w:rPr>
        <w:t>表面粗</w:t>
      </w:r>
      <w:r>
        <w:rPr>
          <w:rFonts w:hint="eastAsia"/>
          <w:sz w:val="24"/>
          <w:szCs w:val="24"/>
        </w:rPr>
        <w:t>粗糙度</w:t>
      </w:r>
      <w:r>
        <w:rPr>
          <w:sz w:val="24"/>
          <w:szCs w:val="24"/>
        </w:rPr>
        <w:t>，但</w:t>
      </w:r>
      <w:r>
        <w:rPr>
          <w:rFonts w:hint="eastAsia"/>
          <w:sz w:val="24"/>
          <w:szCs w:val="24"/>
        </w:rPr>
        <w:t>最终</w:t>
      </w:r>
      <w:r>
        <w:rPr>
          <w:sz w:val="24"/>
          <w:szCs w:val="24"/>
        </w:rPr>
        <w:t>切缝</w:t>
      </w:r>
      <w:r>
        <w:rPr>
          <w:rFonts w:hint="eastAsia"/>
          <w:sz w:val="24"/>
          <w:szCs w:val="24"/>
        </w:rPr>
        <w:t>侧边</w:t>
      </w:r>
      <w:r>
        <w:rPr>
          <w:sz w:val="24"/>
          <w:szCs w:val="24"/>
        </w:rPr>
        <w:t>轮廓和切割前沿并不相同，</w:t>
      </w:r>
      <w:r>
        <w:rPr>
          <w:rFonts w:hint="eastAsia"/>
          <w:sz w:val="24"/>
          <w:szCs w:val="24"/>
        </w:rPr>
        <w:t>即</w:t>
      </w:r>
      <w:r>
        <w:rPr>
          <w:sz w:val="24"/>
          <w:szCs w:val="24"/>
        </w:rPr>
        <w:t>切缝形貌并不一致。</w:t>
      </w:r>
      <w:r>
        <w:rPr>
          <w:rFonts w:hint="eastAsia"/>
          <w:sz w:val="24"/>
          <w:szCs w:val="24"/>
        </w:rPr>
        <w:t>因此</w:t>
      </w:r>
      <w:r>
        <w:rPr>
          <w:sz w:val="24"/>
          <w:szCs w:val="24"/>
        </w:rPr>
        <w:t>，</w:t>
      </w:r>
      <w:r>
        <w:rPr>
          <w:rFonts w:hint="eastAsia"/>
          <w:sz w:val="24"/>
          <w:szCs w:val="24"/>
        </w:rPr>
        <w:t>要</w:t>
      </w:r>
      <w:r>
        <w:rPr>
          <w:sz w:val="24"/>
          <w:szCs w:val="24"/>
        </w:rPr>
        <w:t>消除</w:t>
      </w:r>
      <w:r>
        <w:rPr>
          <w:rFonts w:hint="eastAsia"/>
          <w:sz w:val="24"/>
          <w:szCs w:val="24"/>
        </w:rPr>
        <w:t>射流锥度误差</w:t>
      </w:r>
      <w:r>
        <w:rPr>
          <w:sz w:val="24"/>
          <w:szCs w:val="24"/>
        </w:rPr>
        <w:t>和后拖量误差，</w:t>
      </w:r>
      <w:r>
        <w:rPr>
          <w:rFonts w:hint="eastAsia"/>
          <w:sz w:val="24"/>
          <w:szCs w:val="24"/>
        </w:rPr>
        <w:t>不应</w:t>
      </w:r>
      <w:r>
        <w:rPr>
          <w:sz w:val="24"/>
          <w:szCs w:val="24"/>
        </w:rPr>
        <w:t>基于表</w:t>
      </w:r>
      <w:r>
        <w:rPr>
          <w:rFonts w:hint="eastAsia"/>
          <w:sz w:val="24"/>
          <w:szCs w:val="24"/>
        </w:rPr>
        <w:t>面</w:t>
      </w:r>
      <w:r>
        <w:rPr>
          <w:sz w:val="24"/>
          <w:szCs w:val="24"/>
        </w:rPr>
        <w:t>质量</w:t>
      </w:r>
      <w:r>
        <w:rPr>
          <w:rFonts w:hint="eastAsia"/>
          <w:sz w:val="24"/>
          <w:szCs w:val="24"/>
        </w:rPr>
        <w:t>，</w:t>
      </w:r>
      <w:r>
        <w:rPr>
          <w:sz w:val="24"/>
          <w:szCs w:val="24"/>
        </w:rPr>
        <w:t>而应</w:t>
      </w:r>
      <w:r>
        <w:rPr>
          <w:rFonts w:hint="eastAsia"/>
          <w:sz w:val="24"/>
          <w:szCs w:val="24"/>
        </w:rPr>
        <w:t>基于能量和机理对</w:t>
      </w:r>
      <w:r>
        <w:rPr>
          <w:sz w:val="24"/>
          <w:szCs w:val="24"/>
        </w:rPr>
        <w:t>射流误差</w:t>
      </w:r>
      <w:r>
        <w:rPr>
          <w:rFonts w:hint="eastAsia"/>
          <w:sz w:val="24"/>
          <w:szCs w:val="24"/>
        </w:rPr>
        <w:t>进行</w:t>
      </w:r>
      <w:r>
        <w:rPr>
          <w:sz w:val="24"/>
          <w:szCs w:val="24"/>
        </w:rPr>
        <w:t>表征</w:t>
      </w:r>
      <w:r>
        <w:rPr>
          <w:rFonts w:hint="eastAsia"/>
          <w:sz w:val="24"/>
          <w:szCs w:val="24"/>
        </w:rPr>
        <w:t>。</w:t>
      </w:r>
    </w:p>
    <w:p>
      <w:pPr>
        <w:spacing w:line="360" w:lineRule="auto"/>
        <w:ind w:firstLine="480" w:firstLineChars="200"/>
        <w:rPr>
          <w:sz w:val="24"/>
          <w:szCs w:val="24"/>
        </w:rPr>
      </w:pPr>
      <w:r>
        <w:rPr>
          <w:rFonts w:hint="eastAsia"/>
          <w:sz w:val="24"/>
          <w:szCs w:val="24"/>
        </w:rPr>
        <w:t>想要</w:t>
      </w:r>
      <w:r>
        <w:rPr>
          <w:sz w:val="24"/>
          <w:szCs w:val="24"/>
        </w:rPr>
        <w:t>对</w:t>
      </w:r>
      <w:r>
        <w:rPr>
          <w:rFonts w:hint="eastAsia"/>
          <w:sz w:val="24"/>
          <w:szCs w:val="24"/>
        </w:rPr>
        <w:t>磨料</w:t>
      </w:r>
      <w:r>
        <w:rPr>
          <w:sz w:val="24"/>
          <w:szCs w:val="24"/>
        </w:rPr>
        <w:t>射流误差</w:t>
      </w:r>
      <w:r>
        <w:rPr>
          <w:rFonts w:hint="eastAsia"/>
          <w:sz w:val="24"/>
          <w:szCs w:val="24"/>
        </w:rPr>
        <w:t>特征进行研究</w:t>
      </w:r>
      <w:r>
        <w:rPr>
          <w:sz w:val="24"/>
          <w:szCs w:val="24"/>
        </w:rPr>
        <w:t>，</w:t>
      </w:r>
      <w:r>
        <w:rPr>
          <w:rFonts w:hint="eastAsia"/>
          <w:sz w:val="24"/>
          <w:szCs w:val="24"/>
        </w:rPr>
        <w:t>首先</w:t>
      </w:r>
      <w:r>
        <w:rPr>
          <w:sz w:val="24"/>
          <w:szCs w:val="24"/>
        </w:rPr>
        <w:t>需要解决的是误差</w:t>
      </w:r>
      <w:r>
        <w:rPr>
          <w:rFonts w:hint="eastAsia"/>
          <w:sz w:val="24"/>
          <w:szCs w:val="24"/>
        </w:rPr>
        <w:t>特征</w:t>
      </w:r>
      <w:r>
        <w:rPr>
          <w:sz w:val="24"/>
          <w:szCs w:val="24"/>
        </w:rPr>
        <w:t>的采集问题</w:t>
      </w:r>
      <w:r>
        <w:rPr>
          <w:rFonts w:hint="eastAsia"/>
          <w:sz w:val="24"/>
          <w:szCs w:val="24"/>
        </w:rPr>
        <w:t>。由于磨料</w:t>
      </w:r>
      <w:r>
        <w:rPr>
          <w:sz w:val="24"/>
          <w:szCs w:val="24"/>
        </w:rPr>
        <w:t>射流切割材料时</w:t>
      </w:r>
      <w:r>
        <w:rPr>
          <w:rFonts w:hint="eastAsia"/>
          <w:sz w:val="24"/>
          <w:szCs w:val="24"/>
        </w:rPr>
        <w:t>这把</w:t>
      </w:r>
      <w:r>
        <w:rPr>
          <w:sz w:val="24"/>
          <w:szCs w:val="24"/>
        </w:rPr>
        <w:t>高能束</w:t>
      </w:r>
      <w:r>
        <w:rPr>
          <w:rFonts w:hint="eastAsia"/>
          <w:sz w:val="24"/>
          <w:szCs w:val="24"/>
        </w:rPr>
        <w:t>软刀子蕴含巨大</w:t>
      </w:r>
      <w:r>
        <w:rPr>
          <w:sz w:val="24"/>
          <w:szCs w:val="24"/>
        </w:rPr>
        <w:t>能量</w:t>
      </w:r>
      <w:r>
        <w:rPr>
          <w:rFonts w:hint="eastAsia"/>
          <w:sz w:val="24"/>
          <w:szCs w:val="24"/>
        </w:rPr>
        <w:t>，可以轻易地破坏一些</w:t>
      </w:r>
      <w:r>
        <w:rPr>
          <w:sz w:val="24"/>
          <w:szCs w:val="24"/>
        </w:rPr>
        <w:t>接触</w:t>
      </w:r>
      <w:r>
        <w:rPr>
          <w:rFonts w:hint="eastAsia"/>
          <w:sz w:val="24"/>
          <w:szCs w:val="24"/>
        </w:rPr>
        <w:t>式的检测设备；同时水射流</w:t>
      </w:r>
      <w:r>
        <w:rPr>
          <w:sz w:val="24"/>
          <w:szCs w:val="24"/>
        </w:rPr>
        <w:t>加工与激光和等离子</w:t>
      </w:r>
      <w:r>
        <w:rPr>
          <w:rFonts w:hint="eastAsia"/>
          <w:sz w:val="24"/>
          <w:szCs w:val="24"/>
        </w:rPr>
        <w:t>不同，其切割过程中包含了水和磨料的二次溅射和反射，</w:t>
      </w:r>
      <w:r>
        <w:rPr>
          <w:sz w:val="24"/>
          <w:szCs w:val="24"/>
        </w:rPr>
        <w:t>加上</w:t>
      </w:r>
      <w:r>
        <w:rPr>
          <w:rFonts w:hint="eastAsia"/>
          <w:sz w:val="24"/>
          <w:szCs w:val="24"/>
        </w:rPr>
        <w:t>材料本身的遮挡，</w:t>
      </w:r>
      <w:r>
        <w:rPr>
          <w:sz w:val="24"/>
          <w:szCs w:val="24"/>
        </w:rPr>
        <w:t>用</w:t>
      </w:r>
      <w:r>
        <w:rPr>
          <w:rFonts w:hint="eastAsia"/>
          <w:sz w:val="24"/>
          <w:szCs w:val="24"/>
        </w:rPr>
        <w:t>非接触式检测设备进行实时</w:t>
      </w:r>
      <w:r>
        <w:rPr>
          <w:sz w:val="24"/>
          <w:szCs w:val="24"/>
        </w:rPr>
        <w:t>流形</w:t>
      </w:r>
      <w:r>
        <w:rPr>
          <w:rFonts w:hint="eastAsia"/>
          <w:sz w:val="24"/>
          <w:szCs w:val="24"/>
        </w:rPr>
        <w:t>误差</w:t>
      </w:r>
      <w:r>
        <w:rPr>
          <w:sz w:val="24"/>
          <w:szCs w:val="24"/>
        </w:rPr>
        <w:t>特征</w:t>
      </w:r>
      <w:r>
        <w:rPr>
          <w:rFonts w:hint="eastAsia"/>
          <w:sz w:val="24"/>
          <w:szCs w:val="24"/>
        </w:rPr>
        <w:t>的采集也极为不易。所以磨料</w:t>
      </w:r>
      <w:r>
        <w:rPr>
          <w:sz w:val="24"/>
          <w:szCs w:val="24"/>
        </w:rPr>
        <w:t>射流在切割</w:t>
      </w:r>
      <w:r>
        <w:rPr>
          <w:rFonts w:hint="eastAsia"/>
          <w:sz w:val="24"/>
          <w:szCs w:val="24"/>
        </w:rPr>
        <w:t>材料</w:t>
      </w:r>
      <w:r>
        <w:rPr>
          <w:sz w:val="24"/>
          <w:szCs w:val="24"/>
        </w:rPr>
        <w:t>时</w:t>
      </w:r>
      <w:r>
        <w:rPr>
          <w:rFonts w:hint="eastAsia"/>
          <w:sz w:val="24"/>
          <w:szCs w:val="24"/>
        </w:rPr>
        <w:t>流形</w:t>
      </w:r>
      <w:r>
        <w:rPr>
          <w:sz w:val="24"/>
          <w:szCs w:val="24"/>
        </w:rPr>
        <w:t>误差</w:t>
      </w:r>
      <w:r>
        <w:rPr>
          <w:rFonts w:hint="eastAsia"/>
          <w:sz w:val="24"/>
          <w:szCs w:val="24"/>
        </w:rPr>
        <w:t>特征</w:t>
      </w:r>
      <w:r>
        <w:rPr>
          <w:sz w:val="24"/>
          <w:szCs w:val="24"/>
        </w:rPr>
        <w:t>的</w:t>
      </w:r>
      <w:r>
        <w:rPr>
          <w:rFonts w:hint="eastAsia"/>
          <w:sz w:val="24"/>
          <w:szCs w:val="24"/>
        </w:rPr>
        <w:t>捕捉</w:t>
      </w:r>
      <w:r>
        <w:rPr>
          <w:sz w:val="24"/>
          <w:szCs w:val="24"/>
        </w:rPr>
        <w:t>和</w:t>
      </w:r>
      <w:r>
        <w:rPr>
          <w:rFonts w:hint="eastAsia"/>
          <w:sz w:val="24"/>
          <w:szCs w:val="24"/>
        </w:rPr>
        <w:t>采集</w:t>
      </w:r>
      <w:r>
        <w:rPr>
          <w:sz w:val="24"/>
          <w:szCs w:val="24"/>
        </w:rPr>
        <w:t>一直以来都是</w:t>
      </w:r>
      <w:r>
        <w:rPr>
          <w:rFonts w:hint="eastAsia"/>
          <w:sz w:val="24"/>
          <w:szCs w:val="24"/>
        </w:rPr>
        <w:t>困扰着</w:t>
      </w:r>
      <w:r>
        <w:rPr>
          <w:sz w:val="24"/>
          <w:szCs w:val="24"/>
        </w:rPr>
        <w:t>水射流业内研究人员的一个巨大难题。</w:t>
      </w:r>
      <w:r>
        <w:rPr>
          <w:rFonts w:hint="eastAsia"/>
          <w:sz w:val="24"/>
          <w:szCs w:val="24"/>
        </w:rPr>
        <w:t>尽管有</w:t>
      </w:r>
      <w:r>
        <w:rPr>
          <w:sz w:val="24"/>
          <w:szCs w:val="24"/>
        </w:rPr>
        <w:t>部分学者尝试通过借助透明材料、</w:t>
      </w:r>
      <w:r>
        <w:rPr>
          <w:rFonts w:hint="eastAsia"/>
          <w:sz w:val="24"/>
          <w:szCs w:val="24"/>
        </w:rPr>
        <w:t>高速</w:t>
      </w:r>
      <w:r>
        <w:rPr>
          <w:sz w:val="24"/>
          <w:szCs w:val="24"/>
        </w:rPr>
        <w:t>摄像仪</w:t>
      </w:r>
      <w:r>
        <w:rPr>
          <w:rFonts w:hint="eastAsia"/>
          <w:sz w:val="24"/>
          <w:szCs w:val="24"/>
        </w:rPr>
        <w:t>等</w:t>
      </w:r>
      <w:r>
        <w:rPr>
          <w:sz w:val="24"/>
          <w:szCs w:val="24"/>
        </w:rPr>
        <w:t>手段进行采集，</w:t>
      </w:r>
      <w:r>
        <w:rPr>
          <w:rFonts w:hint="eastAsia"/>
          <w:sz w:val="24"/>
          <w:szCs w:val="24"/>
        </w:rPr>
        <w:t>并</w:t>
      </w:r>
      <w:r>
        <w:rPr>
          <w:sz w:val="24"/>
          <w:szCs w:val="24"/>
        </w:rPr>
        <w:t>取得了一定的</w:t>
      </w:r>
      <w:r>
        <w:rPr>
          <w:rFonts w:hint="eastAsia"/>
          <w:sz w:val="24"/>
          <w:szCs w:val="24"/>
        </w:rPr>
        <w:t>研究</w:t>
      </w:r>
      <w:r>
        <w:rPr>
          <w:sz w:val="24"/>
          <w:szCs w:val="24"/>
        </w:rPr>
        <w:t>进展，</w:t>
      </w:r>
      <w:r>
        <w:rPr>
          <w:rFonts w:hint="eastAsia"/>
          <w:sz w:val="24"/>
          <w:szCs w:val="24"/>
        </w:rPr>
        <w:t>但</w:t>
      </w:r>
      <w:r>
        <w:rPr>
          <w:sz w:val="24"/>
          <w:szCs w:val="24"/>
        </w:rPr>
        <w:t>这种实验方式受限于</w:t>
      </w:r>
      <w:r>
        <w:rPr>
          <w:rFonts w:hint="eastAsia"/>
          <w:sz w:val="24"/>
          <w:szCs w:val="24"/>
        </w:rPr>
        <w:t>各种条件</w:t>
      </w:r>
      <w:r>
        <w:rPr>
          <w:sz w:val="24"/>
          <w:szCs w:val="24"/>
        </w:rPr>
        <w:t>的限制，</w:t>
      </w:r>
      <w:r>
        <w:rPr>
          <w:rFonts w:hint="eastAsia"/>
          <w:sz w:val="24"/>
          <w:szCs w:val="24"/>
        </w:rPr>
        <w:t>无法</w:t>
      </w:r>
      <w:r>
        <w:rPr>
          <w:sz w:val="24"/>
          <w:szCs w:val="24"/>
        </w:rPr>
        <w:t>推广到更多的</w:t>
      </w:r>
      <w:r>
        <w:rPr>
          <w:rFonts w:hint="eastAsia"/>
          <w:sz w:val="24"/>
          <w:szCs w:val="24"/>
        </w:rPr>
        <w:t>磨料</w:t>
      </w:r>
      <w:r>
        <w:rPr>
          <w:sz w:val="24"/>
          <w:szCs w:val="24"/>
        </w:rPr>
        <w:t>射流切割</w:t>
      </w:r>
      <w:r>
        <w:rPr>
          <w:rFonts w:hint="eastAsia"/>
          <w:sz w:val="24"/>
          <w:szCs w:val="24"/>
        </w:rPr>
        <w:t>场景</w:t>
      </w:r>
      <w:r>
        <w:rPr>
          <w:sz w:val="24"/>
          <w:szCs w:val="24"/>
        </w:rPr>
        <w:t>。</w:t>
      </w:r>
    </w:p>
    <w:p>
      <w:pPr>
        <w:spacing w:line="360" w:lineRule="auto"/>
        <w:ind w:firstLine="480" w:firstLineChars="200"/>
        <w:rPr>
          <w:sz w:val="24"/>
          <w:szCs w:val="24"/>
        </w:rPr>
      </w:pPr>
      <w:r>
        <w:rPr>
          <w:rFonts w:hint="eastAsia"/>
          <w:sz w:val="24"/>
          <w:szCs w:val="24"/>
        </w:rPr>
        <w:t>切缝的形成是单颗磨粒去除材料累积的过程，单颗磨料的动能越大，材料去除就越多，材料去除效率就越高。材料切口横截面形状不仅与其自身物理属性有关，更与磨料射流中磨料分布有关。</w:t>
      </w:r>
      <w:r>
        <w:rPr>
          <w:sz w:val="24"/>
          <w:szCs w:val="24"/>
        </w:rPr>
        <w:t>切缝的三维形貌可以</w:t>
      </w:r>
      <w:r>
        <w:rPr>
          <w:rFonts w:hint="eastAsia"/>
          <w:sz w:val="24"/>
          <w:szCs w:val="24"/>
        </w:rPr>
        <w:t>准确</w:t>
      </w:r>
      <w:r>
        <w:rPr>
          <w:sz w:val="24"/>
          <w:szCs w:val="24"/>
        </w:rPr>
        <w:t>的反映</w:t>
      </w:r>
      <w:r>
        <w:rPr>
          <w:rFonts w:hint="eastAsia"/>
          <w:sz w:val="24"/>
          <w:szCs w:val="24"/>
        </w:rPr>
        <w:t>三相射流与</w:t>
      </w:r>
      <w:r>
        <w:rPr>
          <w:sz w:val="24"/>
          <w:szCs w:val="24"/>
        </w:rPr>
        <w:t>材料作用</w:t>
      </w:r>
      <w:r>
        <w:rPr>
          <w:rFonts w:hint="eastAsia"/>
          <w:sz w:val="24"/>
          <w:szCs w:val="24"/>
        </w:rPr>
        <w:t>过程</w:t>
      </w:r>
      <w:r>
        <w:rPr>
          <w:sz w:val="24"/>
          <w:szCs w:val="24"/>
        </w:rPr>
        <w:t>中</w:t>
      </w:r>
      <w:r>
        <w:rPr>
          <w:rFonts w:hint="eastAsia"/>
          <w:sz w:val="24"/>
          <w:szCs w:val="24"/>
        </w:rPr>
        <w:t>，</w:t>
      </w:r>
      <w:r>
        <w:rPr>
          <w:sz w:val="24"/>
          <w:szCs w:val="24"/>
        </w:rPr>
        <w:t>射流动力学特性的改变以及</w:t>
      </w:r>
      <w:r>
        <w:rPr>
          <w:rFonts w:hint="eastAsia"/>
          <w:sz w:val="24"/>
          <w:szCs w:val="24"/>
        </w:rPr>
        <w:t>对</w:t>
      </w:r>
      <w:r>
        <w:rPr>
          <w:sz w:val="24"/>
          <w:szCs w:val="24"/>
        </w:rPr>
        <w:t>材料的去除</w:t>
      </w:r>
      <w:r>
        <w:rPr>
          <w:rFonts w:hint="eastAsia"/>
          <w:sz w:val="24"/>
          <w:szCs w:val="24"/>
        </w:rPr>
        <w:t>效果，即</w:t>
      </w:r>
      <w:r>
        <w:rPr>
          <w:sz w:val="24"/>
          <w:szCs w:val="24"/>
        </w:rPr>
        <w:t>切缝</w:t>
      </w:r>
      <w:r>
        <w:rPr>
          <w:rFonts w:hint="eastAsia"/>
          <w:sz w:val="24"/>
          <w:szCs w:val="24"/>
        </w:rPr>
        <w:t>特征</w:t>
      </w:r>
      <w:r>
        <w:rPr>
          <w:sz w:val="24"/>
          <w:szCs w:val="24"/>
        </w:rPr>
        <w:t>信息</w:t>
      </w:r>
      <w:r>
        <w:rPr>
          <w:rFonts w:hint="eastAsia"/>
          <w:sz w:val="24"/>
          <w:szCs w:val="24"/>
        </w:rPr>
        <w:t>代表着</w:t>
      </w:r>
      <w:r>
        <w:rPr>
          <w:sz w:val="24"/>
          <w:szCs w:val="24"/>
        </w:rPr>
        <w:t>磨料射流中磨料的</w:t>
      </w:r>
      <w:r>
        <w:rPr>
          <w:rFonts w:hint="eastAsia"/>
          <w:sz w:val="24"/>
          <w:szCs w:val="24"/>
        </w:rPr>
        <w:t>表现</w:t>
      </w:r>
      <w:r>
        <w:rPr>
          <w:sz w:val="24"/>
          <w:szCs w:val="24"/>
        </w:rPr>
        <w:t>形式</w:t>
      </w:r>
      <w:r>
        <w:rPr>
          <w:rFonts w:hint="eastAsia"/>
          <w:sz w:val="24"/>
          <w:szCs w:val="24"/>
        </w:rPr>
        <w:t>。由于射流</w:t>
      </w:r>
      <w:r>
        <w:rPr>
          <w:sz w:val="24"/>
          <w:szCs w:val="24"/>
        </w:rPr>
        <w:t>误差特征得以被保留在</w:t>
      </w:r>
      <w:r>
        <w:rPr>
          <w:rFonts w:hint="eastAsia"/>
          <w:sz w:val="24"/>
          <w:szCs w:val="24"/>
        </w:rPr>
        <w:t>切割</w:t>
      </w:r>
      <w:r>
        <w:rPr>
          <w:sz w:val="24"/>
          <w:szCs w:val="24"/>
        </w:rPr>
        <w:t>材料</w:t>
      </w:r>
      <w:r>
        <w:rPr>
          <w:rFonts w:hint="eastAsia"/>
          <w:sz w:val="24"/>
          <w:szCs w:val="24"/>
        </w:rPr>
        <w:t>的切缝</w:t>
      </w:r>
      <w:r>
        <w:rPr>
          <w:sz w:val="24"/>
          <w:szCs w:val="24"/>
        </w:rPr>
        <w:t>形貌不同位置区域</w:t>
      </w:r>
      <w:r>
        <w:rPr>
          <w:rFonts w:hint="eastAsia"/>
          <w:sz w:val="24"/>
          <w:szCs w:val="24"/>
        </w:rPr>
        <w:t>，</w:t>
      </w:r>
      <w:r>
        <w:rPr>
          <w:sz w:val="24"/>
          <w:szCs w:val="24"/>
        </w:rPr>
        <w:t>可以在切割</w:t>
      </w:r>
      <w:r>
        <w:rPr>
          <w:rFonts w:hint="eastAsia"/>
          <w:sz w:val="24"/>
          <w:szCs w:val="24"/>
        </w:rPr>
        <w:t>材料过程</w:t>
      </w:r>
      <w:r>
        <w:rPr>
          <w:sz w:val="24"/>
          <w:szCs w:val="24"/>
        </w:rPr>
        <w:t>完成后</w:t>
      </w:r>
      <w:r>
        <w:rPr>
          <w:rFonts w:hint="eastAsia"/>
          <w:sz w:val="24"/>
          <w:szCs w:val="24"/>
        </w:rPr>
        <w:t>进行误差特征信息</w:t>
      </w:r>
      <w:r>
        <w:rPr>
          <w:sz w:val="24"/>
          <w:szCs w:val="24"/>
        </w:rPr>
        <w:t>的捕捉和采集。</w:t>
      </w:r>
      <w:r>
        <w:rPr>
          <w:rFonts w:hint="eastAsia"/>
          <w:sz w:val="24"/>
          <w:szCs w:val="24"/>
        </w:rPr>
        <w:t>因此</w:t>
      </w:r>
      <w:r>
        <w:rPr>
          <w:sz w:val="24"/>
          <w:szCs w:val="24"/>
        </w:rPr>
        <w:t>，通过</w:t>
      </w:r>
      <w:r>
        <w:rPr>
          <w:rFonts w:hint="eastAsia"/>
          <w:sz w:val="24"/>
          <w:szCs w:val="24"/>
        </w:rPr>
        <w:t>保留能够映射</w:t>
      </w:r>
      <w:r>
        <w:rPr>
          <w:sz w:val="24"/>
          <w:szCs w:val="24"/>
        </w:rPr>
        <w:t>实时流形的</w:t>
      </w:r>
      <w:r>
        <w:rPr>
          <w:rFonts w:hint="eastAsia"/>
          <w:sz w:val="24"/>
          <w:szCs w:val="24"/>
        </w:rPr>
        <w:t>完整</w:t>
      </w:r>
      <w:r>
        <w:rPr>
          <w:sz w:val="24"/>
          <w:szCs w:val="24"/>
        </w:rPr>
        <w:t>切缝，</w:t>
      </w:r>
      <w:r>
        <w:rPr>
          <w:rFonts w:hint="eastAsia"/>
          <w:sz w:val="24"/>
          <w:szCs w:val="24"/>
        </w:rPr>
        <w:t>采集三维</w:t>
      </w:r>
      <w:r>
        <w:rPr>
          <w:sz w:val="24"/>
          <w:szCs w:val="24"/>
        </w:rPr>
        <w:t>切缝</w:t>
      </w:r>
      <w:r>
        <w:rPr>
          <w:rFonts w:hint="eastAsia"/>
          <w:sz w:val="24"/>
          <w:szCs w:val="24"/>
        </w:rPr>
        <w:t>形貌信息</w:t>
      </w:r>
      <w:r>
        <w:rPr>
          <w:sz w:val="24"/>
          <w:szCs w:val="24"/>
        </w:rPr>
        <w:t>，</w:t>
      </w:r>
      <w:r>
        <w:rPr>
          <w:rFonts w:hint="eastAsia"/>
          <w:sz w:val="24"/>
          <w:szCs w:val="24"/>
        </w:rPr>
        <w:t>从而分析射流误差</w:t>
      </w:r>
      <w:r>
        <w:rPr>
          <w:sz w:val="24"/>
          <w:szCs w:val="24"/>
        </w:rPr>
        <w:t>特征</w:t>
      </w:r>
      <w:r>
        <w:rPr>
          <w:rFonts w:hint="eastAsia"/>
          <w:sz w:val="24"/>
          <w:szCs w:val="24"/>
          <w:lang w:eastAsia="zh-CN"/>
        </w:rPr>
        <w:t>，</w:t>
      </w:r>
      <w:r>
        <w:rPr>
          <w:rFonts w:hint="eastAsia"/>
          <w:sz w:val="24"/>
          <w:szCs w:val="24"/>
          <w:lang w:val="en-US" w:eastAsia="zh-CN"/>
        </w:rPr>
        <w:t>进一步获得射流流形并为仿真工具提供仿形刀具形状</w:t>
      </w:r>
      <w:r>
        <w:rPr>
          <w:rFonts w:hint="eastAsia"/>
          <w:sz w:val="24"/>
          <w:szCs w:val="24"/>
        </w:rPr>
        <w:t>是</w:t>
      </w:r>
      <w:r>
        <w:rPr>
          <w:sz w:val="24"/>
          <w:szCs w:val="24"/>
        </w:rPr>
        <w:t>一条行之有效的研究</w:t>
      </w:r>
      <w:r>
        <w:rPr>
          <w:rFonts w:hint="eastAsia"/>
          <w:sz w:val="24"/>
          <w:szCs w:val="24"/>
        </w:rPr>
        <w:t>途径</w:t>
      </w:r>
      <w:r>
        <w:rPr>
          <w:sz w:val="24"/>
          <w:szCs w:val="24"/>
        </w:rPr>
        <w:t>。</w:t>
      </w:r>
    </w:p>
    <w:p>
      <w:pPr>
        <w:spacing w:line="360" w:lineRule="auto"/>
        <w:ind w:firstLine="480" w:firstLineChars="200"/>
        <w:rPr>
          <w:sz w:val="24"/>
          <w:szCs w:val="24"/>
        </w:rPr>
      </w:pPr>
    </w:p>
    <w:p>
      <w:pPr>
        <w:spacing w:line="360" w:lineRule="auto"/>
        <w:ind w:firstLine="480" w:firstLineChars="200"/>
        <w:rPr>
          <w:sz w:val="24"/>
          <w:szCs w:val="24"/>
        </w:rPr>
      </w:pPr>
    </w:p>
    <w:p>
      <w:pPr>
        <w:spacing w:line="360" w:lineRule="auto"/>
        <w:ind w:firstLine="480" w:firstLineChars="200"/>
        <w:rPr>
          <w:sz w:val="24"/>
          <w:szCs w:val="24"/>
        </w:rPr>
      </w:pPr>
    </w:p>
    <w:p>
      <w:pPr>
        <w:spacing w:line="360" w:lineRule="auto"/>
        <w:jc w:val="center"/>
        <w:rPr>
          <w:sz w:val="24"/>
          <w:szCs w:val="24"/>
        </w:rPr>
      </w:pPr>
      <w:r>
        <w:drawing>
          <wp:inline distT="0" distB="0" distL="114300" distR="114300">
            <wp:extent cx="2585085" cy="1798955"/>
            <wp:effectExtent l="0" t="0" r="5715" b="10795"/>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88" cstate="print"/>
                    <a:stretch>
                      <a:fillRect/>
                    </a:stretch>
                  </pic:blipFill>
                  <pic:spPr>
                    <a:xfrm>
                      <a:off x="0" y="0"/>
                      <a:ext cx="2585085" cy="1798955"/>
                    </a:xfrm>
                    <a:prstGeom prst="rect">
                      <a:avLst/>
                    </a:prstGeom>
                    <a:noFill/>
                    <a:ln>
                      <a:noFill/>
                    </a:ln>
                  </pic:spPr>
                </pic:pic>
              </a:graphicData>
            </a:graphic>
          </wp:inline>
        </w:drawing>
      </w:r>
    </w:p>
    <w:p>
      <w:pPr>
        <w:spacing w:line="360" w:lineRule="auto"/>
        <w:jc w:val="center"/>
        <w:rPr>
          <w:rFonts w:ascii="宋体" w:hAnsi="宋体"/>
        </w:rPr>
      </w:pPr>
      <w:r>
        <w:rPr>
          <w:rFonts w:hint="eastAsia" w:ascii="宋体" w:hAnsi="宋体"/>
        </w:rPr>
        <w:t>图</w:t>
      </w:r>
      <w:r>
        <w:t>2.1</w:t>
      </w:r>
      <w:r>
        <w:rPr>
          <w:rFonts w:hint="eastAsia"/>
          <w:lang w:val="en-US" w:eastAsia="zh-CN"/>
        </w:rPr>
        <w:t>1</w:t>
      </w:r>
      <w:r>
        <w:rPr>
          <w:rFonts w:ascii="宋体" w:hAnsi="宋体"/>
        </w:rPr>
        <w:t xml:space="preserve"> </w:t>
      </w:r>
      <w:r>
        <w:rPr>
          <w:rFonts w:hint="eastAsia" w:ascii="宋体" w:hAnsi="宋体"/>
          <w:lang w:val="en-US" w:eastAsia="zh-CN"/>
        </w:rPr>
        <w:t xml:space="preserve"> </w:t>
      </w:r>
      <w:r>
        <w:rPr>
          <w:rFonts w:hint="eastAsia" w:ascii="宋体" w:hAnsi="宋体"/>
        </w:rPr>
        <w:t>通过采集</w:t>
      </w:r>
      <w:r>
        <w:rPr>
          <w:rFonts w:ascii="宋体" w:hAnsi="宋体"/>
        </w:rPr>
        <w:t>切缝</w:t>
      </w:r>
      <w:r>
        <w:rPr>
          <w:rFonts w:hint="eastAsia" w:ascii="宋体" w:hAnsi="宋体"/>
        </w:rPr>
        <w:t>形貌</w:t>
      </w:r>
      <w:r>
        <w:rPr>
          <w:rFonts w:ascii="宋体" w:hAnsi="宋体"/>
        </w:rPr>
        <w:t>来</w:t>
      </w:r>
      <w:r>
        <w:rPr>
          <w:rFonts w:hint="eastAsia" w:ascii="宋体" w:hAnsi="宋体"/>
        </w:rPr>
        <w:t>获取误差特征</w:t>
      </w:r>
      <w:r>
        <w:fldChar w:fldCharType="begin"/>
      </w:r>
      <w:r>
        <w:instrText xml:space="preserve"> REF _Ref39702082 \r \h  \* MERGEFORMAT </w:instrText>
      </w:r>
      <w:r>
        <w:fldChar w:fldCharType="separate"/>
      </w:r>
      <w:r>
        <w:rPr>
          <w:vertAlign w:val="superscript"/>
        </w:rPr>
        <w:t>[13]</w:t>
      </w:r>
      <w:r>
        <w:fldChar w:fldCharType="end"/>
      </w:r>
    </w:p>
    <w:p>
      <w:pPr>
        <w:spacing w:line="360" w:lineRule="auto"/>
        <w:ind w:firstLine="480" w:firstLineChars="200"/>
        <w:rPr>
          <w:sz w:val="24"/>
          <w:szCs w:val="24"/>
        </w:rPr>
      </w:pPr>
    </w:p>
    <w:p>
      <w:pPr>
        <w:spacing w:line="360" w:lineRule="auto"/>
        <w:ind w:firstLine="480" w:firstLineChars="200"/>
        <w:rPr>
          <w:sz w:val="24"/>
          <w:szCs w:val="24"/>
        </w:rPr>
      </w:pPr>
      <w:r>
        <w:rPr>
          <w:rFonts w:hint="eastAsia"/>
          <w:sz w:val="24"/>
          <w:szCs w:val="24"/>
        </w:rPr>
        <w:t>如图2.</w:t>
      </w:r>
      <w:r>
        <w:rPr>
          <w:sz w:val="24"/>
          <w:szCs w:val="24"/>
        </w:rPr>
        <w:t>1</w:t>
      </w:r>
      <w:r>
        <w:rPr>
          <w:rFonts w:hint="eastAsia"/>
          <w:sz w:val="24"/>
          <w:szCs w:val="24"/>
          <w:lang w:val="en-US" w:eastAsia="zh-CN"/>
        </w:rPr>
        <w:t>1</w:t>
      </w:r>
      <w:r>
        <w:rPr>
          <w:rFonts w:hint="eastAsia"/>
          <w:sz w:val="24"/>
          <w:szCs w:val="24"/>
        </w:rPr>
        <w:t>所示</w:t>
      </w:r>
      <w:r>
        <w:rPr>
          <w:sz w:val="24"/>
          <w:szCs w:val="24"/>
        </w:rPr>
        <w:t>，</w:t>
      </w:r>
      <w:r>
        <w:rPr>
          <w:rFonts w:hint="eastAsia"/>
          <w:sz w:val="24"/>
          <w:szCs w:val="24"/>
        </w:rPr>
        <w:t>磨料</w:t>
      </w:r>
      <w:r>
        <w:rPr>
          <w:sz w:val="24"/>
          <w:szCs w:val="24"/>
        </w:rPr>
        <w:t>射流在</w:t>
      </w:r>
      <w:r>
        <w:rPr>
          <w:rFonts w:hint="eastAsia"/>
          <w:sz w:val="24"/>
          <w:szCs w:val="24"/>
        </w:rPr>
        <w:t>切割</w:t>
      </w:r>
      <w:r>
        <w:rPr>
          <w:sz w:val="24"/>
          <w:szCs w:val="24"/>
        </w:rPr>
        <w:t>材料</w:t>
      </w:r>
      <w:r>
        <w:rPr>
          <w:rFonts w:hint="eastAsia"/>
          <w:sz w:val="24"/>
          <w:szCs w:val="24"/>
        </w:rPr>
        <w:t>时</w:t>
      </w:r>
      <w:r>
        <w:rPr>
          <w:sz w:val="24"/>
          <w:szCs w:val="24"/>
        </w:rPr>
        <w:t>的切割前沿曲线信息、切缝侧边</w:t>
      </w:r>
      <w:r>
        <w:rPr>
          <w:rFonts w:hint="eastAsia"/>
          <w:sz w:val="24"/>
          <w:szCs w:val="24"/>
        </w:rPr>
        <w:t>轮廓</w:t>
      </w:r>
      <w:r>
        <w:rPr>
          <w:sz w:val="24"/>
          <w:szCs w:val="24"/>
        </w:rPr>
        <w:t>曲线信息</w:t>
      </w:r>
      <w:r>
        <w:rPr>
          <w:rFonts w:hint="eastAsia"/>
          <w:sz w:val="24"/>
          <w:szCs w:val="24"/>
        </w:rPr>
        <w:t>、切割</w:t>
      </w:r>
      <w:r>
        <w:rPr>
          <w:sz w:val="24"/>
          <w:szCs w:val="24"/>
        </w:rPr>
        <w:t>表面波纹信息</w:t>
      </w:r>
      <w:r>
        <w:rPr>
          <w:rFonts w:hint="eastAsia"/>
          <w:sz w:val="24"/>
          <w:szCs w:val="24"/>
        </w:rPr>
        <w:t>都</w:t>
      </w:r>
      <w:r>
        <w:rPr>
          <w:sz w:val="24"/>
          <w:szCs w:val="24"/>
        </w:rPr>
        <w:t>被</w:t>
      </w:r>
      <w:r>
        <w:rPr>
          <w:rFonts w:hint="eastAsia"/>
          <w:sz w:val="24"/>
          <w:szCs w:val="24"/>
        </w:rPr>
        <w:t>完整</w:t>
      </w:r>
      <w:r>
        <w:rPr>
          <w:sz w:val="24"/>
          <w:szCs w:val="24"/>
        </w:rPr>
        <w:t>地保留在</w:t>
      </w:r>
      <w:r>
        <w:rPr>
          <w:rFonts w:hint="eastAsia"/>
          <w:sz w:val="24"/>
          <w:szCs w:val="24"/>
        </w:rPr>
        <w:t>材料</w:t>
      </w:r>
      <w:r>
        <w:rPr>
          <w:sz w:val="24"/>
          <w:szCs w:val="24"/>
        </w:rPr>
        <w:t>上</w:t>
      </w:r>
      <w:r>
        <w:rPr>
          <w:rFonts w:hint="eastAsia"/>
          <w:sz w:val="24"/>
          <w:szCs w:val="24"/>
        </w:rPr>
        <w:t>。一整道完整</w:t>
      </w:r>
      <w:r>
        <w:rPr>
          <w:sz w:val="24"/>
          <w:szCs w:val="24"/>
        </w:rPr>
        <w:t>的三维切缝形貌可以视为</w:t>
      </w:r>
      <w:r>
        <w:rPr>
          <w:rFonts w:hint="eastAsia"/>
          <w:sz w:val="24"/>
          <w:szCs w:val="24"/>
        </w:rPr>
        <w:t>射流</w:t>
      </w:r>
      <w:r>
        <w:rPr>
          <w:sz w:val="24"/>
          <w:szCs w:val="24"/>
        </w:rPr>
        <w:t>的</w:t>
      </w:r>
      <w:r>
        <w:rPr>
          <w:rFonts w:hint="eastAsia"/>
          <w:sz w:val="24"/>
          <w:szCs w:val="24"/>
        </w:rPr>
        <w:t>许多个</w:t>
      </w:r>
      <w:r>
        <w:rPr>
          <w:sz w:val="24"/>
          <w:szCs w:val="24"/>
        </w:rPr>
        <w:t>磨料颗粒在</w:t>
      </w:r>
      <w:r>
        <w:rPr>
          <w:rFonts w:hint="eastAsia"/>
          <w:sz w:val="24"/>
          <w:szCs w:val="24"/>
        </w:rPr>
        <w:t>切割</w:t>
      </w:r>
      <w:r>
        <w:rPr>
          <w:sz w:val="24"/>
          <w:szCs w:val="24"/>
        </w:rPr>
        <w:t>过程不同时刻、不同切割点位置</w:t>
      </w:r>
      <w:r>
        <w:rPr>
          <w:rFonts w:hint="eastAsia"/>
          <w:sz w:val="24"/>
          <w:szCs w:val="24"/>
        </w:rPr>
        <w:t>不断</w:t>
      </w:r>
      <w:r>
        <w:rPr>
          <w:sz w:val="24"/>
          <w:szCs w:val="24"/>
        </w:rPr>
        <w:t>累加的</w:t>
      </w:r>
      <w:r>
        <w:rPr>
          <w:rFonts w:hint="eastAsia"/>
          <w:sz w:val="24"/>
          <w:szCs w:val="24"/>
        </w:rPr>
        <w:t>切割</w:t>
      </w:r>
      <w:r>
        <w:rPr>
          <w:sz w:val="24"/>
          <w:szCs w:val="24"/>
        </w:rPr>
        <w:t>结果</w:t>
      </w:r>
      <w:r>
        <w:rPr>
          <w:rFonts w:hint="eastAsia"/>
          <w:sz w:val="24"/>
          <w:szCs w:val="24"/>
        </w:rPr>
        <w:t>。通过检测切缝</w:t>
      </w:r>
      <w:r>
        <w:rPr>
          <w:sz w:val="24"/>
          <w:szCs w:val="24"/>
        </w:rPr>
        <w:t>形貌特征信息，就</w:t>
      </w:r>
      <w:r>
        <w:rPr>
          <w:rFonts w:hint="eastAsia"/>
          <w:sz w:val="24"/>
          <w:szCs w:val="24"/>
        </w:rPr>
        <w:t>可以捕捉</w:t>
      </w:r>
      <w:r>
        <w:rPr>
          <w:sz w:val="24"/>
          <w:szCs w:val="24"/>
        </w:rPr>
        <w:t>并采集到</w:t>
      </w:r>
      <w:r>
        <w:rPr>
          <w:rFonts w:hint="eastAsia"/>
          <w:sz w:val="24"/>
          <w:szCs w:val="24"/>
        </w:rPr>
        <w:t>射流误差</w:t>
      </w:r>
      <w:r>
        <w:rPr>
          <w:sz w:val="24"/>
          <w:szCs w:val="24"/>
        </w:rPr>
        <w:t>的</w:t>
      </w:r>
      <w:r>
        <w:rPr>
          <w:rFonts w:hint="eastAsia"/>
          <w:sz w:val="24"/>
          <w:szCs w:val="24"/>
        </w:rPr>
        <w:t>特征</w:t>
      </w:r>
      <w:r>
        <w:rPr>
          <w:sz w:val="24"/>
          <w:szCs w:val="24"/>
        </w:rPr>
        <w:t>信息。</w:t>
      </w:r>
      <w:r>
        <w:rPr>
          <w:rFonts w:hint="eastAsia"/>
          <w:sz w:val="24"/>
          <w:szCs w:val="24"/>
        </w:rPr>
        <w:t>但由于</w:t>
      </w:r>
      <w:r>
        <w:rPr>
          <w:sz w:val="24"/>
          <w:szCs w:val="24"/>
        </w:rPr>
        <w:t>射流切缝狭窄</w:t>
      </w:r>
      <w:r>
        <w:rPr>
          <w:rFonts w:hint="eastAsia"/>
          <w:sz w:val="24"/>
          <w:szCs w:val="24"/>
        </w:rPr>
        <w:t>且内部</w:t>
      </w:r>
      <w:r>
        <w:rPr>
          <w:sz w:val="24"/>
          <w:szCs w:val="24"/>
        </w:rPr>
        <w:t>形貌复杂，</w:t>
      </w:r>
      <w:r>
        <w:rPr>
          <w:rFonts w:hint="eastAsia"/>
          <w:sz w:val="24"/>
          <w:szCs w:val="24"/>
        </w:rPr>
        <w:t>过去</w:t>
      </w:r>
      <w:r>
        <w:rPr>
          <w:sz w:val="24"/>
          <w:szCs w:val="24"/>
        </w:rPr>
        <w:t>往往需要对</w:t>
      </w:r>
      <w:r>
        <w:rPr>
          <w:rFonts w:hint="eastAsia"/>
          <w:sz w:val="24"/>
          <w:szCs w:val="24"/>
        </w:rPr>
        <w:t>切割</w:t>
      </w:r>
      <w:r>
        <w:rPr>
          <w:sz w:val="24"/>
          <w:szCs w:val="24"/>
        </w:rPr>
        <w:t>材料样件进行破坏，才能采集到</w:t>
      </w:r>
      <w:r>
        <w:rPr>
          <w:rFonts w:hint="eastAsia"/>
          <w:sz w:val="24"/>
          <w:szCs w:val="24"/>
        </w:rPr>
        <w:t>不完整</w:t>
      </w:r>
      <w:r>
        <w:rPr>
          <w:sz w:val="24"/>
          <w:szCs w:val="24"/>
        </w:rPr>
        <w:t>的</w:t>
      </w:r>
      <w:r>
        <w:rPr>
          <w:rFonts w:hint="eastAsia"/>
          <w:sz w:val="24"/>
          <w:szCs w:val="24"/>
        </w:rPr>
        <w:t>材料</w:t>
      </w:r>
      <w:r>
        <w:rPr>
          <w:sz w:val="24"/>
          <w:szCs w:val="24"/>
        </w:rPr>
        <w:t>内部</w:t>
      </w:r>
      <w:r>
        <w:rPr>
          <w:rFonts w:hint="eastAsia"/>
          <w:sz w:val="24"/>
          <w:szCs w:val="24"/>
        </w:rPr>
        <w:t>形貌</w:t>
      </w:r>
      <w:r>
        <w:rPr>
          <w:sz w:val="24"/>
          <w:szCs w:val="24"/>
        </w:rPr>
        <w:t>信息</w:t>
      </w:r>
      <w:r>
        <w:rPr>
          <w:rFonts w:hint="eastAsia"/>
          <w:sz w:val="24"/>
          <w:szCs w:val="24"/>
        </w:rPr>
        <w:t>。</w:t>
      </w:r>
    </w:p>
    <w:p>
      <w:pPr>
        <w:spacing w:line="360" w:lineRule="auto"/>
        <w:ind w:firstLine="480" w:firstLineChars="200"/>
        <w:rPr>
          <w:sz w:val="24"/>
          <w:szCs w:val="24"/>
        </w:rPr>
      </w:pPr>
      <w:r>
        <w:rPr>
          <w:rFonts w:hint="eastAsia"/>
          <w:sz w:val="24"/>
          <w:szCs w:val="24"/>
        </w:rPr>
        <w:t>因此，本文接下来提出</w:t>
      </w:r>
      <w:r>
        <w:rPr>
          <w:sz w:val="24"/>
          <w:szCs w:val="24"/>
        </w:rPr>
        <w:t>一套</w:t>
      </w:r>
      <w:r>
        <w:rPr>
          <w:rFonts w:hint="eastAsia"/>
          <w:sz w:val="24"/>
          <w:szCs w:val="24"/>
        </w:rPr>
        <w:t>能够</w:t>
      </w:r>
      <w:r>
        <w:rPr>
          <w:sz w:val="24"/>
          <w:szCs w:val="24"/>
        </w:rPr>
        <w:t>保留</w:t>
      </w:r>
      <w:r>
        <w:rPr>
          <w:rFonts w:hint="eastAsia"/>
          <w:sz w:val="24"/>
          <w:szCs w:val="24"/>
        </w:rPr>
        <w:t>切缝</w:t>
      </w:r>
      <w:r>
        <w:rPr>
          <w:sz w:val="24"/>
          <w:szCs w:val="24"/>
        </w:rPr>
        <w:t>三维形貌信息</w:t>
      </w:r>
      <w:r>
        <w:rPr>
          <w:rFonts w:hint="eastAsia"/>
          <w:sz w:val="24"/>
          <w:szCs w:val="24"/>
        </w:rPr>
        <w:t>并</w:t>
      </w:r>
      <w:r>
        <w:rPr>
          <w:sz w:val="24"/>
          <w:szCs w:val="24"/>
        </w:rPr>
        <w:t>进行采集的解决方案来</w:t>
      </w:r>
      <w:r>
        <w:rPr>
          <w:rFonts w:hint="eastAsia"/>
          <w:sz w:val="24"/>
          <w:szCs w:val="24"/>
        </w:rPr>
        <w:t>对射流误差</w:t>
      </w:r>
      <w:r>
        <w:rPr>
          <w:sz w:val="24"/>
          <w:szCs w:val="24"/>
        </w:rPr>
        <w:t>特征</w:t>
      </w:r>
      <w:r>
        <w:rPr>
          <w:rFonts w:hint="eastAsia"/>
          <w:sz w:val="24"/>
          <w:szCs w:val="24"/>
        </w:rPr>
        <w:t>进行研究。</w:t>
      </w:r>
    </w:p>
    <w:p>
      <w:pPr>
        <w:pStyle w:val="4"/>
        <w:keepLines/>
        <w:widowControl/>
        <w:spacing w:before="260" w:after="260" w:line="360" w:lineRule="auto"/>
      </w:pPr>
      <w:bookmarkStart w:id="74" w:name="_Toc16461"/>
      <w:bookmarkStart w:id="75" w:name="_Toc14903"/>
      <w:bookmarkStart w:id="76" w:name="_Toc55940821"/>
      <w:r>
        <w:t>2.4</w:t>
      </w:r>
      <w:r>
        <w:rPr>
          <w:rFonts w:hint="eastAsia"/>
          <w:lang w:val="en-US" w:eastAsia="zh-CN"/>
        </w:rPr>
        <w:t xml:space="preserve"> </w:t>
      </w:r>
      <w:r>
        <w:rPr>
          <w:rFonts w:hint="default"/>
        </w:rPr>
        <w:t>本章小结</w:t>
      </w:r>
      <w:bookmarkEnd w:id="74"/>
      <w:bookmarkEnd w:id="75"/>
      <w:bookmarkEnd w:id="76"/>
    </w:p>
    <w:p>
      <w:pPr>
        <w:spacing w:line="360" w:lineRule="auto"/>
        <w:ind w:firstLine="480" w:firstLineChars="200"/>
        <w:rPr>
          <w:rFonts w:hint="eastAsia" w:eastAsia="宋体"/>
          <w:sz w:val="24"/>
          <w:szCs w:val="24"/>
          <w:lang w:eastAsia="zh-CN"/>
        </w:rPr>
      </w:pPr>
      <w:r>
        <w:rPr>
          <w:rFonts w:hint="eastAsia"/>
          <w:sz w:val="24"/>
          <w:szCs w:val="24"/>
        </w:rPr>
        <w:t>本章首先阐述了纯水射流和磨料射流在空气中的结构特征以及两者的区别，</w:t>
      </w:r>
      <w:r>
        <w:rPr>
          <w:rFonts w:hint="eastAsia"/>
          <w:sz w:val="24"/>
          <w:szCs w:val="24"/>
          <w:lang w:val="en-US" w:eastAsia="zh-CN"/>
        </w:rPr>
        <w:t>在此基础上，分析了磨料射流切割材料过程中由于磨料在射流中的分布特性不同而导致切缝形貌呈现出不同特征，从而提出了“能量和”的概念，并指出能量和的不同是导致切缝形貌差异的根本原因。建立在分析的基础上，提出了</w:t>
      </w:r>
      <w:r>
        <w:rPr>
          <w:rFonts w:hint="eastAsia"/>
          <w:sz w:val="24"/>
          <w:szCs w:val="24"/>
        </w:rPr>
        <w:t>当前</w:t>
      </w:r>
      <w:r>
        <w:rPr>
          <w:rFonts w:hint="eastAsia"/>
          <w:sz w:val="24"/>
          <w:szCs w:val="24"/>
          <w:lang w:val="en-US" w:eastAsia="zh-CN"/>
        </w:rPr>
        <w:t>广泛采用的基于切割表面</w:t>
      </w:r>
      <w:r>
        <w:rPr>
          <w:rFonts w:hint="eastAsia"/>
          <w:sz w:val="24"/>
          <w:szCs w:val="24"/>
        </w:rPr>
        <w:t>质量等级</w:t>
      </w:r>
      <w:r>
        <w:rPr>
          <w:rFonts w:hint="eastAsia"/>
          <w:sz w:val="24"/>
          <w:szCs w:val="24"/>
          <w:lang w:val="en-US" w:eastAsia="zh-CN"/>
        </w:rPr>
        <w:t>的</w:t>
      </w:r>
      <w:r>
        <w:rPr>
          <w:rFonts w:hint="eastAsia"/>
          <w:sz w:val="24"/>
          <w:szCs w:val="24"/>
        </w:rPr>
        <w:t>划分规则并不能很好服务于切缝侧边锥度及切割前沿误差的消除</w:t>
      </w:r>
      <w:r>
        <w:rPr>
          <w:rFonts w:hint="eastAsia"/>
          <w:sz w:val="24"/>
          <w:szCs w:val="24"/>
          <w:lang w:val="en-US" w:eastAsia="zh-CN"/>
        </w:rPr>
        <w:t>的观点，进一步提出：对切缝三维形貌的精确表征是</w:t>
      </w:r>
      <w:r>
        <w:rPr>
          <w:rFonts w:hint="eastAsia"/>
          <w:sz w:val="24"/>
          <w:szCs w:val="24"/>
        </w:rPr>
        <w:t>消除射流锥度误差和后拖量误差</w:t>
      </w:r>
      <w:r>
        <w:rPr>
          <w:rFonts w:hint="eastAsia"/>
          <w:sz w:val="24"/>
          <w:szCs w:val="24"/>
          <w:lang w:val="en-US" w:eastAsia="zh-CN"/>
        </w:rPr>
        <w:t>的前提。</w:t>
      </w:r>
    </w:p>
    <w:p>
      <w:pPr>
        <w:spacing w:line="240" w:lineRule="auto"/>
        <w:ind w:firstLine="0" w:firstLineChars="0"/>
        <w:rPr>
          <w:rFonts w:hint="eastAsia"/>
          <w:szCs w:val="24"/>
        </w:rPr>
        <w:sectPr>
          <w:headerReference r:id="rId14" w:type="default"/>
          <w:footerReference r:id="rId15" w:type="default"/>
          <w:endnotePr>
            <w:numFmt w:val="decimal"/>
          </w:endnotePr>
          <w:pgSz w:w="11906" w:h="16838"/>
          <w:pgMar w:top="1701" w:right="1797" w:bottom="1701" w:left="1797" w:header="851" w:footer="992" w:gutter="0"/>
          <w:pgNumType w:fmt="decimal" w:start="17"/>
          <w:cols w:space="720" w:num="1"/>
          <w:docGrid w:type="linesAndChars" w:linePitch="312" w:charSpace="0"/>
        </w:sectPr>
      </w:pPr>
    </w:p>
    <w:p/>
    <w:p>
      <w:pPr>
        <w:sectPr>
          <w:headerReference r:id="rId16" w:type="default"/>
          <w:footerReference r:id="rId17" w:type="default"/>
          <w:endnotePr>
            <w:numFmt w:val="decimal"/>
          </w:endnotePr>
          <w:type w:val="continuous"/>
          <w:pgSz w:w="11906" w:h="16838"/>
          <w:pgMar w:top="1701" w:right="1797" w:bottom="1701" w:left="1797" w:header="851" w:footer="992" w:gutter="0"/>
          <w:pgNumType w:fmt="decimal" w:start="34"/>
          <w:cols w:space="720" w:num="1"/>
          <w:docGrid w:type="linesAndChars" w:linePitch="312" w:charSpace="0"/>
        </w:sectPr>
      </w:pPr>
    </w:p>
    <w:p/>
    <w:p>
      <w:pPr>
        <w:pStyle w:val="18"/>
        <w:spacing w:before="120" w:after="120" w:line="360" w:lineRule="auto"/>
        <w:rPr>
          <w:rFonts w:hint="default" w:eastAsia="宋体"/>
          <w:lang w:val="en-US" w:eastAsia="zh-CN"/>
        </w:rPr>
      </w:pPr>
      <w:bookmarkStart w:id="77" w:name="_Toc17087"/>
      <w:bookmarkStart w:id="78" w:name="_Toc22365"/>
      <w:bookmarkStart w:id="79" w:name="_Toc55940822"/>
      <w:r>
        <w:rPr>
          <w:rFonts w:hint="default"/>
        </w:rPr>
        <w:t>第三章</w:t>
      </w:r>
      <w:r>
        <w:t xml:space="preserve">  </w:t>
      </w:r>
      <w:bookmarkEnd w:id="64"/>
      <w:bookmarkEnd w:id="77"/>
      <w:bookmarkEnd w:id="78"/>
      <w:bookmarkEnd w:id="79"/>
      <w:r>
        <w:rPr>
          <w:rFonts w:hint="eastAsia"/>
          <w:lang w:val="en-US" w:eastAsia="zh-CN"/>
        </w:rPr>
        <w:t>磨料水射流拼块切缝实验</w:t>
      </w:r>
    </w:p>
    <w:p>
      <w:pPr>
        <w:pStyle w:val="4"/>
        <w:keepLines/>
        <w:numPr>
          <w:ilvl w:val="1"/>
          <w:numId w:val="3"/>
        </w:numPr>
        <w:spacing w:before="260" w:after="260" w:line="416" w:lineRule="auto"/>
        <w:ind w:left="615" w:hanging="615"/>
      </w:pPr>
      <w:bookmarkStart w:id="80" w:name="_Toc39138192"/>
      <w:bookmarkStart w:id="81" w:name="_Toc1411"/>
      <w:bookmarkStart w:id="82" w:name="_Toc55940823"/>
      <w:bookmarkStart w:id="83" w:name="_Toc17084"/>
      <w:r>
        <w:rPr>
          <w:rFonts w:hint="eastAsia"/>
        </w:rPr>
        <w:t>实验</w:t>
      </w:r>
      <w:bookmarkEnd w:id="80"/>
      <w:r>
        <w:rPr>
          <w:rFonts w:hint="eastAsia"/>
        </w:rPr>
        <w:t>目的</w:t>
      </w:r>
      <w:bookmarkEnd w:id="81"/>
      <w:bookmarkEnd w:id="82"/>
      <w:bookmarkEnd w:id="83"/>
    </w:p>
    <w:p>
      <w:pPr>
        <w:spacing w:line="360" w:lineRule="auto"/>
        <w:ind w:firstLine="480" w:firstLineChars="200"/>
        <w:rPr>
          <w:sz w:val="24"/>
          <w:szCs w:val="24"/>
        </w:rPr>
      </w:pPr>
      <w:r>
        <w:rPr>
          <w:rFonts w:hint="eastAsia"/>
          <w:sz w:val="24"/>
        </w:rPr>
        <w:t>为</w:t>
      </w:r>
      <w:r>
        <w:rPr>
          <w:rFonts w:hint="eastAsia"/>
          <w:sz w:val="24"/>
          <w:szCs w:val="24"/>
        </w:rPr>
        <w:t>准确</w:t>
      </w:r>
      <w:r>
        <w:rPr>
          <w:sz w:val="24"/>
          <w:szCs w:val="24"/>
        </w:rPr>
        <w:t>表征</w:t>
      </w:r>
      <w:r>
        <w:rPr>
          <w:rFonts w:hint="eastAsia"/>
          <w:sz w:val="24"/>
          <w:szCs w:val="24"/>
        </w:rPr>
        <w:t>射流切缝形貌，</w:t>
      </w:r>
      <w:r>
        <w:rPr>
          <w:sz w:val="24"/>
          <w:szCs w:val="24"/>
        </w:rPr>
        <w:t>完整的</w:t>
      </w:r>
      <w:r>
        <w:rPr>
          <w:rFonts w:hint="eastAsia"/>
          <w:sz w:val="24"/>
          <w:szCs w:val="24"/>
        </w:rPr>
        <w:t>磨料</w:t>
      </w:r>
      <w:r>
        <w:rPr>
          <w:sz w:val="24"/>
          <w:szCs w:val="24"/>
        </w:rPr>
        <w:t>水射流</w:t>
      </w:r>
      <w:r>
        <w:rPr>
          <w:rFonts w:hint="eastAsia"/>
          <w:sz w:val="24"/>
          <w:szCs w:val="24"/>
        </w:rPr>
        <w:t>切缝形貌信息</w:t>
      </w:r>
      <w:r>
        <w:rPr>
          <w:rFonts w:hint="eastAsia"/>
          <w:sz w:val="24"/>
          <w:szCs w:val="24"/>
          <w:lang w:val="en-US" w:eastAsia="zh-CN"/>
        </w:rPr>
        <w:t>采集是必要的</w:t>
      </w:r>
      <w:r>
        <w:rPr>
          <w:rFonts w:hint="eastAsia"/>
          <w:sz w:val="24"/>
          <w:szCs w:val="24"/>
        </w:rPr>
        <w:t>，</w:t>
      </w:r>
      <w:r>
        <w:rPr>
          <w:rFonts w:hint="eastAsia"/>
          <w:sz w:val="24"/>
          <w:szCs w:val="24"/>
          <w:lang w:val="en-US" w:eastAsia="zh-CN"/>
        </w:rPr>
        <w:t>且所谓完整的</w:t>
      </w:r>
      <w:r>
        <w:rPr>
          <w:sz w:val="24"/>
          <w:szCs w:val="24"/>
        </w:rPr>
        <w:t>切缝</w:t>
      </w:r>
      <w:r>
        <w:rPr>
          <w:rFonts w:hint="eastAsia"/>
          <w:sz w:val="24"/>
          <w:szCs w:val="24"/>
        </w:rPr>
        <w:t>形貌</w:t>
      </w:r>
      <w:r>
        <w:rPr>
          <w:sz w:val="24"/>
          <w:szCs w:val="24"/>
        </w:rPr>
        <w:t>信息应该</w:t>
      </w:r>
      <w:r>
        <w:rPr>
          <w:rFonts w:hint="eastAsia"/>
          <w:sz w:val="24"/>
          <w:szCs w:val="24"/>
          <w:lang w:val="en-US" w:eastAsia="zh-CN"/>
        </w:rPr>
        <w:t>既包括</w:t>
      </w:r>
      <w:r>
        <w:rPr>
          <w:sz w:val="24"/>
          <w:szCs w:val="24"/>
        </w:rPr>
        <w:t>切割前沿信息</w:t>
      </w:r>
      <w:r>
        <w:rPr>
          <w:rFonts w:hint="eastAsia"/>
          <w:sz w:val="24"/>
          <w:szCs w:val="24"/>
        </w:rPr>
        <w:t>又</w:t>
      </w:r>
      <w:r>
        <w:rPr>
          <w:rFonts w:hint="eastAsia"/>
          <w:sz w:val="24"/>
          <w:szCs w:val="24"/>
          <w:lang w:val="en-US" w:eastAsia="zh-CN"/>
        </w:rPr>
        <w:t>包括</w:t>
      </w:r>
      <w:r>
        <w:rPr>
          <w:rFonts w:hint="eastAsia"/>
          <w:sz w:val="24"/>
          <w:szCs w:val="24"/>
        </w:rPr>
        <w:t>侧边</w:t>
      </w:r>
      <w:r>
        <w:rPr>
          <w:sz w:val="24"/>
          <w:szCs w:val="24"/>
        </w:rPr>
        <w:t>轮廓信息</w:t>
      </w:r>
      <w:r>
        <w:rPr>
          <w:rFonts w:hint="eastAsia"/>
          <w:sz w:val="24"/>
          <w:szCs w:val="24"/>
          <w:lang w:eastAsia="zh-CN"/>
        </w:rPr>
        <w:t>，</w:t>
      </w:r>
      <w:r>
        <w:rPr>
          <w:rFonts w:hint="eastAsia"/>
          <w:sz w:val="24"/>
          <w:szCs w:val="24"/>
          <w:lang w:val="en-US" w:eastAsia="zh-CN"/>
        </w:rPr>
        <w:t>但是</w:t>
      </w:r>
      <w:r>
        <w:rPr>
          <w:rFonts w:hint="eastAsia"/>
          <w:sz w:val="24"/>
          <w:szCs w:val="24"/>
        </w:rPr>
        <w:t>如何获取</w:t>
      </w:r>
      <w:r>
        <w:rPr>
          <w:rFonts w:hint="eastAsia"/>
          <w:sz w:val="24"/>
          <w:szCs w:val="24"/>
          <w:lang w:val="en-US" w:eastAsia="zh-CN"/>
        </w:rPr>
        <w:t>这样的</w:t>
      </w:r>
      <w:r>
        <w:rPr>
          <w:sz w:val="24"/>
          <w:szCs w:val="24"/>
        </w:rPr>
        <w:t>完整切缝形貌信息</w:t>
      </w:r>
      <w:r>
        <w:rPr>
          <w:rFonts w:hint="eastAsia"/>
          <w:sz w:val="24"/>
          <w:szCs w:val="24"/>
          <w:lang w:val="en-US" w:eastAsia="zh-CN"/>
        </w:rPr>
        <w:t>始终</w:t>
      </w:r>
      <w:r>
        <w:rPr>
          <w:rFonts w:hint="eastAsia"/>
          <w:sz w:val="24"/>
          <w:szCs w:val="24"/>
        </w:rPr>
        <w:t>困扰</w:t>
      </w:r>
      <w:r>
        <w:rPr>
          <w:sz w:val="24"/>
          <w:szCs w:val="24"/>
        </w:rPr>
        <w:t>着业内的研究学者</w:t>
      </w:r>
      <w:r>
        <w:rPr>
          <w:rFonts w:hint="eastAsia"/>
          <w:sz w:val="24"/>
          <w:szCs w:val="24"/>
          <w:lang w:eastAsia="zh-CN"/>
        </w:rPr>
        <w:t>。</w:t>
      </w:r>
      <w:r>
        <w:rPr>
          <w:rFonts w:hint="eastAsia"/>
          <w:sz w:val="24"/>
          <w:szCs w:val="24"/>
          <w:lang w:val="en-US" w:eastAsia="zh-CN"/>
        </w:rPr>
        <w:t>这包含了</w:t>
      </w:r>
      <w:r>
        <w:rPr>
          <w:sz w:val="24"/>
          <w:szCs w:val="24"/>
        </w:rPr>
        <w:t>两个难题</w:t>
      </w:r>
      <w:r>
        <w:rPr>
          <w:rFonts w:hint="eastAsia"/>
          <w:sz w:val="24"/>
          <w:szCs w:val="24"/>
          <w:lang w:eastAsia="zh-CN"/>
        </w:rPr>
        <w:t>：</w:t>
      </w:r>
      <w:r>
        <w:rPr>
          <w:rFonts w:hint="eastAsia"/>
          <w:sz w:val="24"/>
          <w:szCs w:val="24"/>
        </w:rPr>
        <w:t>第一</w:t>
      </w:r>
      <w:r>
        <w:rPr>
          <w:sz w:val="24"/>
          <w:szCs w:val="24"/>
        </w:rPr>
        <w:t>是</w:t>
      </w:r>
      <w:r>
        <w:rPr>
          <w:rFonts w:hint="eastAsia"/>
          <w:sz w:val="24"/>
          <w:szCs w:val="24"/>
        </w:rPr>
        <w:t>如何</w:t>
      </w:r>
      <w:r>
        <w:rPr>
          <w:sz w:val="24"/>
          <w:szCs w:val="24"/>
        </w:rPr>
        <w:t>保留</w:t>
      </w:r>
      <w:r>
        <w:rPr>
          <w:rFonts w:hint="eastAsia"/>
          <w:sz w:val="24"/>
          <w:szCs w:val="24"/>
        </w:rPr>
        <w:t>完整</w:t>
      </w:r>
      <w:r>
        <w:rPr>
          <w:sz w:val="24"/>
          <w:szCs w:val="24"/>
        </w:rPr>
        <w:t>的切缝形貌信息</w:t>
      </w:r>
      <w:r>
        <w:rPr>
          <w:rFonts w:hint="eastAsia"/>
          <w:sz w:val="24"/>
          <w:szCs w:val="24"/>
        </w:rPr>
        <w:t>，第二是如何对复杂</w:t>
      </w:r>
      <w:r>
        <w:rPr>
          <w:sz w:val="24"/>
          <w:szCs w:val="24"/>
        </w:rPr>
        <w:t>的切缝</w:t>
      </w:r>
      <w:r>
        <w:rPr>
          <w:rFonts w:hint="eastAsia"/>
          <w:sz w:val="24"/>
          <w:szCs w:val="24"/>
        </w:rPr>
        <w:t>形貌</w:t>
      </w:r>
      <w:r>
        <w:rPr>
          <w:sz w:val="24"/>
          <w:szCs w:val="24"/>
        </w:rPr>
        <w:t>信息</w:t>
      </w:r>
      <w:r>
        <w:rPr>
          <w:rFonts w:hint="eastAsia"/>
          <w:sz w:val="24"/>
          <w:szCs w:val="24"/>
        </w:rPr>
        <w:t>进行完整</w:t>
      </w:r>
      <w:r>
        <w:rPr>
          <w:sz w:val="24"/>
          <w:szCs w:val="24"/>
        </w:rPr>
        <w:t>采集。</w:t>
      </w:r>
      <w:r>
        <w:rPr>
          <w:rFonts w:hint="eastAsia"/>
          <w:sz w:val="24"/>
          <w:szCs w:val="24"/>
        </w:rPr>
        <w:t>本章节针对于</w:t>
      </w:r>
      <w:r>
        <w:rPr>
          <w:sz w:val="24"/>
          <w:szCs w:val="24"/>
        </w:rPr>
        <w:t>第一</w:t>
      </w:r>
      <w:r>
        <w:rPr>
          <w:rFonts w:hint="eastAsia"/>
          <w:sz w:val="24"/>
          <w:szCs w:val="24"/>
        </w:rPr>
        <w:t>个难题</w:t>
      </w:r>
      <w:r>
        <w:rPr>
          <w:sz w:val="24"/>
          <w:szCs w:val="24"/>
        </w:rPr>
        <w:t>，</w:t>
      </w:r>
      <w:r>
        <w:rPr>
          <w:rFonts w:hint="eastAsia"/>
          <w:sz w:val="24"/>
          <w:szCs w:val="24"/>
        </w:rPr>
        <w:t>重点</w:t>
      </w:r>
      <w:r>
        <w:rPr>
          <w:rFonts w:hint="eastAsia"/>
          <w:sz w:val="24"/>
          <w:szCs w:val="24"/>
          <w:lang w:val="en-US" w:eastAsia="zh-CN"/>
        </w:rPr>
        <w:t>探究</w:t>
      </w:r>
      <w:r>
        <w:rPr>
          <w:rFonts w:hint="eastAsia"/>
          <w:sz w:val="24"/>
          <w:szCs w:val="24"/>
        </w:rPr>
        <w:t>能够保留</w:t>
      </w:r>
      <w:r>
        <w:rPr>
          <w:sz w:val="24"/>
          <w:szCs w:val="24"/>
        </w:rPr>
        <w:t>完整切缝形貌</w:t>
      </w:r>
      <w:r>
        <w:rPr>
          <w:rFonts w:hint="eastAsia"/>
          <w:sz w:val="24"/>
          <w:szCs w:val="24"/>
        </w:rPr>
        <w:t>信息</w:t>
      </w:r>
      <w:r>
        <w:rPr>
          <w:sz w:val="24"/>
          <w:szCs w:val="24"/>
        </w:rPr>
        <w:t>的方法。</w:t>
      </w:r>
    </w:p>
    <w:p>
      <w:pPr>
        <w:spacing w:line="360" w:lineRule="auto"/>
        <w:ind w:firstLine="480" w:firstLineChars="200"/>
        <w:rPr>
          <w:sz w:val="24"/>
          <w:szCs w:val="24"/>
        </w:rPr>
      </w:pPr>
      <w:r>
        <w:rPr>
          <w:rFonts w:hint="eastAsia"/>
          <w:sz w:val="24"/>
          <w:szCs w:val="24"/>
        </w:rPr>
        <w:t>保留</w:t>
      </w:r>
      <w:r>
        <w:rPr>
          <w:sz w:val="24"/>
          <w:szCs w:val="24"/>
        </w:rPr>
        <w:t>完整的</w:t>
      </w:r>
      <w:r>
        <w:rPr>
          <w:rFonts w:hint="eastAsia"/>
          <w:sz w:val="24"/>
          <w:szCs w:val="24"/>
        </w:rPr>
        <w:t>切缝</w:t>
      </w:r>
      <w:r>
        <w:rPr>
          <w:sz w:val="24"/>
          <w:szCs w:val="24"/>
        </w:rPr>
        <w:t>形貌信息</w:t>
      </w:r>
      <w:r>
        <w:rPr>
          <w:rFonts w:hint="eastAsia"/>
          <w:sz w:val="24"/>
          <w:szCs w:val="24"/>
        </w:rPr>
        <w:t>有</w:t>
      </w:r>
      <w:r>
        <w:rPr>
          <w:sz w:val="24"/>
          <w:szCs w:val="24"/>
        </w:rPr>
        <w:t>两层含义，</w:t>
      </w:r>
      <w:r>
        <w:rPr>
          <w:rFonts w:hint="eastAsia"/>
          <w:sz w:val="24"/>
          <w:szCs w:val="24"/>
          <w:lang w:val="en-US" w:eastAsia="zh-CN"/>
        </w:rPr>
        <w:t>其一</w:t>
      </w:r>
      <w:r>
        <w:rPr>
          <w:rFonts w:hint="eastAsia"/>
          <w:sz w:val="24"/>
          <w:szCs w:val="24"/>
        </w:rPr>
        <w:t>要</w:t>
      </w:r>
      <w:r>
        <w:rPr>
          <w:sz w:val="24"/>
          <w:szCs w:val="24"/>
        </w:rPr>
        <w:t>在</w:t>
      </w:r>
      <w:r>
        <w:rPr>
          <w:rFonts w:hint="eastAsia"/>
          <w:sz w:val="24"/>
          <w:szCs w:val="24"/>
          <w:lang w:val="en-US" w:eastAsia="zh-CN"/>
        </w:rPr>
        <w:t>切割中留存下带有完整切割</w:t>
      </w:r>
      <w:r>
        <w:rPr>
          <w:rFonts w:hint="eastAsia"/>
          <w:sz w:val="24"/>
          <w:szCs w:val="24"/>
        </w:rPr>
        <w:t>前沿</w:t>
      </w:r>
      <w:r>
        <w:rPr>
          <w:rFonts w:hint="eastAsia"/>
          <w:sz w:val="24"/>
          <w:szCs w:val="24"/>
          <w:lang w:val="en-US" w:eastAsia="zh-CN"/>
        </w:rPr>
        <w:t>的</w:t>
      </w:r>
      <w:r>
        <w:rPr>
          <w:rFonts w:hint="eastAsia"/>
          <w:sz w:val="24"/>
          <w:szCs w:val="24"/>
        </w:rPr>
        <w:t>即时切缝</w:t>
      </w:r>
      <w:r>
        <w:rPr>
          <w:sz w:val="24"/>
          <w:szCs w:val="24"/>
        </w:rPr>
        <w:t>形貌</w:t>
      </w:r>
      <w:r>
        <w:rPr>
          <w:rFonts w:hint="eastAsia"/>
          <w:sz w:val="24"/>
          <w:szCs w:val="24"/>
        </w:rPr>
        <w:t>，</w:t>
      </w:r>
      <w:r>
        <w:rPr>
          <w:rFonts w:hint="eastAsia"/>
          <w:sz w:val="24"/>
          <w:szCs w:val="24"/>
          <w:lang w:val="en-US" w:eastAsia="zh-CN"/>
        </w:rPr>
        <w:t>其二</w:t>
      </w:r>
      <w:r>
        <w:rPr>
          <w:rFonts w:hint="eastAsia"/>
          <w:sz w:val="24"/>
          <w:szCs w:val="24"/>
        </w:rPr>
        <w:t>需要</w:t>
      </w:r>
      <w:r>
        <w:rPr>
          <w:sz w:val="24"/>
          <w:szCs w:val="24"/>
        </w:rPr>
        <w:t>在切割完成后</w:t>
      </w:r>
      <w:r>
        <w:rPr>
          <w:rFonts w:hint="eastAsia"/>
          <w:sz w:val="24"/>
          <w:szCs w:val="24"/>
          <w:lang w:val="en-US" w:eastAsia="zh-CN"/>
        </w:rPr>
        <w:t>切缝形貌采集前</w:t>
      </w:r>
      <w:r>
        <w:rPr>
          <w:sz w:val="24"/>
          <w:szCs w:val="24"/>
        </w:rPr>
        <w:t>，</w:t>
      </w:r>
      <w:r>
        <w:rPr>
          <w:rFonts w:hint="eastAsia"/>
          <w:sz w:val="24"/>
          <w:szCs w:val="24"/>
          <w:lang w:val="en-US" w:eastAsia="zh-CN"/>
        </w:rPr>
        <w:t>确保</w:t>
      </w:r>
      <w:r>
        <w:rPr>
          <w:sz w:val="24"/>
          <w:szCs w:val="24"/>
        </w:rPr>
        <w:t>切缝形貌完整不被破坏。</w:t>
      </w:r>
    </w:p>
    <w:p>
      <w:pPr>
        <w:spacing w:line="360" w:lineRule="auto"/>
        <w:ind w:firstLine="480" w:firstLineChars="200"/>
        <w:rPr>
          <w:sz w:val="24"/>
          <w:szCs w:val="24"/>
        </w:rPr>
      </w:pPr>
      <w:r>
        <w:rPr>
          <w:rFonts w:hint="eastAsia"/>
          <w:sz w:val="24"/>
          <w:szCs w:val="24"/>
        </w:rPr>
        <w:t>在</w:t>
      </w:r>
      <w:r>
        <w:rPr>
          <w:sz w:val="24"/>
          <w:szCs w:val="24"/>
        </w:rPr>
        <w:t>进行</w:t>
      </w:r>
      <w:r>
        <w:rPr>
          <w:rFonts w:hint="eastAsia"/>
          <w:sz w:val="24"/>
          <w:szCs w:val="24"/>
        </w:rPr>
        <w:t>切割</w:t>
      </w:r>
      <w:r>
        <w:rPr>
          <w:sz w:val="24"/>
          <w:szCs w:val="24"/>
        </w:rPr>
        <w:t>实验</w:t>
      </w:r>
      <w:r>
        <w:rPr>
          <w:rFonts w:hint="eastAsia"/>
          <w:sz w:val="24"/>
          <w:szCs w:val="24"/>
        </w:rPr>
        <w:t>时</w:t>
      </w:r>
      <w:r>
        <w:rPr>
          <w:rFonts w:hint="eastAsia"/>
          <w:sz w:val="24"/>
          <w:szCs w:val="24"/>
          <w:lang w:eastAsia="zh-CN"/>
        </w:rPr>
        <w:t>，</w:t>
      </w:r>
      <w:r>
        <w:rPr>
          <w:sz w:val="24"/>
          <w:szCs w:val="24"/>
        </w:rPr>
        <w:t>前沿的即时切缝形貌</w:t>
      </w:r>
      <w:r>
        <w:rPr>
          <w:rFonts w:hint="eastAsia"/>
          <w:sz w:val="24"/>
          <w:szCs w:val="24"/>
        </w:rPr>
        <w:t>表征着</w:t>
      </w:r>
      <w:r>
        <w:rPr>
          <w:sz w:val="24"/>
          <w:szCs w:val="24"/>
        </w:rPr>
        <w:t>切割过程中射流</w:t>
      </w:r>
      <w:r>
        <w:rPr>
          <w:rFonts w:hint="eastAsia"/>
          <w:sz w:val="24"/>
          <w:szCs w:val="24"/>
        </w:rPr>
        <w:t>流形的切割</w:t>
      </w:r>
      <w:r>
        <w:rPr>
          <w:sz w:val="24"/>
          <w:szCs w:val="24"/>
        </w:rPr>
        <w:t>前沿</w:t>
      </w:r>
      <w:r>
        <w:rPr>
          <w:rFonts w:hint="eastAsia"/>
          <w:sz w:val="24"/>
          <w:szCs w:val="24"/>
        </w:rPr>
        <w:t>后拖</w:t>
      </w:r>
      <w:r>
        <w:rPr>
          <w:rFonts w:hint="eastAsia"/>
          <w:sz w:val="24"/>
          <w:szCs w:val="24"/>
          <w:lang w:val="en-US" w:eastAsia="zh-CN"/>
        </w:rPr>
        <w:t>状态</w:t>
      </w:r>
      <w:r>
        <w:rPr>
          <w:rFonts w:hint="eastAsia"/>
          <w:sz w:val="24"/>
          <w:szCs w:val="24"/>
        </w:rPr>
        <w:t>。想要在</w:t>
      </w:r>
      <w:r>
        <w:rPr>
          <w:sz w:val="24"/>
          <w:szCs w:val="24"/>
        </w:rPr>
        <w:t>切割实验时保留最前沿的即时切缝形貌，</w:t>
      </w:r>
      <w:r>
        <w:rPr>
          <w:rFonts w:hint="eastAsia"/>
          <w:sz w:val="24"/>
          <w:szCs w:val="24"/>
          <w:lang w:val="en-US" w:eastAsia="zh-CN"/>
        </w:rPr>
        <w:t>理想的方案是</w:t>
      </w:r>
      <w:r>
        <w:rPr>
          <w:sz w:val="24"/>
          <w:szCs w:val="24"/>
        </w:rPr>
        <w:t>在切割过程中</w:t>
      </w:r>
      <w:r>
        <w:rPr>
          <w:rFonts w:hint="eastAsia"/>
          <w:sz w:val="24"/>
          <w:szCs w:val="24"/>
          <w:lang w:val="en-US" w:eastAsia="zh-CN"/>
        </w:rPr>
        <w:t>瞬时</w:t>
      </w:r>
      <w:r>
        <w:rPr>
          <w:sz w:val="24"/>
          <w:szCs w:val="24"/>
        </w:rPr>
        <w:t>中止切割</w:t>
      </w:r>
      <w:r>
        <w:rPr>
          <w:rFonts w:hint="eastAsia"/>
          <w:sz w:val="24"/>
          <w:szCs w:val="24"/>
        </w:rPr>
        <w:t>，</w:t>
      </w:r>
      <w:r>
        <w:rPr>
          <w:rFonts w:hint="eastAsia"/>
          <w:sz w:val="24"/>
          <w:szCs w:val="24"/>
          <w:lang w:val="en-US" w:eastAsia="zh-CN"/>
        </w:rPr>
        <w:t>即瞬时停止</w:t>
      </w:r>
      <w:r>
        <w:rPr>
          <w:sz w:val="24"/>
          <w:szCs w:val="24"/>
        </w:rPr>
        <w:t>切割头移动并关闭</w:t>
      </w:r>
      <w:r>
        <w:rPr>
          <w:rFonts w:hint="eastAsia"/>
          <w:sz w:val="24"/>
          <w:szCs w:val="24"/>
        </w:rPr>
        <w:t>射流</w:t>
      </w:r>
      <w:r>
        <w:rPr>
          <w:sz w:val="24"/>
          <w:szCs w:val="24"/>
        </w:rPr>
        <w:t>。</w:t>
      </w:r>
      <w:r>
        <w:rPr>
          <w:rFonts w:hint="eastAsia"/>
          <w:sz w:val="24"/>
          <w:szCs w:val="24"/>
        </w:rPr>
        <w:t>但</w:t>
      </w:r>
      <w:r>
        <w:rPr>
          <w:rFonts w:hint="eastAsia"/>
          <w:sz w:val="24"/>
          <w:szCs w:val="24"/>
          <w:lang w:val="en-US" w:eastAsia="zh-CN"/>
        </w:rPr>
        <w:t>现实中终止</w:t>
      </w:r>
      <w:r>
        <w:rPr>
          <w:rFonts w:hint="eastAsia"/>
          <w:sz w:val="24"/>
          <w:szCs w:val="24"/>
        </w:rPr>
        <w:t>切割头</w:t>
      </w:r>
      <w:r>
        <w:rPr>
          <w:sz w:val="24"/>
          <w:szCs w:val="24"/>
        </w:rPr>
        <w:t>移动</w:t>
      </w:r>
      <w:r>
        <w:rPr>
          <w:rFonts w:hint="eastAsia"/>
          <w:sz w:val="24"/>
          <w:szCs w:val="24"/>
        </w:rPr>
        <w:t>时</w:t>
      </w:r>
      <w:r>
        <w:rPr>
          <w:sz w:val="24"/>
          <w:szCs w:val="24"/>
        </w:rPr>
        <w:t>，</w:t>
      </w:r>
      <w:r>
        <w:rPr>
          <w:rFonts w:hint="eastAsia"/>
          <w:sz w:val="24"/>
          <w:szCs w:val="24"/>
        </w:rPr>
        <w:t>由于</w:t>
      </w:r>
      <w:r>
        <w:rPr>
          <w:sz w:val="24"/>
          <w:szCs w:val="24"/>
        </w:rPr>
        <w:t>运动系统</w:t>
      </w:r>
      <w:r>
        <w:rPr>
          <w:rFonts w:hint="eastAsia"/>
          <w:sz w:val="24"/>
          <w:szCs w:val="24"/>
        </w:rPr>
        <w:t>无法</w:t>
      </w:r>
      <w:r>
        <w:rPr>
          <w:sz w:val="24"/>
          <w:szCs w:val="24"/>
        </w:rPr>
        <w:t>令</w:t>
      </w:r>
      <w:r>
        <w:rPr>
          <w:rFonts w:hint="eastAsia"/>
          <w:sz w:val="24"/>
          <w:szCs w:val="24"/>
        </w:rPr>
        <w:t>切割</w:t>
      </w:r>
      <w:r>
        <w:rPr>
          <w:sz w:val="24"/>
          <w:szCs w:val="24"/>
        </w:rPr>
        <w:t>头</w:t>
      </w:r>
      <w:r>
        <w:rPr>
          <w:rFonts w:hint="eastAsia"/>
          <w:sz w:val="24"/>
          <w:szCs w:val="24"/>
        </w:rPr>
        <w:t>瞬间</w:t>
      </w:r>
      <w:r>
        <w:rPr>
          <w:sz w:val="24"/>
          <w:szCs w:val="24"/>
        </w:rPr>
        <w:t>停止，存在一个</w:t>
      </w:r>
      <w:r>
        <w:rPr>
          <w:rFonts w:hint="eastAsia"/>
          <w:sz w:val="24"/>
          <w:szCs w:val="24"/>
        </w:rPr>
        <w:t>不可</w:t>
      </w:r>
      <w:r>
        <w:rPr>
          <w:sz w:val="24"/>
          <w:szCs w:val="24"/>
        </w:rPr>
        <w:t>避免的减速过程，在这个过程</w:t>
      </w:r>
      <w:r>
        <w:rPr>
          <w:rFonts w:hint="eastAsia"/>
          <w:sz w:val="24"/>
          <w:szCs w:val="24"/>
        </w:rPr>
        <w:t>中射流</w:t>
      </w:r>
      <w:r>
        <w:rPr>
          <w:sz w:val="24"/>
          <w:szCs w:val="24"/>
        </w:rPr>
        <w:t>会继续对材料进行切割，</w:t>
      </w:r>
      <w:r>
        <w:rPr>
          <w:rFonts w:hint="eastAsia"/>
          <w:sz w:val="24"/>
          <w:szCs w:val="24"/>
        </w:rPr>
        <w:t>因此</w:t>
      </w:r>
      <w:r>
        <w:rPr>
          <w:sz w:val="24"/>
          <w:szCs w:val="24"/>
        </w:rPr>
        <w:t>导致</w:t>
      </w:r>
      <w:r>
        <w:rPr>
          <w:rFonts w:hint="eastAsia"/>
          <w:sz w:val="24"/>
          <w:szCs w:val="24"/>
        </w:rPr>
        <w:t>了</w:t>
      </w:r>
      <w:r>
        <w:rPr>
          <w:sz w:val="24"/>
          <w:szCs w:val="24"/>
        </w:rPr>
        <w:t>保留</w:t>
      </w:r>
      <w:r>
        <w:rPr>
          <w:rFonts w:hint="eastAsia"/>
          <w:sz w:val="24"/>
          <w:szCs w:val="24"/>
        </w:rPr>
        <w:t>下来</w:t>
      </w:r>
      <w:r>
        <w:rPr>
          <w:sz w:val="24"/>
          <w:szCs w:val="24"/>
        </w:rPr>
        <w:t>的前沿切缝形貌并非</w:t>
      </w:r>
      <w:r>
        <w:rPr>
          <w:rFonts w:hint="eastAsia"/>
          <w:sz w:val="24"/>
          <w:szCs w:val="24"/>
        </w:rPr>
        <w:t>所设定的切割</w:t>
      </w:r>
      <w:r>
        <w:rPr>
          <w:sz w:val="24"/>
          <w:szCs w:val="24"/>
        </w:rPr>
        <w:t>速度下的即时信息。</w:t>
      </w:r>
      <w:r>
        <w:rPr>
          <w:rFonts w:hint="eastAsia"/>
          <w:sz w:val="24"/>
          <w:szCs w:val="24"/>
        </w:rPr>
        <w:t>另外</w:t>
      </w:r>
      <w:r>
        <w:rPr>
          <w:sz w:val="24"/>
          <w:szCs w:val="24"/>
        </w:rPr>
        <w:t>，</w:t>
      </w:r>
      <w:r>
        <w:rPr>
          <w:rFonts w:hint="eastAsia"/>
          <w:sz w:val="24"/>
          <w:szCs w:val="24"/>
        </w:rPr>
        <w:t>通过</w:t>
      </w:r>
      <w:r>
        <w:rPr>
          <w:sz w:val="24"/>
          <w:szCs w:val="24"/>
        </w:rPr>
        <w:t>关闭喷嘴阀门关闭射流</w:t>
      </w:r>
      <w:r>
        <w:rPr>
          <w:rFonts w:hint="eastAsia"/>
          <w:sz w:val="24"/>
          <w:szCs w:val="24"/>
        </w:rPr>
        <w:t>后</w:t>
      </w:r>
      <w:r>
        <w:rPr>
          <w:sz w:val="24"/>
          <w:szCs w:val="24"/>
        </w:rPr>
        <w:t>，会有一</w:t>
      </w:r>
      <w:r>
        <w:rPr>
          <w:rFonts w:hint="eastAsia"/>
          <w:sz w:val="24"/>
          <w:szCs w:val="24"/>
        </w:rPr>
        <w:t>小</w:t>
      </w:r>
      <w:r>
        <w:rPr>
          <w:sz w:val="24"/>
          <w:szCs w:val="24"/>
        </w:rPr>
        <w:t>部分残余</w:t>
      </w:r>
      <w:r>
        <w:rPr>
          <w:rFonts w:hint="eastAsia"/>
          <w:sz w:val="24"/>
          <w:szCs w:val="24"/>
        </w:rPr>
        <w:t>磨料</w:t>
      </w:r>
      <w:r>
        <w:rPr>
          <w:sz w:val="24"/>
          <w:szCs w:val="24"/>
        </w:rPr>
        <w:t>射流</w:t>
      </w:r>
      <w:r>
        <w:rPr>
          <w:rFonts w:hint="eastAsia"/>
          <w:sz w:val="24"/>
          <w:szCs w:val="24"/>
        </w:rPr>
        <w:t>继续</w:t>
      </w:r>
      <w:r>
        <w:rPr>
          <w:sz w:val="24"/>
          <w:szCs w:val="24"/>
        </w:rPr>
        <w:t>切割材料，也将导致前沿切割形貌</w:t>
      </w:r>
      <w:r>
        <w:rPr>
          <w:rFonts w:hint="eastAsia"/>
          <w:sz w:val="24"/>
          <w:szCs w:val="24"/>
        </w:rPr>
        <w:t>信息</w:t>
      </w:r>
      <w:r>
        <w:rPr>
          <w:sz w:val="24"/>
          <w:szCs w:val="24"/>
        </w:rPr>
        <w:t>的不准确。</w:t>
      </w:r>
      <w:r>
        <w:rPr>
          <w:rFonts w:hint="eastAsia"/>
          <w:sz w:val="24"/>
          <w:szCs w:val="24"/>
        </w:rPr>
        <w:t>2015年</w:t>
      </w:r>
      <w:r>
        <w:rPr>
          <w:sz w:val="24"/>
          <w:szCs w:val="24"/>
        </w:rPr>
        <w:t>，</w:t>
      </w:r>
      <w:r>
        <w:rPr>
          <w:rFonts w:hint="eastAsia"/>
          <w:sz w:val="24"/>
        </w:rPr>
        <w:t>张仕进等人</w:t>
      </w:r>
      <w:r>
        <w:rPr>
          <w:sz w:val="24"/>
        </w:rPr>
        <w:t>提出一种</w:t>
      </w:r>
      <w:r>
        <w:rPr>
          <w:rFonts w:hint="eastAsia"/>
          <w:sz w:val="24"/>
        </w:rPr>
        <w:t>高压水射流切割时准确获取后拖量信息的方法</w:t>
      </w:r>
      <w:r>
        <w:fldChar w:fldCharType="begin"/>
      </w:r>
      <w:r>
        <w:instrText xml:space="preserve"> REF _Ref39702319 \r \h  \* MERGEFORMAT </w:instrText>
      </w:r>
      <w:r>
        <w:fldChar w:fldCharType="separate"/>
      </w:r>
      <w:r>
        <w:rPr>
          <w:sz w:val="24"/>
          <w:vertAlign w:val="superscript"/>
        </w:rPr>
        <w:t>[33]</w:t>
      </w:r>
      <w:r>
        <w:fldChar w:fldCharType="end"/>
      </w:r>
      <w:r>
        <w:rPr>
          <w:rFonts w:hint="eastAsia"/>
          <w:sz w:val="24"/>
        </w:rPr>
        <w:t>，</w:t>
      </w:r>
      <w:r>
        <w:rPr>
          <w:rFonts w:hint="eastAsia"/>
          <w:sz w:val="24"/>
          <w:lang w:val="en-US" w:eastAsia="zh-CN"/>
        </w:rPr>
        <w:t>该方法</w:t>
      </w:r>
      <w:r>
        <w:rPr>
          <w:rFonts w:hint="eastAsia"/>
          <w:sz w:val="24"/>
        </w:rPr>
        <w:t>在</w:t>
      </w:r>
      <w:r>
        <w:rPr>
          <w:sz w:val="24"/>
        </w:rPr>
        <w:t>切割过程中</w:t>
      </w:r>
      <w:r>
        <w:rPr>
          <w:rFonts w:hint="eastAsia"/>
          <w:sz w:val="24"/>
          <w:lang w:val="en-US" w:eastAsia="zh-CN"/>
        </w:rPr>
        <w:t>快速拔出</w:t>
      </w:r>
      <w:r>
        <w:rPr>
          <w:rFonts w:hint="eastAsia"/>
          <w:sz w:val="24"/>
        </w:rPr>
        <w:t>靠近喷嘴处的磨料输送软管，由于</w:t>
      </w:r>
      <w:r>
        <w:rPr>
          <w:rFonts w:hint="eastAsia"/>
          <w:sz w:val="24"/>
          <w:lang w:val="en-US" w:eastAsia="zh-CN"/>
        </w:rPr>
        <w:t>切断了磨料的输送</w:t>
      </w:r>
      <w:r>
        <w:rPr>
          <w:rFonts w:hint="eastAsia"/>
          <w:sz w:val="24"/>
        </w:rPr>
        <w:t>，转为纯水</w:t>
      </w:r>
      <w:r>
        <w:rPr>
          <w:rFonts w:hint="eastAsia"/>
          <w:sz w:val="24"/>
          <w:lang w:val="en-US" w:eastAsia="zh-CN"/>
        </w:rPr>
        <w:t>的</w:t>
      </w:r>
      <w:r>
        <w:rPr>
          <w:rFonts w:hint="eastAsia"/>
          <w:sz w:val="24"/>
        </w:rPr>
        <w:t>射流的切割能力</w:t>
      </w:r>
      <w:r>
        <w:rPr>
          <w:rFonts w:hint="eastAsia"/>
          <w:sz w:val="24"/>
          <w:lang w:val="en-US" w:eastAsia="zh-CN"/>
        </w:rPr>
        <w:t>被迅速剥离</w:t>
      </w:r>
      <w:r>
        <w:rPr>
          <w:rFonts w:hint="eastAsia"/>
          <w:sz w:val="24"/>
        </w:rPr>
        <w:t>，其</w:t>
      </w:r>
      <w:r>
        <w:rPr>
          <w:rFonts w:hint="eastAsia"/>
          <w:sz w:val="24"/>
          <w:lang w:val="en-US" w:eastAsia="zh-CN"/>
        </w:rPr>
        <w:t>对碳钢的</w:t>
      </w:r>
      <w:r>
        <w:rPr>
          <w:rFonts w:hint="eastAsia"/>
          <w:sz w:val="24"/>
        </w:rPr>
        <w:t>切割效应可以忽略不计，因此</w:t>
      </w:r>
      <w:r>
        <w:rPr>
          <w:rFonts w:hint="eastAsia"/>
          <w:sz w:val="24"/>
          <w:lang w:val="en-US" w:eastAsia="zh-CN"/>
        </w:rPr>
        <w:t>切缝的</w:t>
      </w:r>
      <w:r>
        <w:rPr>
          <w:rFonts w:hint="eastAsia"/>
          <w:sz w:val="24"/>
        </w:rPr>
        <w:t>切割前沿得以被</w:t>
      </w:r>
      <w:r>
        <w:rPr>
          <w:rFonts w:hint="eastAsia"/>
          <w:sz w:val="24"/>
          <w:lang w:val="en-US" w:eastAsia="zh-CN"/>
        </w:rPr>
        <w:t>完整</w:t>
      </w:r>
      <w:r>
        <w:rPr>
          <w:rFonts w:hint="eastAsia"/>
          <w:sz w:val="24"/>
        </w:rPr>
        <w:t>地保留下来。</w:t>
      </w:r>
      <w:r>
        <w:rPr>
          <w:rFonts w:hint="eastAsia"/>
          <w:sz w:val="24"/>
          <w:lang w:val="en-US" w:eastAsia="zh-CN"/>
        </w:rPr>
        <w:t>紧</w:t>
      </w:r>
      <w:r>
        <w:rPr>
          <w:rFonts w:hint="eastAsia"/>
          <w:sz w:val="24"/>
          <w:szCs w:val="24"/>
        </w:rPr>
        <w:t>随之关闭喷嘴</w:t>
      </w:r>
      <w:r>
        <w:rPr>
          <w:sz w:val="24"/>
          <w:szCs w:val="24"/>
        </w:rPr>
        <w:t>阀门</w:t>
      </w:r>
      <w:r>
        <w:rPr>
          <w:rFonts w:hint="eastAsia"/>
          <w:sz w:val="24"/>
          <w:szCs w:val="24"/>
          <w:lang w:val="en-US" w:eastAsia="zh-CN"/>
        </w:rPr>
        <w:t>停止射流的射出</w:t>
      </w:r>
      <w:r>
        <w:rPr>
          <w:rFonts w:hint="eastAsia"/>
          <w:sz w:val="24"/>
          <w:szCs w:val="24"/>
        </w:rPr>
        <w:t>，最大限度地保留切缝的</w:t>
      </w:r>
      <w:r>
        <w:rPr>
          <w:rFonts w:hint="eastAsia"/>
          <w:sz w:val="24"/>
          <w:szCs w:val="24"/>
          <w:lang w:val="en-US" w:eastAsia="zh-CN"/>
        </w:rPr>
        <w:t>切割</w:t>
      </w:r>
      <w:r>
        <w:rPr>
          <w:rFonts w:hint="eastAsia"/>
          <w:sz w:val="24"/>
          <w:szCs w:val="24"/>
        </w:rPr>
        <w:t>前沿信息。本文提出</w:t>
      </w:r>
      <w:r>
        <w:rPr>
          <w:sz w:val="24"/>
          <w:szCs w:val="24"/>
        </w:rPr>
        <w:t>的</w:t>
      </w:r>
      <w:r>
        <w:rPr>
          <w:rFonts w:hint="eastAsia"/>
          <w:sz w:val="24"/>
          <w:szCs w:val="24"/>
          <w:lang w:val="en-US" w:eastAsia="zh-CN"/>
        </w:rPr>
        <w:t>切缝</w:t>
      </w:r>
      <w:r>
        <w:rPr>
          <w:rFonts w:hint="eastAsia"/>
          <w:sz w:val="24"/>
          <w:szCs w:val="24"/>
        </w:rPr>
        <w:t>实验方法参考</w:t>
      </w:r>
      <w:r>
        <w:rPr>
          <w:sz w:val="24"/>
          <w:szCs w:val="24"/>
        </w:rPr>
        <w:t>并借鉴了该方法</w:t>
      </w:r>
      <w:r>
        <w:rPr>
          <w:rFonts w:hint="eastAsia"/>
          <w:sz w:val="24"/>
          <w:szCs w:val="24"/>
        </w:rPr>
        <w:t>来</w:t>
      </w:r>
      <w:r>
        <w:rPr>
          <w:sz w:val="24"/>
          <w:szCs w:val="24"/>
        </w:rPr>
        <w:t>保留</w:t>
      </w:r>
      <w:r>
        <w:rPr>
          <w:rFonts w:hint="eastAsia"/>
          <w:sz w:val="24"/>
          <w:szCs w:val="24"/>
        </w:rPr>
        <w:t>前沿</w:t>
      </w:r>
      <w:r>
        <w:rPr>
          <w:sz w:val="24"/>
          <w:szCs w:val="24"/>
        </w:rPr>
        <w:t>的</w:t>
      </w:r>
      <w:r>
        <w:rPr>
          <w:rFonts w:hint="eastAsia"/>
          <w:sz w:val="24"/>
          <w:szCs w:val="24"/>
        </w:rPr>
        <w:t>即时切缝</w:t>
      </w:r>
      <w:r>
        <w:rPr>
          <w:sz w:val="24"/>
          <w:szCs w:val="24"/>
        </w:rPr>
        <w:t>形貌</w:t>
      </w:r>
      <w:r>
        <w:rPr>
          <w:rFonts w:hint="eastAsia"/>
          <w:sz w:val="24"/>
          <w:szCs w:val="24"/>
        </w:rPr>
        <w:t>。</w:t>
      </w:r>
    </w:p>
    <w:p>
      <w:pPr>
        <w:spacing w:line="360" w:lineRule="auto"/>
        <w:ind w:firstLine="0" w:firstLineChars="0"/>
        <w:rPr>
          <w:sz w:val="24"/>
          <w:szCs w:val="24"/>
        </w:rPr>
      </w:pPr>
      <w:r>
        <w:rPr>
          <w:rFonts w:hint="eastAsia"/>
          <w:sz w:val="24"/>
          <w:szCs w:val="24"/>
          <w:lang w:val="en-US" w:eastAsia="zh-CN"/>
        </w:rPr>
        <w:t>而</w:t>
      </w:r>
      <w:r>
        <w:rPr>
          <w:rFonts w:hint="eastAsia"/>
          <w:sz w:val="24"/>
          <w:szCs w:val="24"/>
        </w:rPr>
        <w:t>切割</w:t>
      </w:r>
      <w:r>
        <w:rPr>
          <w:sz w:val="24"/>
          <w:szCs w:val="24"/>
        </w:rPr>
        <w:t>完成后</w:t>
      </w:r>
      <w:r>
        <w:rPr>
          <w:rFonts w:hint="eastAsia"/>
          <w:sz w:val="24"/>
          <w:szCs w:val="24"/>
        </w:rPr>
        <w:t>准备</w:t>
      </w:r>
      <w:r>
        <w:rPr>
          <w:rFonts w:hint="eastAsia"/>
          <w:sz w:val="24"/>
          <w:szCs w:val="24"/>
          <w:lang w:val="en-US" w:eastAsia="zh-CN"/>
        </w:rPr>
        <w:t>采集</w:t>
      </w:r>
      <w:r>
        <w:rPr>
          <w:sz w:val="24"/>
          <w:szCs w:val="24"/>
        </w:rPr>
        <w:t>切缝形貌时，由于</w:t>
      </w:r>
      <w:r>
        <w:rPr>
          <w:rFonts w:hint="eastAsia"/>
          <w:sz w:val="24"/>
          <w:szCs w:val="24"/>
        </w:rPr>
        <w:t>切缝细窄</w:t>
      </w:r>
      <w:r>
        <w:rPr>
          <w:rFonts w:hint="eastAsia"/>
          <w:sz w:val="24"/>
          <w:szCs w:val="24"/>
          <w:lang w:val="en-US" w:eastAsia="zh-CN"/>
        </w:rPr>
        <w:t>空间狭小</w:t>
      </w:r>
      <w:r>
        <w:rPr>
          <w:sz w:val="24"/>
          <w:szCs w:val="24"/>
        </w:rPr>
        <w:t>且</w:t>
      </w:r>
      <w:r>
        <w:rPr>
          <w:rFonts w:hint="eastAsia"/>
          <w:sz w:val="24"/>
          <w:szCs w:val="24"/>
          <w:lang w:val="en-US" w:eastAsia="zh-CN"/>
        </w:rPr>
        <w:t>切缝表面属于内表面</w:t>
      </w:r>
      <w:r>
        <w:rPr>
          <w:rFonts w:hint="eastAsia"/>
          <w:sz w:val="24"/>
          <w:szCs w:val="24"/>
        </w:rPr>
        <w:t>，</w:t>
      </w:r>
      <w:r>
        <w:rPr>
          <w:rFonts w:hint="eastAsia"/>
          <w:sz w:val="24"/>
          <w:szCs w:val="24"/>
          <w:lang w:val="en-US" w:eastAsia="zh-CN"/>
        </w:rPr>
        <w:t>故</w:t>
      </w:r>
      <w:r>
        <w:rPr>
          <w:rFonts w:hint="eastAsia"/>
          <w:sz w:val="24"/>
          <w:szCs w:val="24"/>
        </w:rPr>
        <w:t>难以</w:t>
      </w:r>
      <w:r>
        <w:rPr>
          <w:rFonts w:hint="eastAsia"/>
          <w:sz w:val="24"/>
          <w:szCs w:val="24"/>
          <w:lang w:val="en-US" w:eastAsia="zh-CN"/>
        </w:rPr>
        <w:t>采用</w:t>
      </w:r>
      <w:r>
        <w:rPr>
          <w:rFonts w:hint="eastAsia"/>
          <w:sz w:val="24"/>
          <w:szCs w:val="24"/>
        </w:rPr>
        <w:t>常规</w:t>
      </w:r>
      <w:r>
        <w:rPr>
          <w:rFonts w:hint="eastAsia"/>
          <w:sz w:val="24"/>
          <w:szCs w:val="24"/>
          <w:lang w:val="en-US" w:eastAsia="zh-CN"/>
        </w:rPr>
        <w:t>的</w:t>
      </w:r>
      <w:r>
        <w:rPr>
          <w:rFonts w:hint="eastAsia"/>
          <w:sz w:val="24"/>
          <w:szCs w:val="24"/>
        </w:rPr>
        <w:t>检测手段采集数据，加</w:t>
      </w:r>
      <w:r>
        <w:rPr>
          <w:rFonts w:hint="eastAsia"/>
          <w:sz w:val="24"/>
          <w:szCs w:val="24"/>
          <w:lang w:val="en-US" w:eastAsia="zh-CN"/>
        </w:rPr>
        <w:t>之</w:t>
      </w:r>
      <w:r>
        <w:rPr>
          <w:rFonts w:hint="eastAsia"/>
          <w:sz w:val="24"/>
          <w:szCs w:val="24"/>
        </w:rPr>
        <w:t>切缝内部形貌特征复杂</w:t>
      </w:r>
      <w:r>
        <w:rPr>
          <w:rFonts w:hint="eastAsia"/>
          <w:sz w:val="24"/>
          <w:szCs w:val="24"/>
          <w:lang w:eastAsia="zh-CN"/>
        </w:rPr>
        <w:t>，</w:t>
      </w:r>
      <w:r>
        <w:rPr>
          <w:rFonts w:hint="eastAsia"/>
          <w:sz w:val="24"/>
          <w:szCs w:val="24"/>
        </w:rPr>
        <w:t>想要在不破坏</w:t>
      </w:r>
      <w:r>
        <w:rPr>
          <w:rFonts w:hint="eastAsia"/>
          <w:sz w:val="24"/>
          <w:szCs w:val="24"/>
          <w:lang w:val="en-US" w:eastAsia="zh-CN"/>
        </w:rPr>
        <w:t>切缝</w:t>
      </w:r>
      <w:r>
        <w:rPr>
          <w:rFonts w:hint="eastAsia"/>
          <w:sz w:val="24"/>
          <w:szCs w:val="24"/>
        </w:rPr>
        <w:t>形貌的前提下采集</w:t>
      </w:r>
      <w:r>
        <w:rPr>
          <w:rFonts w:hint="eastAsia"/>
          <w:sz w:val="24"/>
          <w:szCs w:val="24"/>
          <w:lang w:val="en-US" w:eastAsia="zh-CN"/>
        </w:rPr>
        <w:t>其形貌特征</w:t>
      </w:r>
      <w:r>
        <w:rPr>
          <w:rFonts w:hint="eastAsia"/>
          <w:sz w:val="24"/>
          <w:szCs w:val="24"/>
        </w:rPr>
        <w:t>更是</w:t>
      </w:r>
      <w:r>
        <w:rPr>
          <w:rFonts w:hint="eastAsia"/>
          <w:sz w:val="24"/>
          <w:szCs w:val="24"/>
          <w:lang w:val="en-US" w:eastAsia="zh-CN"/>
        </w:rPr>
        <w:t>难以实现</w:t>
      </w:r>
      <w:r>
        <w:rPr>
          <w:rFonts w:hint="eastAsia"/>
          <w:sz w:val="24"/>
          <w:szCs w:val="24"/>
        </w:rPr>
        <w:t>。当前普遍采用的方法需要沿切缝剖开材料，比如</w:t>
      </w:r>
      <w:r>
        <w:rPr>
          <w:sz w:val="24"/>
          <w:szCs w:val="24"/>
        </w:rPr>
        <w:t>用铣刀</w:t>
      </w:r>
      <w:r>
        <w:rPr>
          <w:rFonts w:hint="eastAsia"/>
          <w:sz w:val="24"/>
          <w:szCs w:val="24"/>
        </w:rPr>
        <w:t>去除</w:t>
      </w:r>
      <w:r>
        <w:rPr>
          <w:rFonts w:hint="eastAsia"/>
          <w:sz w:val="24"/>
          <w:szCs w:val="24"/>
          <w:lang w:val="en-US" w:eastAsia="zh-CN"/>
        </w:rPr>
        <w:t>一侧切缝</w:t>
      </w:r>
      <w:r>
        <w:rPr>
          <w:rFonts w:hint="eastAsia"/>
          <w:sz w:val="24"/>
          <w:szCs w:val="24"/>
        </w:rPr>
        <w:t>或</w:t>
      </w:r>
      <w:r>
        <w:rPr>
          <w:sz w:val="24"/>
          <w:szCs w:val="24"/>
        </w:rPr>
        <w:t>采用</w:t>
      </w:r>
      <w:r>
        <w:rPr>
          <w:rFonts w:hint="eastAsia"/>
          <w:sz w:val="24"/>
          <w:szCs w:val="24"/>
        </w:rPr>
        <w:t>线锯沿切缝将材料</w:t>
      </w:r>
      <w:r>
        <w:rPr>
          <w:sz w:val="24"/>
          <w:szCs w:val="24"/>
        </w:rPr>
        <w:t>分为两半</w:t>
      </w:r>
      <w:r>
        <w:rPr>
          <w:rFonts w:hint="eastAsia"/>
          <w:sz w:val="24"/>
          <w:szCs w:val="24"/>
        </w:rPr>
        <w:t>，</w:t>
      </w:r>
      <w:r>
        <w:rPr>
          <w:rFonts w:hint="eastAsia"/>
          <w:sz w:val="24"/>
          <w:szCs w:val="24"/>
          <w:lang w:val="en-US" w:eastAsia="zh-CN"/>
        </w:rPr>
        <w:t>从而</w:t>
      </w:r>
      <w:r>
        <w:rPr>
          <w:rFonts w:hint="eastAsia"/>
          <w:sz w:val="24"/>
          <w:szCs w:val="24"/>
        </w:rPr>
        <w:t>暴露材料</w:t>
      </w:r>
      <w:r>
        <w:rPr>
          <w:sz w:val="24"/>
          <w:szCs w:val="24"/>
        </w:rPr>
        <w:t>内部的</w:t>
      </w:r>
      <w:r>
        <w:rPr>
          <w:rFonts w:hint="eastAsia"/>
          <w:sz w:val="24"/>
          <w:szCs w:val="24"/>
        </w:rPr>
        <w:t>切缝形貌信息，进行数据采集工作。这种方法</w:t>
      </w:r>
      <w:r>
        <w:rPr>
          <w:sz w:val="24"/>
          <w:szCs w:val="24"/>
        </w:rPr>
        <w:t>的弊端在于</w:t>
      </w:r>
      <w:r>
        <w:rPr>
          <w:rFonts w:hint="eastAsia"/>
          <w:sz w:val="24"/>
          <w:szCs w:val="24"/>
        </w:rPr>
        <w:t>剖开材料时</w:t>
      </w:r>
      <w:r>
        <w:rPr>
          <w:rFonts w:hint="eastAsia"/>
          <w:sz w:val="24"/>
          <w:szCs w:val="24"/>
          <w:lang w:val="en-US" w:eastAsia="zh-CN"/>
        </w:rPr>
        <w:t>会无可避免地</w:t>
      </w:r>
      <w:r>
        <w:rPr>
          <w:rFonts w:hint="eastAsia"/>
          <w:sz w:val="24"/>
          <w:szCs w:val="24"/>
        </w:rPr>
        <w:t>损伤到切缝形貌，导致</w:t>
      </w:r>
      <w:r>
        <w:rPr>
          <w:rFonts w:hint="eastAsia"/>
          <w:sz w:val="24"/>
          <w:szCs w:val="24"/>
          <w:lang w:val="en-US" w:eastAsia="zh-CN"/>
        </w:rPr>
        <w:t>无法</w:t>
      </w:r>
      <w:r>
        <w:rPr>
          <w:rFonts w:hint="eastAsia"/>
          <w:sz w:val="24"/>
          <w:szCs w:val="24"/>
        </w:rPr>
        <w:t>采集到精确的切缝形貌信息。另外由于去除了一侧材料，只能获得一半的切缝形貌信息，无法获得完整的切缝形貌信息。</w:t>
      </w:r>
    </w:p>
    <w:p>
      <w:pPr>
        <w:spacing w:line="360" w:lineRule="auto"/>
        <w:ind w:firstLine="480" w:firstLineChars="200"/>
        <w:rPr>
          <w:sz w:val="24"/>
          <w:szCs w:val="24"/>
        </w:rPr>
      </w:pPr>
      <w:bookmarkStart w:id="84" w:name="_Toc60499554"/>
      <w:r>
        <w:rPr>
          <w:rFonts w:hint="eastAsia"/>
          <w:sz w:val="24"/>
          <w:szCs w:val="24"/>
        </w:rPr>
        <w:t>本文针对</w:t>
      </w:r>
      <w:r>
        <w:rPr>
          <w:sz w:val="24"/>
          <w:szCs w:val="24"/>
        </w:rPr>
        <w:t>现有</w:t>
      </w:r>
      <w:r>
        <w:rPr>
          <w:rFonts w:hint="eastAsia"/>
          <w:sz w:val="24"/>
          <w:szCs w:val="24"/>
        </w:rPr>
        <w:t>技术</w:t>
      </w:r>
      <w:r>
        <w:rPr>
          <w:sz w:val="24"/>
          <w:szCs w:val="24"/>
        </w:rPr>
        <w:t>的不足，</w:t>
      </w:r>
      <w:r>
        <w:rPr>
          <w:rFonts w:hint="eastAsia"/>
          <w:sz w:val="24"/>
          <w:szCs w:val="24"/>
        </w:rPr>
        <w:t>提出一种</w:t>
      </w:r>
      <w:r>
        <w:rPr>
          <w:sz w:val="24"/>
          <w:szCs w:val="24"/>
        </w:rPr>
        <w:t>拼块</w:t>
      </w:r>
      <w:r>
        <w:rPr>
          <w:rFonts w:hint="eastAsia"/>
          <w:sz w:val="24"/>
          <w:szCs w:val="24"/>
        </w:rPr>
        <w:t>实验方法，</w:t>
      </w:r>
      <w:r>
        <w:rPr>
          <w:rFonts w:hint="eastAsia"/>
          <w:sz w:val="24"/>
          <w:lang w:val="en-US" w:eastAsia="zh-CN"/>
        </w:rPr>
        <w:t>既</w:t>
      </w:r>
      <w:r>
        <w:rPr>
          <w:sz w:val="24"/>
        </w:rPr>
        <w:t>可以</w:t>
      </w:r>
      <w:r>
        <w:rPr>
          <w:sz w:val="24"/>
          <w:szCs w:val="24"/>
        </w:rPr>
        <w:t>在切割</w:t>
      </w:r>
      <w:r>
        <w:rPr>
          <w:rFonts w:hint="eastAsia"/>
          <w:sz w:val="24"/>
          <w:szCs w:val="24"/>
        </w:rPr>
        <w:t>实验</w:t>
      </w:r>
      <w:r>
        <w:rPr>
          <w:sz w:val="24"/>
          <w:szCs w:val="24"/>
        </w:rPr>
        <w:t>时保留</w:t>
      </w:r>
      <w:r>
        <w:rPr>
          <w:rFonts w:hint="eastAsia"/>
          <w:sz w:val="24"/>
          <w:szCs w:val="24"/>
        </w:rPr>
        <w:t>前沿</w:t>
      </w:r>
      <w:r>
        <w:rPr>
          <w:sz w:val="24"/>
          <w:szCs w:val="24"/>
        </w:rPr>
        <w:t>的</w:t>
      </w:r>
      <w:r>
        <w:rPr>
          <w:rFonts w:hint="eastAsia"/>
          <w:sz w:val="24"/>
          <w:szCs w:val="24"/>
        </w:rPr>
        <w:t>即时切缝</w:t>
      </w:r>
      <w:r>
        <w:rPr>
          <w:sz w:val="24"/>
          <w:szCs w:val="24"/>
        </w:rPr>
        <w:t>形貌</w:t>
      </w:r>
      <w:r>
        <w:rPr>
          <w:rFonts w:hint="eastAsia"/>
          <w:sz w:val="24"/>
          <w:szCs w:val="24"/>
        </w:rPr>
        <w:t>，又</w:t>
      </w:r>
      <w:r>
        <w:rPr>
          <w:sz w:val="24"/>
          <w:szCs w:val="24"/>
        </w:rPr>
        <w:t>可以在切割完成后</w:t>
      </w:r>
      <w:r>
        <w:rPr>
          <w:rFonts w:hint="eastAsia"/>
          <w:sz w:val="24"/>
          <w:szCs w:val="24"/>
        </w:rPr>
        <w:t>准备</w:t>
      </w:r>
      <w:r>
        <w:rPr>
          <w:rFonts w:hint="eastAsia"/>
          <w:sz w:val="24"/>
          <w:szCs w:val="24"/>
          <w:lang w:val="en-US" w:eastAsia="zh-CN"/>
        </w:rPr>
        <w:t>采集形貌</w:t>
      </w:r>
      <w:r>
        <w:rPr>
          <w:sz w:val="24"/>
          <w:szCs w:val="24"/>
        </w:rPr>
        <w:t>时，保留切缝形貌完整不被破坏。</w:t>
      </w:r>
      <w:r>
        <w:rPr>
          <w:rFonts w:hint="eastAsia"/>
          <w:sz w:val="24"/>
          <w:szCs w:val="24"/>
          <w:lang w:val="en-US" w:eastAsia="zh-CN"/>
        </w:rPr>
        <w:t>如此</w:t>
      </w:r>
      <w:r>
        <w:rPr>
          <w:rFonts w:hint="eastAsia"/>
          <w:sz w:val="24"/>
          <w:szCs w:val="24"/>
        </w:rPr>
        <w:t>就能</w:t>
      </w:r>
      <w:r>
        <w:rPr>
          <w:sz w:val="24"/>
          <w:szCs w:val="24"/>
        </w:rPr>
        <w:t>解决</w:t>
      </w:r>
      <w:r>
        <w:rPr>
          <w:rFonts w:hint="eastAsia"/>
          <w:sz w:val="24"/>
          <w:szCs w:val="24"/>
        </w:rPr>
        <w:t>如何</w:t>
      </w:r>
      <w:r>
        <w:rPr>
          <w:sz w:val="24"/>
          <w:szCs w:val="24"/>
        </w:rPr>
        <w:t>保留完整的切缝形貌信息的</w:t>
      </w:r>
      <w:r>
        <w:rPr>
          <w:rFonts w:hint="eastAsia"/>
          <w:sz w:val="24"/>
          <w:szCs w:val="24"/>
        </w:rPr>
        <w:t>难题</w:t>
      </w:r>
      <w:r>
        <w:rPr>
          <w:sz w:val="24"/>
          <w:szCs w:val="24"/>
        </w:rPr>
        <w:t>。</w:t>
      </w:r>
    </w:p>
    <w:p>
      <w:pPr>
        <w:spacing w:line="360" w:lineRule="auto"/>
        <w:rPr>
          <w:sz w:val="24"/>
          <w:szCs w:val="24"/>
        </w:rPr>
      </w:pPr>
    </w:p>
    <w:bookmarkEnd w:id="84"/>
    <w:p>
      <w:pPr>
        <w:pStyle w:val="4"/>
        <w:keepLines/>
        <w:numPr>
          <w:ilvl w:val="1"/>
          <w:numId w:val="3"/>
        </w:numPr>
        <w:spacing w:before="260" w:after="260" w:line="416" w:lineRule="auto"/>
        <w:ind w:left="615" w:hanging="615"/>
      </w:pPr>
      <w:bookmarkStart w:id="85" w:name="_Toc8794"/>
      <w:bookmarkStart w:id="86" w:name="_Toc29464"/>
      <w:bookmarkStart w:id="87" w:name="_Toc55940824"/>
      <w:bookmarkStart w:id="88" w:name="_Toc39138193"/>
      <w:r>
        <w:rPr>
          <w:rFonts w:hint="eastAsia"/>
        </w:rPr>
        <w:t>实验方法</w:t>
      </w:r>
      <w:bookmarkEnd w:id="85"/>
      <w:bookmarkEnd w:id="86"/>
      <w:bookmarkEnd w:id="87"/>
      <w:bookmarkEnd w:id="88"/>
    </w:p>
    <w:p>
      <w:pPr>
        <w:pStyle w:val="20"/>
        <w:numPr>
          <w:ilvl w:val="-1"/>
          <w:numId w:val="0"/>
        </w:numPr>
        <w:tabs>
          <w:tab w:val="left" w:pos="308"/>
        </w:tabs>
        <w:spacing w:line="416" w:lineRule="auto"/>
        <w:ind w:left="0" w:firstLine="0"/>
        <w:rPr>
          <w:rFonts w:ascii="黑体" w:eastAsia="黑体"/>
          <w:b w:val="0"/>
        </w:rPr>
      </w:pPr>
      <w:bookmarkStart w:id="89" w:name="_Toc39138194"/>
      <w:r>
        <w:rPr>
          <w:rFonts w:hint="eastAsia" w:ascii="黑体" w:eastAsia="黑体"/>
          <w:b w:val="0"/>
          <w:lang w:val="en-US" w:eastAsia="zh-CN"/>
        </w:rPr>
        <w:t xml:space="preserve">3.2.1  </w:t>
      </w:r>
      <w:bookmarkStart w:id="90" w:name="_Toc55940825"/>
      <w:bookmarkStart w:id="91" w:name="_Toc4641"/>
      <w:bookmarkStart w:id="92" w:name="_Toc6598"/>
      <w:r>
        <w:rPr>
          <w:rFonts w:hint="eastAsia" w:ascii="黑体" w:eastAsia="黑体"/>
          <w:b w:val="0"/>
        </w:rPr>
        <w:t>概述</w:t>
      </w:r>
      <w:bookmarkEnd w:id="90"/>
      <w:bookmarkEnd w:id="91"/>
      <w:bookmarkEnd w:id="92"/>
    </w:p>
    <w:p>
      <w:pPr>
        <w:spacing w:line="360" w:lineRule="auto"/>
        <w:ind w:firstLine="480" w:firstLineChars="200"/>
        <w:rPr>
          <w:sz w:val="24"/>
        </w:rPr>
      </w:pPr>
      <w:r>
        <w:rPr>
          <w:rFonts w:hint="eastAsia"/>
          <w:sz w:val="24"/>
        </w:rPr>
        <w:t>本文</w:t>
      </w:r>
      <w:r>
        <w:rPr>
          <w:sz w:val="24"/>
        </w:rPr>
        <w:t>提出</w:t>
      </w:r>
      <w:r>
        <w:rPr>
          <w:rFonts w:hint="eastAsia"/>
          <w:sz w:val="24"/>
        </w:rPr>
        <w:t>的</w:t>
      </w:r>
      <w:r>
        <w:rPr>
          <w:sz w:val="24"/>
        </w:rPr>
        <w:t>拼块</w:t>
      </w:r>
      <w:r>
        <w:rPr>
          <w:rFonts w:hint="eastAsia"/>
          <w:sz w:val="24"/>
          <w:lang w:val="en-US" w:eastAsia="zh-CN"/>
        </w:rPr>
        <w:t>切缝</w:t>
      </w:r>
      <w:r>
        <w:rPr>
          <w:sz w:val="24"/>
        </w:rPr>
        <w:t>实验方法，包括以下三个步骤：</w:t>
      </w:r>
    </w:p>
    <w:p>
      <w:pPr>
        <w:numPr>
          <w:ilvl w:val="0"/>
          <w:numId w:val="4"/>
        </w:numPr>
        <w:spacing w:line="360" w:lineRule="auto"/>
        <w:ind w:left="0" w:firstLine="420"/>
        <w:rPr>
          <w:sz w:val="24"/>
        </w:rPr>
      </w:pPr>
      <w:r>
        <w:rPr>
          <w:rFonts w:hint="eastAsia"/>
          <w:sz w:val="24"/>
        </w:rPr>
        <w:t>将两块加工好的拼合块紧密贴合在一起，并组装固定；</w:t>
      </w:r>
    </w:p>
    <w:p>
      <w:pPr>
        <w:numPr>
          <w:ilvl w:val="0"/>
          <w:numId w:val="4"/>
        </w:numPr>
        <w:spacing w:line="360" w:lineRule="auto"/>
        <w:ind w:left="0" w:firstLine="420"/>
        <w:rPr>
          <w:sz w:val="24"/>
        </w:rPr>
      </w:pPr>
      <w:r>
        <w:rPr>
          <w:rFonts w:hint="eastAsia"/>
          <w:sz w:val="24"/>
          <w:lang w:val="en-US" w:eastAsia="zh-CN"/>
        </w:rPr>
        <w:t>操纵</w:t>
      </w:r>
      <w:r>
        <w:rPr>
          <w:rFonts w:hint="eastAsia"/>
          <w:sz w:val="24"/>
        </w:rPr>
        <w:t>切割头沿拼合块的拼合缝进行</w:t>
      </w:r>
      <w:r>
        <w:rPr>
          <w:rFonts w:hint="eastAsia"/>
          <w:sz w:val="24"/>
          <w:lang w:val="en-US" w:eastAsia="zh-CN"/>
        </w:rPr>
        <w:t>直线</w:t>
      </w:r>
      <w:r>
        <w:rPr>
          <w:rFonts w:hint="eastAsia"/>
          <w:sz w:val="24"/>
        </w:rPr>
        <w:t>切割，在移动至螺栓位置前切断磨料源并关停射流；</w:t>
      </w:r>
    </w:p>
    <w:p>
      <w:pPr>
        <w:numPr>
          <w:ilvl w:val="0"/>
          <w:numId w:val="4"/>
        </w:numPr>
        <w:spacing w:line="360" w:lineRule="auto"/>
        <w:ind w:left="0" w:firstLine="420"/>
        <w:rPr>
          <w:sz w:val="24"/>
        </w:rPr>
      </w:pPr>
      <w:r>
        <w:rPr>
          <w:rFonts w:hint="eastAsia"/>
          <w:sz w:val="24"/>
        </w:rPr>
        <w:t>将两块拼合块分开，暴露内部切缝形貌信息。</w:t>
      </w:r>
    </w:p>
    <w:p>
      <w:pPr>
        <w:spacing w:line="360" w:lineRule="auto"/>
        <w:ind w:firstLine="480" w:firstLineChars="200"/>
        <w:rPr>
          <w:sz w:val="24"/>
        </w:rPr>
      </w:pPr>
      <w:r>
        <w:rPr>
          <w:rFonts w:hint="eastAsia"/>
          <w:sz w:val="24"/>
        </w:rPr>
        <w:t>该</w:t>
      </w:r>
      <w:r>
        <w:rPr>
          <w:sz w:val="24"/>
        </w:rPr>
        <w:t>方法</w:t>
      </w:r>
      <w:r>
        <w:rPr>
          <w:rFonts w:hint="eastAsia"/>
          <w:sz w:val="24"/>
        </w:rPr>
        <w:t>用两块紧密贴合的</w:t>
      </w:r>
      <w:r>
        <w:rPr>
          <w:rFonts w:hint="eastAsia"/>
          <w:sz w:val="24"/>
          <w:lang w:val="en-US" w:eastAsia="zh-CN"/>
        </w:rPr>
        <w:t>拼块工件</w:t>
      </w:r>
      <w:r>
        <w:rPr>
          <w:rFonts w:hint="eastAsia"/>
          <w:sz w:val="24"/>
        </w:rPr>
        <w:t>来代替</w:t>
      </w:r>
      <w:r>
        <w:rPr>
          <w:rFonts w:hint="eastAsia"/>
          <w:sz w:val="24"/>
          <w:lang w:val="en-US" w:eastAsia="zh-CN"/>
        </w:rPr>
        <w:t>原先</w:t>
      </w:r>
      <w:r>
        <w:rPr>
          <w:rFonts w:hint="eastAsia"/>
          <w:sz w:val="24"/>
        </w:rPr>
        <w:t>的整块材料</w:t>
      </w:r>
      <w:r>
        <w:rPr>
          <w:rFonts w:hint="eastAsia"/>
          <w:sz w:val="24"/>
          <w:lang w:val="en-US" w:eastAsia="zh-CN"/>
        </w:rPr>
        <w:t>工件</w:t>
      </w:r>
      <w:r>
        <w:rPr>
          <w:rFonts w:hint="eastAsia"/>
          <w:sz w:val="24"/>
        </w:rPr>
        <w:t>，可以通过分开材料拼块来暴露原本难以</w:t>
      </w:r>
      <w:r>
        <w:rPr>
          <w:rFonts w:hint="eastAsia"/>
          <w:sz w:val="24"/>
          <w:lang w:val="en-US" w:eastAsia="zh-CN"/>
        </w:rPr>
        <w:t>采集</w:t>
      </w:r>
      <w:r>
        <w:rPr>
          <w:rFonts w:hint="eastAsia"/>
          <w:sz w:val="24"/>
        </w:rPr>
        <w:t>的材料内部复杂切缝形貌，既保留了完整、精确的切缝形貌信息，又方便了数据采集测量。</w:t>
      </w:r>
      <w:r>
        <w:rPr>
          <w:sz w:val="24"/>
        </w:rPr>
        <w:t xml:space="preserve"> </w:t>
      </w:r>
    </w:p>
    <w:p>
      <w:pPr>
        <w:pStyle w:val="20"/>
        <w:numPr>
          <w:ilvl w:val="-1"/>
          <w:numId w:val="0"/>
        </w:numPr>
        <w:spacing w:line="416" w:lineRule="auto"/>
        <w:ind w:left="0" w:firstLine="0"/>
        <w:rPr>
          <w:rFonts w:ascii="黑体" w:eastAsia="黑体"/>
          <w:b w:val="0"/>
        </w:rPr>
      </w:pPr>
      <w:r>
        <w:rPr>
          <w:rFonts w:hint="eastAsia" w:ascii="黑体" w:eastAsia="黑体"/>
          <w:b w:val="0"/>
          <w:lang w:val="en-US" w:eastAsia="zh-CN"/>
        </w:rPr>
        <w:t xml:space="preserve">3.2.2  </w:t>
      </w:r>
      <w:bookmarkStart w:id="93" w:name="_Toc20187"/>
      <w:bookmarkStart w:id="94" w:name="_Toc4327"/>
      <w:bookmarkStart w:id="95" w:name="_Toc55940826"/>
      <w:r>
        <w:rPr>
          <w:rFonts w:hint="eastAsia" w:ascii="黑体" w:eastAsia="黑体"/>
          <w:b w:val="0"/>
        </w:rPr>
        <w:t>拼块加工</w:t>
      </w:r>
      <w:bookmarkEnd w:id="89"/>
      <w:r>
        <w:rPr>
          <w:rFonts w:hint="eastAsia" w:ascii="黑体" w:eastAsia="黑体"/>
          <w:b w:val="0"/>
        </w:rPr>
        <w:t>要求</w:t>
      </w:r>
      <w:bookmarkEnd w:id="93"/>
      <w:bookmarkEnd w:id="94"/>
      <w:bookmarkEnd w:id="95"/>
    </w:p>
    <w:p>
      <w:pPr>
        <w:spacing w:line="360" w:lineRule="auto"/>
        <w:ind w:firstLine="480" w:firstLineChars="200"/>
        <w:rPr>
          <w:sz w:val="24"/>
        </w:rPr>
      </w:pPr>
      <w:r>
        <w:rPr>
          <w:rFonts w:hint="eastAsia"/>
          <w:sz w:val="24"/>
        </w:rPr>
        <w:t>要让两块拼块来代替原有的整块材料进行切割</w:t>
      </w:r>
      <w:r>
        <w:rPr>
          <w:sz w:val="24"/>
        </w:rPr>
        <w:t>，必须确保两者工况一致，</w:t>
      </w:r>
      <w:r>
        <w:rPr>
          <w:rFonts w:hint="eastAsia"/>
          <w:sz w:val="24"/>
        </w:rPr>
        <w:t>即</w:t>
      </w:r>
      <w:r>
        <w:rPr>
          <w:sz w:val="24"/>
        </w:rPr>
        <w:t>两块拼块之间贴合</w:t>
      </w:r>
      <w:r>
        <w:rPr>
          <w:rFonts w:hint="eastAsia"/>
          <w:sz w:val="24"/>
        </w:rPr>
        <w:t>必须</w:t>
      </w:r>
      <w:r>
        <w:rPr>
          <w:sz w:val="24"/>
        </w:rPr>
        <w:t>足够紧密</w:t>
      </w:r>
      <w:r>
        <w:rPr>
          <w:rFonts w:hint="eastAsia"/>
          <w:sz w:val="24"/>
        </w:rPr>
        <w:t>。如果两块</w:t>
      </w:r>
      <w:r>
        <w:rPr>
          <w:sz w:val="24"/>
        </w:rPr>
        <w:t>拼块拼合</w:t>
      </w:r>
      <w:r>
        <w:rPr>
          <w:rFonts w:hint="eastAsia"/>
          <w:sz w:val="24"/>
        </w:rPr>
        <w:t>得</w:t>
      </w:r>
      <w:r>
        <w:rPr>
          <w:sz w:val="24"/>
        </w:rPr>
        <w:t>不够紧密，拼合缝隙</w:t>
      </w:r>
      <w:r>
        <w:rPr>
          <w:rFonts w:hint="eastAsia"/>
          <w:sz w:val="24"/>
        </w:rPr>
        <w:t>较大</w:t>
      </w:r>
      <w:r>
        <w:rPr>
          <w:sz w:val="24"/>
        </w:rPr>
        <w:t>，</w:t>
      </w:r>
      <w:r>
        <w:rPr>
          <w:rFonts w:hint="eastAsia"/>
          <w:sz w:val="24"/>
        </w:rPr>
        <w:t>磨料</w:t>
      </w:r>
      <w:r>
        <w:rPr>
          <w:sz w:val="24"/>
        </w:rPr>
        <w:t>射流</w:t>
      </w:r>
      <w:r>
        <w:rPr>
          <w:rFonts w:hint="eastAsia"/>
          <w:sz w:val="24"/>
        </w:rPr>
        <w:t>沿着拼合缝</w:t>
      </w:r>
      <w:r>
        <w:rPr>
          <w:sz w:val="24"/>
        </w:rPr>
        <w:t>切割</w:t>
      </w:r>
      <w:r>
        <w:rPr>
          <w:rFonts w:hint="eastAsia"/>
          <w:sz w:val="24"/>
        </w:rPr>
        <w:t>的</w:t>
      </w:r>
      <w:r>
        <w:rPr>
          <w:sz w:val="24"/>
        </w:rPr>
        <w:t>工况</w:t>
      </w:r>
      <w:r>
        <w:rPr>
          <w:rFonts w:hint="eastAsia"/>
          <w:sz w:val="24"/>
        </w:rPr>
        <w:t>与</w:t>
      </w:r>
      <w:r>
        <w:rPr>
          <w:sz w:val="24"/>
        </w:rPr>
        <w:t>整块材料切割工况</w:t>
      </w:r>
      <w:r>
        <w:rPr>
          <w:rFonts w:hint="eastAsia"/>
          <w:sz w:val="24"/>
        </w:rPr>
        <w:t>将</w:t>
      </w:r>
      <w:r>
        <w:rPr>
          <w:sz w:val="24"/>
        </w:rPr>
        <w:t>存在很</w:t>
      </w:r>
      <w:r>
        <w:rPr>
          <w:rFonts w:hint="eastAsia"/>
          <w:sz w:val="24"/>
        </w:rPr>
        <w:t>大</w:t>
      </w:r>
      <w:r>
        <w:rPr>
          <w:sz w:val="24"/>
        </w:rPr>
        <w:t>差异</w:t>
      </w:r>
      <w:r>
        <w:rPr>
          <w:rFonts w:hint="eastAsia"/>
          <w:sz w:val="24"/>
        </w:rPr>
        <w:t>。因此</w:t>
      </w:r>
      <w:r>
        <w:rPr>
          <w:sz w:val="24"/>
        </w:rPr>
        <w:t>，</w:t>
      </w:r>
      <w:r>
        <w:rPr>
          <w:rFonts w:hint="eastAsia"/>
          <w:sz w:val="24"/>
        </w:rPr>
        <w:t>在</w:t>
      </w:r>
      <w:r>
        <w:rPr>
          <w:sz w:val="24"/>
        </w:rPr>
        <w:t>进行拼块实验前，首先需要</w:t>
      </w:r>
      <w:r>
        <w:rPr>
          <w:rFonts w:hint="eastAsia"/>
          <w:sz w:val="24"/>
        </w:rPr>
        <w:t>对</w:t>
      </w:r>
      <w:r>
        <w:rPr>
          <w:sz w:val="24"/>
        </w:rPr>
        <w:t>拼块进行加工，</w:t>
      </w:r>
      <w:r>
        <w:rPr>
          <w:rFonts w:hint="eastAsia"/>
          <w:sz w:val="24"/>
        </w:rPr>
        <w:t>目的</w:t>
      </w:r>
      <w:r>
        <w:rPr>
          <w:sz w:val="24"/>
        </w:rPr>
        <w:t>是为了保证拼块</w:t>
      </w:r>
      <w:r>
        <w:rPr>
          <w:rFonts w:hint="eastAsia"/>
          <w:sz w:val="24"/>
          <w:lang w:val="en-US" w:eastAsia="zh-CN"/>
        </w:rPr>
        <w:t>的</w:t>
      </w:r>
      <w:r>
        <w:rPr>
          <w:sz w:val="24"/>
        </w:rPr>
        <w:t xml:space="preserve">拼合效果。 </w:t>
      </w:r>
    </w:p>
    <w:p>
      <w:pPr>
        <w:spacing w:line="360" w:lineRule="auto"/>
      </w:pPr>
      <w:r>
        <w:drawing>
          <wp:inline distT="0" distB="0" distL="0" distR="0">
            <wp:extent cx="2525395" cy="1751330"/>
            <wp:effectExtent l="0" t="0" r="8255" b="1270"/>
            <wp:docPr id="1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pic:cNvPicPr>
                      <a:picLocks noChangeAspect="1" noChangeArrowheads="1"/>
                    </pic:cNvPicPr>
                  </pic:nvPicPr>
                  <pic:blipFill>
                    <a:blip r:embed="rId89" cstate="print"/>
                    <a:stretch>
                      <a:fillRect/>
                    </a:stretch>
                  </pic:blipFill>
                  <pic:spPr>
                    <a:xfrm>
                      <a:off x="0" y="0"/>
                      <a:ext cx="2525395" cy="1751330"/>
                    </a:xfrm>
                    <a:prstGeom prst="rect">
                      <a:avLst/>
                    </a:prstGeom>
                    <a:noFill/>
                    <a:ln w="9525">
                      <a:noFill/>
                    </a:ln>
                  </pic:spPr>
                </pic:pic>
              </a:graphicData>
            </a:graphic>
          </wp:inline>
        </w:drawing>
      </w:r>
      <w:r>
        <w:drawing>
          <wp:inline distT="0" distB="0" distL="0" distR="0">
            <wp:extent cx="2623820" cy="1976755"/>
            <wp:effectExtent l="0" t="0" r="5080" b="4445"/>
            <wp:docPr id="108" name="图片 108" descr="Rhino_2019-09-09_11-38-30 withwords_3-158329261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Rhino_2019-09-09_11-38-30 withwords_3-158329261021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2623820" cy="1976755"/>
                    </a:xfrm>
                    <a:prstGeom prst="rect">
                      <a:avLst/>
                    </a:prstGeom>
                    <a:noFill/>
                    <a:ln>
                      <a:noFill/>
                    </a:ln>
                  </pic:spPr>
                </pic:pic>
              </a:graphicData>
            </a:graphic>
          </wp:inline>
        </w:drawing>
      </w:r>
      <w:r>
        <w:drawing>
          <wp:inline distT="0" distB="0" distL="0" distR="0">
            <wp:extent cx="2384425" cy="1744345"/>
            <wp:effectExtent l="0" t="0" r="15875" b="8255"/>
            <wp:docPr id="109" name="图片 109" descr="Rhino_2019-09-19_18-07-21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Rhino_2019-09-19_18-07-21_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2384425" cy="1744345"/>
                    </a:xfrm>
                    <a:prstGeom prst="rect">
                      <a:avLst/>
                    </a:prstGeom>
                    <a:noFill/>
                    <a:ln>
                      <a:noFill/>
                    </a:ln>
                  </pic:spPr>
                </pic:pic>
              </a:graphicData>
            </a:graphic>
          </wp:inline>
        </w:drawing>
      </w:r>
      <w:r>
        <w:t xml:space="preserve">  </w:t>
      </w:r>
      <w:r>
        <w:drawing>
          <wp:inline distT="0" distB="0" distL="0" distR="0">
            <wp:extent cx="2602230" cy="1955165"/>
            <wp:effectExtent l="0" t="0" r="7620" b="6985"/>
            <wp:docPr id="110" name="图片 110" descr="Rhino_2019-09-09_11-37-39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Rhino_2019-09-09_11-37-39_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2602230" cy="1955165"/>
                    </a:xfrm>
                    <a:prstGeom prst="rect">
                      <a:avLst/>
                    </a:prstGeom>
                    <a:noFill/>
                    <a:ln>
                      <a:noFill/>
                    </a:ln>
                  </pic:spPr>
                </pic:pic>
              </a:graphicData>
            </a:graphic>
          </wp:inline>
        </w:drawing>
      </w:r>
    </w:p>
    <w:p>
      <w:pPr>
        <w:spacing w:line="360" w:lineRule="auto"/>
        <w:ind w:left="425"/>
        <w:jc w:val="center"/>
      </w:pPr>
      <w:r>
        <w:rPr>
          <w:rFonts w:hint="eastAsia"/>
        </w:rPr>
        <w:t>图</w:t>
      </w:r>
      <w:r>
        <w:t xml:space="preserve">3.1 </w:t>
      </w:r>
      <w:r>
        <w:rPr>
          <w:rFonts w:hint="eastAsia"/>
        </w:rPr>
        <w:t xml:space="preserve"> 拼块设计示意图</w:t>
      </w:r>
    </w:p>
    <w:p>
      <w:pPr>
        <w:spacing w:line="360" w:lineRule="auto"/>
        <w:ind w:left="425"/>
        <w:jc w:val="center"/>
        <w:rPr>
          <w:sz w:val="24"/>
          <w:szCs w:val="24"/>
        </w:rPr>
      </w:pPr>
    </w:p>
    <w:p>
      <w:pPr>
        <w:spacing w:line="360" w:lineRule="auto"/>
        <w:ind w:firstLine="480" w:firstLineChars="200"/>
        <w:rPr>
          <w:sz w:val="24"/>
        </w:rPr>
      </w:pPr>
      <w:r>
        <w:rPr>
          <w:rFonts w:hint="eastAsia"/>
          <w:sz w:val="24"/>
        </w:rPr>
        <w:t>拼块设计如图3.</w:t>
      </w:r>
      <w:r>
        <w:rPr>
          <w:sz w:val="24"/>
        </w:rPr>
        <w:t>1</w:t>
      </w:r>
      <w:r>
        <w:rPr>
          <w:rFonts w:hint="eastAsia"/>
          <w:sz w:val="24"/>
        </w:rPr>
        <w:t>所示，两块拼块</w:t>
      </w:r>
      <w:r>
        <w:rPr>
          <w:sz w:val="24"/>
        </w:rPr>
        <w:t>之间</w:t>
      </w:r>
      <w:r>
        <w:rPr>
          <w:rFonts w:hint="eastAsia"/>
          <w:sz w:val="24"/>
        </w:rPr>
        <w:t>通过螺栓</w:t>
      </w:r>
      <w:r>
        <w:rPr>
          <w:sz w:val="24"/>
        </w:rPr>
        <w:t>螺母</w:t>
      </w:r>
      <w:r>
        <w:rPr>
          <w:rFonts w:hint="eastAsia"/>
          <w:sz w:val="24"/>
        </w:rPr>
        <w:t>组装</w:t>
      </w:r>
      <w:r>
        <w:rPr>
          <w:sz w:val="24"/>
        </w:rPr>
        <w:t>固定。</w:t>
      </w:r>
      <w:r>
        <w:rPr>
          <w:rFonts w:hint="eastAsia"/>
          <w:sz w:val="24"/>
        </w:rPr>
        <w:t>考虑到</w:t>
      </w:r>
      <w:r>
        <w:rPr>
          <w:sz w:val="24"/>
        </w:rPr>
        <w:t>一</w:t>
      </w:r>
      <w:r>
        <w:rPr>
          <w:rFonts w:hint="eastAsia"/>
          <w:sz w:val="24"/>
        </w:rPr>
        <w:t>组拼块分别</w:t>
      </w:r>
      <w:r>
        <w:rPr>
          <w:sz w:val="24"/>
        </w:rPr>
        <w:t>可以在两端</w:t>
      </w:r>
      <w:r>
        <w:rPr>
          <w:rFonts w:hint="eastAsia"/>
          <w:sz w:val="24"/>
        </w:rPr>
        <w:t>各进行一</w:t>
      </w:r>
      <w:r>
        <w:rPr>
          <w:sz w:val="24"/>
        </w:rPr>
        <w:t>次切割实验，</w:t>
      </w:r>
      <w:r>
        <w:rPr>
          <w:rFonts w:hint="eastAsia"/>
          <w:sz w:val="24"/>
        </w:rPr>
        <w:t>预留螺栓螺母</w:t>
      </w:r>
      <w:r>
        <w:rPr>
          <w:sz w:val="24"/>
        </w:rPr>
        <w:t>的安装</w:t>
      </w:r>
      <w:r>
        <w:rPr>
          <w:rFonts w:hint="eastAsia"/>
          <w:sz w:val="24"/>
        </w:rPr>
        <w:t>尺寸</w:t>
      </w:r>
      <w:r>
        <w:rPr>
          <w:sz w:val="24"/>
        </w:rPr>
        <w:t>并</w:t>
      </w:r>
      <w:r>
        <w:rPr>
          <w:rFonts w:hint="eastAsia"/>
          <w:sz w:val="24"/>
        </w:rPr>
        <w:t>确保两端</w:t>
      </w:r>
      <w:r>
        <w:rPr>
          <w:sz w:val="24"/>
        </w:rPr>
        <w:t>至少有</w:t>
      </w:r>
      <w:r>
        <w:rPr>
          <w:rFonts w:hint="eastAsia"/>
          <w:sz w:val="24"/>
        </w:rPr>
        <w:t>30</w:t>
      </w:r>
      <w:r>
        <w:rPr>
          <w:sz w:val="24"/>
        </w:rPr>
        <w:t xml:space="preserve"> </w:t>
      </w:r>
      <w:r>
        <w:rPr>
          <w:rFonts w:hint="eastAsia"/>
          <w:sz w:val="24"/>
        </w:rPr>
        <w:t>mm的切割</w:t>
      </w:r>
      <w:r>
        <w:rPr>
          <w:sz w:val="24"/>
        </w:rPr>
        <w:t>长度</w:t>
      </w:r>
      <w:r>
        <w:rPr>
          <w:rFonts w:hint="eastAsia"/>
          <w:sz w:val="24"/>
        </w:rPr>
        <w:t>令切割头</w:t>
      </w:r>
      <w:r>
        <w:rPr>
          <w:sz w:val="24"/>
        </w:rPr>
        <w:t>达到设定的</w:t>
      </w:r>
      <w:r>
        <w:rPr>
          <w:rFonts w:hint="eastAsia"/>
          <w:sz w:val="24"/>
          <w:lang w:val="en-US" w:eastAsia="zh-CN"/>
        </w:rPr>
        <w:t>进给</w:t>
      </w:r>
      <w:r>
        <w:rPr>
          <w:rFonts w:hint="eastAsia"/>
          <w:sz w:val="24"/>
        </w:rPr>
        <w:t>速度</w:t>
      </w:r>
      <w:r>
        <w:rPr>
          <w:sz w:val="24"/>
        </w:rPr>
        <w:t>，拼块的</w:t>
      </w:r>
      <w:r>
        <w:rPr>
          <w:rFonts w:hint="eastAsia"/>
          <w:sz w:val="24"/>
        </w:rPr>
        <w:t>长度设计为80</w:t>
      </w:r>
      <w:r>
        <w:rPr>
          <w:sz w:val="24"/>
        </w:rPr>
        <w:t xml:space="preserve"> </w:t>
      </w:r>
      <w:r>
        <w:rPr>
          <w:rFonts w:hint="eastAsia"/>
          <w:sz w:val="24"/>
        </w:rPr>
        <w:t>mm。拼块宽度方面没有</w:t>
      </w:r>
      <w:r>
        <w:rPr>
          <w:sz w:val="24"/>
        </w:rPr>
        <w:t>尺寸</w:t>
      </w:r>
      <w:r>
        <w:rPr>
          <w:rFonts w:hint="eastAsia"/>
          <w:sz w:val="24"/>
        </w:rPr>
        <w:t>要求</w:t>
      </w:r>
      <w:r>
        <w:rPr>
          <w:sz w:val="24"/>
        </w:rPr>
        <w:t>，</w:t>
      </w:r>
      <w:r>
        <w:rPr>
          <w:rFonts w:hint="eastAsia"/>
          <w:sz w:val="24"/>
        </w:rPr>
        <w:t>但</w:t>
      </w:r>
      <w:r>
        <w:rPr>
          <w:sz w:val="24"/>
        </w:rPr>
        <w:t>过</w:t>
      </w:r>
      <w:r>
        <w:rPr>
          <w:rFonts w:hint="eastAsia"/>
          <w:sz w:val="24"/>
        </w:rPr>
        <w:t>小会影响</w:t>
      </w:r>
      <w:r>
        <w:rPr>
          <w:sz w:val="24"/>
        </w:rPr>
        <w:t>拼块贴合的紧密性，过大</w:t>
      </w:r>
      <w:r>
        <w:rPr>
          <w:rFonts w:hint="eastAsia"/>
          <w:sz w:val="24"/>
        </w:rPr>
        <w:t>又</w:t>
      </w:r>
      <w:r>
        <w:rPr>
          <w:sz w:val="24"/>
        </w:rPr>
        <w:t>会</w:t>
      </w:r>
      <w:r>
        <w:rPr>
          <w:rFonts w:hint="eastAsia"/>
          <w:sz w:val="24"/>
        </w:rPr>
        <w:t>浪费</w:t>
      </w:r>
      <w:r>
        <w:rPr>
          <w:sz w:val="24"/>
        </w:rPr>
        <w:t>材料</w:t>
      </w:r>
      <w:r>
        <w:rPr>
          <w:rFonts w:hint="eastAsia"/>
          <w:sz w:val="24"/>
        </w:rPr>
        <w:t>、</w:t>
      </w:r>
      <w:r>
        <w:rPr>
          <w:sz w:val="24"/>
        </w:rPr>
        <w:t>增加</w:t>
      </w:r>
      <w:r>
        <w:rPr>
          <w:rFonts w:hint="eastAsia"/>
          <w:sz w:val="24"/>
        </w:rPr>
        <w:t>实验</w:t>
      </w:r>
      <w:r>
        <w:rPr>
          <w:sz w:val="24"/>
        </w:rPr>
        <w:t>成本，</w:t>
      </w:r>
      <w:r>
        <w:rPr>
          <w:rFonts w:hint="eastAsia"/>
          <w:sz w:val="24"/>
        </w:rPr>
        <w:t>因此本文选取了</w:t>
      </w:r>
      <w:r>
        <w:rPr>
          <w:rFonts w:hint="eastAsia"/>
          <w:sz w:val="24"/>
          <w:lang w:val="en-US" w:eastAsia="zh-CN"/>
        </w:rPr>
        <w:t>一个</w:t>
      </w:r>
      <w:r>
        <w:rPr>
          <w:sz w:val="24"/>
        </w:rPr>
        <w:t>适中</w:t>
      </w:r>
      <w:r>
        <w:rPr>
          <w:rFonts w:hint="eastAsia"/>
          <w:sz w:val="24"/>
        </w:rPr>
        <w:t>的</w:t>
      </w:r>
      <w:r>
        <w:rPr>
          <w:sz w:val="24"/>
        </w:rPr>
        <w:t>尺寸，</w:t>
      </w:r>
      <w:r>
        <w:rPr>
          <w:rFonts w:hint="eastAsia"/>
          <w:sz w:val="24"/>
          <w:lang w:val="en-US" w:eastAsia="zh-CN"/>
        </w:rPr>
        <w:t>将</w:t>
      </w:r>
      <w:r>
        <w:rPr>
          <w:sz w:val="24"/>
        </w:rPr>
        <w:t>宽度</w:t>
      </w:r>
      <w:r>
        <w:rPr>
          <w:rFonts w:hint="eastAsia"/>
          <w:sz w:val="24"/>
        </w:rPr>
        <w:t>设计为20</w:t>
      </w:r>
      <w:r>
        <w:rPr>
          <w:sz w:val="24"/>
        </w:rPr>
        <w:t xml:space="preserve"> </w:t>
      </w:r>
      <w:r>
        <w:rPr>
          <w:rFonts w:hint="eastAsia"/>
          <w:sz w:val="24"/>
        </w:rPr>
        <w:t>mm。拼块厚度则依据设定</w:t>
      </w:r>
      <w:r>
        <w:rPr>
          <w:sz w:val="24"/>
        </w:rPr>
        <w:t>的实验</w:t>
      </w:r>
      <w:r>
        <w:rPr>
          <w:rFonts w:hint="eastAsia"/>
          <w:sz w:val="24"/>
        </w:rPr>
        <w:t>切割厚度来设计。</w:t>
      </w:r>
    </w:p>
    <w:p>
      <w:pPr>
        <w:spacing w:line="360" w:lineRule="auto"/>
        <w:ind w:firstLine="480" w:firstLineChars="200"/>
        <w:rPr>
          <w:sz w:val="24"/>
        </w:rPr>
      </w:pPr>
      <w:r>
        <w:rPr>
          <w:rFonts w:hint="eastAsia"/>
          <w:sz w:val="24"/>
        </w:rPr>
        <w:t>在</w:t>
      </w:r>
      <w:r>
        <w:rPr>
          <w:sz w:val="24"/>
        </w:rPr>
        <w:t>加工得到对应尺寸的拼块后，</w:t>
      </w:r>
      <w:r>
        <w:rPr>
          <w:rFonts w:hint="eastAsia"/>
          <w:sz w:val="24"/>
        </w:rPr>
        <w:t>为了尽可能保证</w:t>
      </w:r>
      <w:r>
        <w:rPr>
          <w:sz w:val="24"/>
        </w:rPr>
        <w:t>拼合面的</w:t>
      </w:r>
      <w:r>
        <w:rPr>
          <w:rFonts w:hint="eastAsia"/>
          <w:sz w:val="24"/>
        </w:rPr>
        <w:t>紧密</w:t>
      </w:r>
      <w:r>
        <w:rPr>
          <w:sz w:val="24"/>
        </w:rPr>
        <w:t>贴合</w:t>
      </w:r>
      <w:r>
        <w:rPr>
          <w:rFonts w:hint="eastAsia"/>
          <w:sz w:val="24"/>
        </w:rPr>
        <w:t>，需要将拼合面打磨至</w:t>
      </w:r>
      <w:r>
        <w:rPr>
          <w:rFonts w:hint="eastAsia"/>
          <w:i/>
          <w:sz w:val="24"/>
        </w:rPr>
        <w:t>Ra</w:t>
      </w:r>
      <w:r>
        <w:rPr>
          <w:rFonts w:hint="eastAsia"/>
          <w:sz w:val="24"/>
        </w:rPr>
        <w:t>1.6，其余各面的</w:t>
      </w:r>
      <w:r>
        <w:rPr>
          <w:sz w:val="24"/>
        </w:rPr>
        <w:t>粗糙度要求则为</w:t>
      </w:r>
      <w:r>
        <w:rPr>
          <w:rFonts w:hint="eastAsia"/>
          <w:i/>
          <w:sz w:val="24"/>
        </w:rPr>
        <w:t>Ra</w:t>
      </w:r>
      <w:r>
        <w:rPr>
          <w:rFonts w:hint="eastAsia"/>
          <w:sz w:val="24"/>
        </w:rPr>
        <w:t>3.2</w:t>
      </w:r>
      <w:r>
        <w:fldChar w:fldCharType="begin"/>
      </w:r>
      <w:r>
        <w:instrText xml:space="preserve"> REF _Ref41304006 \r \h  \* MERGEFORMAT </w:instrText>
      </w:r>
      <w:r>
        <w:fldChar w:fldCharType="separate"/>
      </w:r>
      <w:r>
        <w:rPr>
          <w:sz w:val="24"/>
          <w:vertAlign w:val="superscript"/>
        </w:rPr>
        <w:t>[61]</w:t>
      </w:r>
      <w:r>
        <w:fldChar w:fldCharType="end"/>
      </w:r>
      <w:r>
        <w:rPr>
          <w:rFonts w:hint="eastAsia"/>
          <w:sz w:val="24"/>
        </w:rPr>
        <w:t>。</w:t>
      </w:r>
    </w:p>
    <w:p>
      <w:pPr>
        <w:spacing w:line="360" w:lineRule="auto"/>
        <w:ind w:firstLine="480" w:firstLineChars="200"/>
        <w:rPr>
          <w:sz w:val="24"/>
        </w:rPr>
      </w:pPr>
      <w:r>
        <w:rPr>
          <w:rFonts w:hint="eastAsia"/>
          <w:sz w:val="24"/>
        </w:rPr>
        <w:t>对于</w:t>
      </w:r>
      <w:r>
        <w:rPr>
          <w:sz w:val="24"/>
        </w:rPr>
        <w:t>不同厚度的</w:t>
      </w:r>
      <w:r>
        <w:rPr>
          <w:rFonts w:hint="eastAsia"/>
          <w:sz w:val="24"/>
        </w:rPr>
        <w:t>拼块可</w:t>
      </w:r>
      <w:r>
        <w:rPr>
          <w:sz w:val="24"/>
        </w:rPr>
        <w:t>选用不同尺寸规格的</w:t>
      </w:r>
      <w:r>
        <w:rPr>
          <w:rFonts w:hint="eastAsia"/>
          <w:sz w:val="24"/>
        </w:rPr>
        <w:t>螺栓</w:t>
      </w:r>
      <w:r>
        <w:rPr>
          <w:sz w:val="24"/>
        </w:rPr>
        <w:t>，</w:t>
      </w:r>
      <w:r>
        <w:rPr>
          <w:rFonts w:hint="eastAsia"/>
          <w:sz w:val="24"/>
        </w:rPr>
        <w:t>本文以M6规格</w:t>
      </w:r>
      <w:r>
        <w:rPr>
          <w:sz w:val="24"/>
        </w:rPr>
        <w:t>螺栓</w:t>
      </w:r>
      <w:r>
        <w:rPr>
          <w:rFonts w:hint="eastAsia"/>
          <w:sz w:val="24"/>
        </w:rPr>
        <w:t>及</w:t>
      </w:r>
      <w:r>
        <w:rPr>
          <w:sz w:val="24"/>
        </w:rPr>
        <w:t>螺母组合</w:t>
      </w:r>
      <w:r>
        <w:rPr>
          <w:rFonts w:hint="eastAsia"/>
          <w:sz w:val="24"/>
        </w:rPr>
        <w:t>为例</w:t>
      </w:r>
      <w:r>
        <w:rPr>
          <w:sz w:val="24"/>
        </w:rPr>
        <w:t>进行装配，</w:t>
      </w:r>
      <w:r>
        <w:rPr>
          <w:rFonts w:hint="eastAsia"/>
          <w:sz w:val="24"/>
        </w:rPr>
        <w:t>因此</w:t>
      </w:r>
      <w:r>
        <w:rPr>
          <w:sz w:val="24"/>
        </w:rPr>
        <w:t>需要分别在对于的拼合块</w:t>
      </w:r>
      <w:r>
        <w:rPr>
          <w:rFonts w:hint="eastAsia"/>
          <w:sz w:val="24"/>
        </w:rPr>
        <w:t>1和2上</w:t>
      </w:r>
      <w:r>
        <w:rPr>
          <w:sz w:val="24"/>
        </w:rPr>
        <w:t>加工出螺</w:t>
      </w:r>
      <w:r>
        <w:rPr>
          <w:rFonts w:hint="eastAsia"/>
          <w:sz w:val="24"/>
        </w:rPr>
        <w:t>栓</w:t>
      </w:r>
      <w:r>
        <w:rPr>
          <w:sz w:val="24"/>
        </w:rPr>
        <w:t>孔，</w:t>
      </w:r>
      <w:r>
        <w:rPr>
          <w:rFonts w:hint="eastAsia"/>
          <w:sz w:val="24"/>
        </w:rPr>
        <w:t>块1为</w:t>
      </w:r>
      <w:r>
        <w:rPr>
          <w:sz w:val="24"/>
        </w:rPr>
        <w:t>沉头孔，块</w:t>
      </w:r>
      <w:r>
        <w:rPr>
          <w:rFonts w:hint="eastAsia"/>
          <w:sz w:val="24"/>
        </w:rPr>
        <w:t>2为通孔</w:t>
      </w:r>
      <w:r>
        <w:rPr>
          <w:sz w:val="24"/>
        </w:rPr>
        <w:t>，</w:t>
      </w:r>
      <w:r>
        <w:rPr>
          <w:rFonts w:hint="eastAsia"/>
          <w:sz w:val="24"/>
        </w:rPr>
        <w:t>具体</w:t>
      </w:r>
      <w:r>
        <w:rPr>
          <w:sz w:val="24"/>
        </w:rPr>
        <w:t>尺寸</w:t>
      </w:r>
      <w:r>
        <w:rPr>
          <w:rFonts w:hint="eastAsia"/>
          <w:sz w:val="24"/>
        </w:rPr>
        <w:t>参考</w:t>
      </w:r>
      <w:r>
        <w:rPr>
          <w:sz w:val="24"/>
        </w:rPr>
        <w:t>GB/T 5277-1985</w:t>
      </w:r>
      <w:r>
        <w:rPr>
          <w:rFonts w:hint="eastAsia"/>
          <w:sz w:val="24"/>
        </w:rPr>
        <w:t>，</w:t>
      </w:r>
      <w:r>
        <w:rPr>
          <w:sz w:val="24"/>
        </w:rPr>
        <w:t>依据</w:t>
      </w:r>
      <w:r>
        <w:rPr>
          <w:rFonts w:hint="eastAsia"/>
          <w:sz w:val="24"/>
        </w:rPr>
        <w:t>使用</w:t>
      </w:r>
      <w:r>
        <w:rPr>
          <w:sz w:val="24"/>
        </w:rPr>
        <w:t>的螺栓</w:t>
      </w:r>
      <w:r>
        <w:rPr>
          <w:rFonts w:hint="eastAsia"/>
          <w:sz w:val="24"/>
        </w:rPr>
        <w:t>规格</w:t>
      </w:r>
      <w:r>
        <w:rPr>
          <w:sz w:val="24"/>
        </w:rPr>
        <w:t>加工不同</w:t>
      </w:r>
      <w:r>
        <w:rPr>
          <w:rFonts w:hint="eastAsia"/>
          <w:sz w:val="24"/>
        </w:rPr>
        <w:t>尺寸的螺栓</w:t>
      </w:r>
      <w:r>
        <w:rPr>
          <w:sz w:val="24"/>
        </w:rPr>
        <w:t>孔。</w:t>
      </w:r>
      <w:r>
        <w:rPr>
          <w:rFonts w:hint="eastAsia"/>
          <w:sz w:val="24"/>
        </w:rPr>
        <w:t>加工</w:t>
      </w:r>
      <w:r>
        <w:rPr>
          <w:sz w:val="24"/>
        </w:rPr>
        <w:t>后需要再一次对拼块进行打磨去除</w:t>
      </w:r>
      <w:r>
        <w:rPr>
          <w:rFonts w:hint="eastAsia"/>
          <w:sz w:val="24"/>
        </w:rPr>
        <w:t>加工</w:t>
      </w:r>
      <w:r>
        <w:rPr>
          <w:sz w:val="24"/>
        </w:rPr>
        <w:t>产生的</w:t>
      </w:r>
      <w:r>
        <w:rPr>
          <w:rFonts w:hint="eastAsia"/>
          <w:sz w:val="24"/>
        </w:rPr>
        <w:t>毛刺。</w:t>
      </w:r>
    </w:p>
    <w:p>
      <w:pPr>
        <w:pStyle w:val="20"/>
        <w:numPr>
          <w:ilvl w:val="-1"/>
          <w:numId w:val="0"/>
        </w:numPr>
        <w:spacing w:line="416" w:lineRule="auto"/>
        <w:ind w:left="0" w:firstLine="0"/>
        <w:rPr>
          <w:rFonts w:ascii="黑体" w:eastAsia="黑体"/>
          <w:b w:val="0"/>
        </w:rPr>
      </w:pPr>
      <w:r>
        <w:rPr>
          <w:rFonts w:hint="eastAsia" w:ascii="黑体" w:eastAsia="黑体"/>
          <w:b w:val="0"/>
          <w:lang w:val="en-US" w:eastAsia="zh-CN"/>
        </w:rPr>
        <w:t xml:space="preserve">3.2.3  </w:t>
      </w:r>
      <w:bookmarkStart w:id="96" w:name="_Toc6062"/>
      <w:bookmarkStart w:id="97" w:name="_Toc29367"/>
      <w:bookmarkStart w:id="98" w:name="_Toc55940827"/>
      <w:r>
        <w:rPr>
          <w:rFonts w:hint="eastAsia" w:ascii="黑体" w:eastAsia="黑体"/>
          <w:b w:val="0"/>
          <w:lang w:val="en-US" w:eastAsia="zh-CN"/>
        </w:rPr>
        <w:t>实验</w:t>
      </w:r>
      <w:r>
        <w:rPr>
          <w:rFonts w:ascii="黑体" w:eastAsia="黑体"/>
          <w:b w:val="0"/>
        </w:rPr>
        <w:t>操作</w:t>
      </w:r>
      <w:r>
        <w:rPr>
          <w:rFonts w:hint="eastAsia" w:ascii="黑体" w:eastAsia="黑体"/>
          <w:b w:val="0"/>
        </w:rPr>
        <w:t>步骤</w:t>
      </w:r>
      <w:bookmarkEnd w:id="96"/>
      <w:bookmarkEnd w:id="97"/>
      <w:bookmarkEnd w:id="98"/>
    </w:p>
    <w:p>
      <w:pPr>
        <w:spacing w:line="360" w:lineRule="auto"/>
        <w:ind w:firstLine="480" w:firstLineChars="200"/>
        <w:rPr>
          <w:sz w:val="24"/>
        </w:rPr>
      </w:pPr>
      <w:r>
        <w:rPr>
          <w:rFonts w:hint="eastAsia"/>
          <w:sz w:val="24"/>
        </w:rPr>
        <w:t>拼块</w:t>
      </w:r>
      <w:r>
        <w:rPr>
          <w:sz w:val="24"/>
        </w:rPr>
        <w:t>实验单次切割的操作步骤如下：</w:t>
      </w:r>
    </w:p>
    <w:p>
      <w:pPr>
        <w:numPr>
          <w:ilvl w:val="0"/>
          <w:numId w:val="5"/>
        </w:numPr>
        <w:spacing w:line="360" w:lineRule="auto"/>
        <w:ind w:left="0" w:firstLine="420"/>
        <w:rPr>
          <w:sz w:val="24"/>
        </w:rPr>
      </w:pPr>
      <w:r>
        <w:rPr>
          <w:rFonts w:hint="eastAsia"/>
          <w:sz w:val="24"/>
        </w:rPr>
        <w:t>将两块加工好的拼合块紧密贴合在一起，并组装固定：</w:t>
      </w:r>
    </w:p>
    <w:p>
      <w:pPr>
        <w:spacing w:line="360" w:lineRule="auto"/>
        <w:ind w:firstLine="480" w:firstLineChars="200"/>
        <w:rPr>
          <w:sz w:val="24"/>
        </w:rPr>
      </w:pPr>
      <w:r>
        <w:rPr>
          <w:rFonts w:hint="eastAsia"/>
          <w:sz w:val="24"/>
        </w:rPr>
        <w:t>在</w:t>
      </w:r>
      <w:r>
        <w:rPr>
          <w:sz w:val="24"/>
        </w:rPr>
        <w:t>切割实验</w:t>
      </w:r>
      <w:r>
        <w:rPr>
          <w:rFonts w:hint="eastAsia"/>
          <w:sz w:val="24"/>
        </w:rPr>
        <w:t>前首先按照3.2.2节</w:t>
      </w:r>
      <w:r>
        <w:rPr>
          <w:sz w:val="24"/>
        </w:rPr>
        <w:t>要求</w:t>
      </w:r>
      <w:r>
        <w:rPr>
          <w:rFonts w:hint="eastAsia"/>
          <w:sz w:val="24"/>
        </w:rPr>
        <w:t>对拼合块进行加工，主要包括切割出两块同等尺寸的拼合块，在拼合块靠近中心处加工出两个螺栓孔，将拼合块的拼合面和</w:t>
      </w:r>
      <w:r>
        <w:rPr>
          <w:sz w:val="24"/>
        </w:rPr>
        <w:t>其余面</w:t>
      </w:r>
      <w:r>
        <w:rPr>
          <w:rFonts w:hint="eastAsia"/>
          <w:sz w:val="24"/>
        </w:rPr>
        <w:t>打磨光滑，打磨边角毛刺。将两块加工好的拼合块的拼合面面对面合在一起，并用两个螺栓和螺母装配牢固，装配固定后的材料样块如图</w:t>
      </w:r>
      <w:r>
        <w:rPr>
          <w:sz w:val="24"/>
        </w:rPr>
        <w:t>3.1</w:t>
      </w:r>
      <w:r>
        <w:rPr>
          <w:rFonts w:hint="eastAsia"/>
          <w:sz w:val="24"/>
        </w:rPr>
        <w:t>左侧所示。</w:t>
      </w:r>
    </w:p>
    <w:p>
      <w:pPr>
        <w:numPr>
          <w:ilvl w:val="0"/>
          <w:numId w:val="5"/>
        </w:numPr>
        <w:spacing w:line="360" w:lineRule="auto"/>
        <w:ind w:left="0" w:firstLine="420"/>
        <w:rPr>
          <w:sz w:val="24"/>
        </w:rPr>
      </w:pPr>
      <w:r>
        <w:rPr>
          <w:rFonts w:hint="eastAsia"/>
          <w:sz w:val="24"/>
        </w:rPr>
        <w:t>控制切割头沿着拼合块的拼合缝线对工件进行切割，在移动至螺栓位置前切断磨料源并关停射流：</w:t>
      </w:r>
    </w:p>
    <w:p>
      <w:pPr>
        <w:spacing w:line="360" w:lineRule="auto"/>
        <w:ind w:firstLine="480" w:firstLineChars="200"/>
        <w:rPr>
          <w:sz w:val="24"/>
        </w:rPr>
      </w:pPr>
      <w:r>
        <w:rPr>
          <w:rFonts w:hint="eastAsia"/>
          <w:sz w:val="24"/>
        </w:rPr>
        <w:t>在水切割</w:t>
      </w:r>
      <w:r>
        <w:rPr>
          <w:sz w:val="24"/>
        </w:rPr>
        <w:t>设备的工作台面上</w:t>
      </w:r>
      <w:r>
        <w:rPr>
          <w:rFonts w:hint="eastAsia"/>
          <w:sz w:val="24"/>
        </w:rPr>
        <w:t>装夹好材料拼合样块后，首先移动切割头到合适的相对位置起刀，对刀的方法为通过光学定位仪校对切割头喷嘴中心与拼合缝的位置关系，使喷嘴中心处于拼合缝线材料外方向的延长线上。在设定好工艺参数后，打开高压泵</w:t>
      </w:r>
      <w:r>
        <w:rPr>
          <w:sz w:val="24"/>
        </w:rPr>
        <w:t>、</w:t>
      </w:r>
      <w:r>
        <w:rPr>
          <w:rFonts w:hint="eastAsia"/>
          <w:sz w:val="24"/>
        </w:rPr>
        <w:t>射流喷嘴和磨料阀门，严格沿着拼合缝从材料外向材料内移动切割头进行</w:t>
      </w:r>
      <w:r>
        <w:rPr>
          <w:rFonts w:hint="eastAsia"/>
          <w:sz w:val="24"/>
          <w:lang w:val="en-US" w:eastAsia="zh-CN"/>
        </w:rPr>
        <w:t>切割</w:t>
      </w:r>
      <w:r>
        <w:rPr>
          <w:rFonts w:hint="eastAsia"/>
          <w:sz w:val="24"/>
        </w:rPr>
        <w:t>。为了令</w:t>
      </w:r>
      <w:r>
        <w:rPr>
          <w:sz w:val="24"/>
        </w:rPr>
        <w:t>切割头达到设定的</w:t>
      </w:r>
      <w:r>
        <w:rPr>
          <w:rFonts w:hint="eastAsia"/>
          <w:sz w:val="24"/>
          <w:lang w:val="en-US" w:eastAsia="zh-CN"/>
        </w:rPr>
        <w:t>进给</w:t>
      </w:r>
      <w:r>
        <w:rPr>
          <w:sz w:val="24"/>
        </w:rPr>
        <w:t>速度，应该</w:t>
      </w:r>
      <w:r>
        <w:rPr>
          <w:rFonts w:hint="eastAsia"/>
          <w:sz w:val="24"/>
        </w:rPr>
        <w:t>保证一定</w:t>
      </w:r>
      <w:r>
        <w:rPr>
          <w:sz w:val="24"/>
        </w:rPr>
        <w:t>的切割头移动距离</w:t>
      </w:r>
      <w:r>
        <w:rPr>
          <w:rFonts w:hint="eastAsia"/>
          <w:sz w:val="24"/>
        </w:rPr>
        <w:t>。同时为了避免破坏螺栓影响拼合块牢固，在观察到切割头移动达到材料样块中心螺栓位置之前需要人为切断磨料源并</w:t>
      </w:r>
      <w:r>
        <w:rPr>
          <w:rFonts w:hint="eastAsia"/>
          <w:sz w:val="24"/>
          <w:lang w:val="en-US" w:eastAsia="zh-CN"/>
        </w:rPr>
        <w:t>紧随之</w:t>
      </w:r>
      <w:r>
        <w:rPr>
          <w:rFonts w:hint="eastAsia"/>
          <w:sz w:val="24"/>
        </w:rPr>
        <w:t>关停射流。</w:t>
      </w:r>
    </w:p>
    <w:p>
      <w:pPr>
        <w:numPr>
          <w:ilvl w:val="0"/>
          <w:numId w:val="5"/>
        </w:numPr>
        <w:spacing w:line="360" w:lineRule="auto"/>
        <w:ind w:left="0" w:firstLine="420"/>
        <w:rPr>
          <w:sz w:val="24"/>
        </w:rPr>
      </w:pPr>
      <w:r>
        <w:rPr>
          <w:rFonts w:hint="eastAsia"/>
          <w:sz w:val="24"/>
        </w:rPr>
        <w:t>将两块拼合块分开，暴露内部切缝形貌信息：</w:t>
      </w:r>
    </w:p>
    <w:p>
      <w:pPr>
        <w:spacing w:line="360" w:lineRule="auto"/>
        <w:ind w:firstLine="480" w:firstLineChars="200"/>
        <w:rPr>
          <w:sz w:val="24"/>
        </w:rPr>
      </w:pPr>
      <w:r>
        <w:rPr>
          <w:rFonts w:hint="eastAsia"/>
          <w:sz w:val="24"/>
        </w:rPr>
        <w:t>将材料样块从切割工作台上取下，拆卸掉两对螺栓和螺母，并分开两块拼合块1和2。暴露的切缝内部复杂形貌信息一半在拼合块1上，另一半在拼合块2上，</w:t>
      </w:r>
      <w:r>
        <w:rPr>
          <w:sz w:val="24"/>
        </w:rPr>
        <w:t>如图</w:t>
      </w:r>
      <w:r>
        <w:rPr>
          <w:rFonts w:hint="eastAsia"/>
          <w:sz w:val="24"/>
        </w:rPr>
        <w:t>3.2所示</w:t>
      </w:r>
      <w:r>
        <w:rPr>
          <w:sz w:val="24"/>
        </w:rPr>
        <w:t>。</w:t>
      </w:r>
    </w:p>
    <w:p>
      <w:pPr>
        <w:spacing w:line="360" w:lineRule="auto"/>
        <w:ind w:firstLine="480" w:firstLineChars="200"/>
        <w:rPr>
          <w:sz w:val="24"/>
        </w:rPr>
      </w:pPr>
      <w:r>
        <w:rPr>
          <w:rFonts w:hint="eastAsia"/>
          <w:sz w:val="24"/>
        </w:rPr>
        <w:t>为了最大程度保留切缝形貌信息，在拆卸时应当小心，避免拆卸过程中，螺栓、螺母或工具对切缝内部造成损伤，</w:t>
      </w:r>
      <w:r>
        <w:rPr>
          <w:sz w:val="24"/>
        </w:rPr>
        <w:t>尤其是</w:t>
      </w:r>
      <w:r>
        <w:rPr>
          <w:rFonts w:hint="eastAsia"/>
          <w:sz w:val="24"/>
        </w:rPr>
        <w:t>当材料</w:t>
      </w:r>
      <w:r>
        <w:rPr>
          <w:sz w:val="24"/>
        </w:rPr>
        <w:t>硬度比螺栓螺母材料软</w:t>
      </w:r>
      <w:r>
        <w:rPr>
          <w:rFonts w:hint="eastAsia"/>
          <w:sz w:val="24"/>
        </w:rPr>
        <w:t>时。</w:t>
      </w:r>
    </w:p>
    <w:p>
      <w:pPr>
        <w:spacing w:line="360" w:lineRule="auto"/>
      </w:pPr>
      <w:r>
        <w:rPr>
          <w:sz w:val="24"/>
          <w:szCs w:val="24"/>
        </w:rPr>
        <w:drawing>
          <wp:inline distT="0" distB="0" distL="0" distR="0">
            <wp:extent cx="5275580" cy="1976755"/>
            <wp:effectExtent l="0" t="0" r="1270" b="4445"/>
            <wp:docPr id="111" name="图片 111" descr="图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图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5275580" cy="1976755"/>
                    </a:xfrm>
                    <a:prstGeom prst="rect">
                      <a:avLst/>
                    </a:prstGeom>
                    <a:noFill/>
                    <a:ln>
                      <a:noFill/>
                    </a:ln>
                  </pic:spPr>
                </pic:pic>
              </a:graphicData>
            </a:graphic>
          </wp:inline>
        </w:drawing>
      </w:r>
    </w:p>
    <w:p>
      <w:pPr>
        <w:spacing w:line="360" w:lineRule="auto"/>
        <w:ind w:left="425"/>
        <w:jc w:val="center"/>
      </w:pPr>
      <w:r>
        <w:rPr>
          <w:rFonts w:hint="eastAsia"/>
        </w:rPr>
        <w:t>图</w:t>
      </w:r>
      <w:r>
        <w:t>3.2</w:t>
      </w:r>
      <w:r>
        <w:rPr>
          <w:rFonts w:hint="eastAsia"/>
        </w:rPr>
        <w:t xml:space="preserve"> 拼块拆分后展示</w:t>
      </w:r>
      <w:r>
        <w:t>的</w:t>
      </w:r>
      <w:r>
        <w:rPr>
          <w:rFonts w:hint="eastAsia"/>
        </w:rPr>
        <w:t>切缝</w:t>
      </w:r>
      <w:r>
        <w:t>形貌示意</w:t>
      </w:r>
      <w:r>
        <w:rPr>
          <w:rFonts w:hint="eastAsia"/>
        </w:rPr>
        <w:t>图</w:t>
      </w:r>
    </w:p>
    <w:p>
      <w:pPr>
        <w:spacing w:line="360" w:lineRule="auto"/>
        <w:ind w:left="425"/>
        <w:jc w:val="center"/>
      </w:pPr>
    </w:p>
    <w:p>
      <w:pPr>
        <w:pStyle w:val="20"/>
        <w:numPr>
          <w:ilvl w:val="-1"/>
          <w:numId w:val="0"/>
        </w:numPr>
        <w:spacing w:line="416" w:lineRule="auto"/>
        <w:ind w:left="0" w:firstLine="0"/>
        <w:rPr>
          <w:rFonts w:ascii="黑体" w:eastAsia="黑体"/>
          <w:b w:val="0"/>
        </w:rPr>
      </w:pPr>
      <w:r>
        <w:rPr>
          <w:rFonts w:hint="eastAsia" w:ascii="黑体" w:eastAsia="黑体"/>
          <w:b w:val="0"/>
          <w:lang w:val="en-US" w:eastAsia="zh-CN"/>
        </w:rPr>
        <w:t xml:space="preserve">3.2.4  </w:t>
      </w:r>
      <w:bookmarkStart w:id="99" w:name="_Toc5790"/>
      <w:bookmarkStart w:id="100" w:name="_Toc7588"/>
      <w:bookmarkStart w:id="101" w:name="_Toc55940828"/>
      <w:r>
        <w:rPr>
          <w:rFonts w:ascii="黑体" w:eastAsia="黑体"/>
          <w:b w:val="0"/>
        </w:rPr>
        <w:t>整块</w:t>
      </w:r>
      <w:r>
        <w:rPr>
          <w:rFonts w:hint="eastAsia" w:ascii="黑体" w:eastAsia="黑体"/>
          <w:b w:val="0"/>
        </w:rPr>
        <w:t>实验验证</w:t>
      </w:r>
      <w:bookmarkEnd w:id="99"/>
      <w:bookmarkEnd w:id="100"/>
      <w:bookmarkEnd w:id="101"/>
    </w:p>
    <w:p>
      <w:pPr>
        <w:spacing w:line="360" w:lineRule="auto"/>
        <w:ind w:firstLine="480" w:firstLineChars="200"/>
        <w:rPr>
          <w:sz w:val="24"/>
        </w:rPr>
      </w:pPr>
      <w:r>
        <w:rPr>
          <w:rFonts w:hint="eastAsia"/>
          <w:sz w:val="24"/>
        </w:rPr>
        <w:t>为了验证</w:t>
      </w:r>
      <w:r>
        <w:rPr>
          <w:sz w:val="24"/>
        </w:rPr>
        <w:t>拼块实验</w:t>
      </w:r>
      <w:r>
        <w:rPr>
          <w:rFonts w:hint="eastAsia"/>
          <w:sz w:val="24"/>
        </w:rPr>
        <w:t>的拼合</w:t>
      </w:r>
      <w:r>
        <w:rPr>
          <w:sz w:val="24"/>
        </w:rPr>
        <w:t>效果以及与整块实验</w:t>
      </w:r>
      <w:r>
        <w:rPr>
          <w:rFonts w:hint="eastAsia"/>
          <w:sz w:val="24"/>
        </w:rPr>
        <w:t>的</w:t>
      </w:r>
      <w:r>
        <w:rPr>
          <w:sz w:val="24"/>
        </w:rPr>
        <w:t>一致</w:t>
      </w:r>
      <w:r>
        <w:rPr>
          <w:rFonts w:hint="eastAsia"/>
          <w:sz w:val="24"/>
        </w:rPr>
        <w:t>性</w:t>
      </w:r>
      <w:r>
        <w:rPr>
          <w:sz w:val="24"/>
        </w:rPr>
        <w:t>，本文</w:t>
      </w:r>
      <w:r>
        <w:rPr>
          <w:rFonts w:hint="eastAsia"/>
          <w:sz w:val="24"/>
        </w:rPr>
        <w:t>同样在</w:t>
      </w:r>
      <w:r>
        <w:rPr>
          <w:sz w:val="24"/>
        </w:rPr>
        <w:t>整块材料样块上进行了</w:t>
      </w:r>
      <w:r>
        <w:rPr>
          <w:rFonts w:hint="eastAsia"/>
          <w:sz w:val="24"/>
        </w:rPr>
        <w:t>切割作为对照组</w:t>
      </w:r>
      <w:r>
        <w:rPr>
          <w:sz w:val="24"/>
        </w:rPr>
        <w:t>，</w:t>
      </w:r>
      <w:r>
        <w:rPr>
          <w:rFonts w:hint="eastAsia"/>
          <w:sz w:val="24"/>
        </w:rPr>
        <w:t>两组</w:t>
      </w:r>
      <w:r>
        <w:rPr>
          <w:sz w:val="24"/>
        </w:rPr>
        <w:t>实验</w:t>
      </w:r>
      <w:r>
        <w:rPr>
          <w:rFonts w:hint="eastAsia"/>
          <w:sz w:val="24"/>
        </w:rPr>
        <w:t>参数完全</w:t>
      </w:r>
      <w:r>
        <w:rPr>
          <w:sz w:val="24"/>
        </w:rPr>
        <w:t>相同</w:t>
      </w:r>
      <w:r>
        <w:rPr>
          <w:rFonts w:hint="eastAsia"/>
          <w:sz w:val="24"/>
        </w:rPr>
        <w:t>。</w:t>
      </w:r>
      <w:r>
        <w:rPr>
          <w:sz w:val="24"/>
        </w:rPr>
        <w:t>如图</w:t>
      </w:r>
      <w:r>
        <w:rPr>
          <w:rFonts w:hint="eastAsia"/>
          <w:sz w:val="24"/>
        </w:rPr>
        <w:t>3.3所示</w:t>
      </w:r>
      <w:r>
        <w:rPr>
          <w:sz w:val="24"/>
        </w:rPr>
        <w:t>，</w:t>
      </w:r>
      <w:r>
        <w:rPr>
          <w:rFonts w:hint="eastAsia"/>
          <w:sz w:val="24"/>
        </w:rPr>
        <w:t>用</w:t>
      </w:r>
      <w:r>
        <w:rPr>
          <w:sz w:val="24"/>
        </w:rPr>
        <w:t>铣刀</w:t>
      </w:r>
      <w:r>
        <w:rPr>
          <w:rFonts w:hint="eastAsia"/>
          <w:sz w:val="24"/>
        </w:rPr>
        <w:t>去除</w:t>
      </w:r>
      <w:r>
        <w:rPr>
          <w:sz w:val="24"/>
        </w:rPr>
        <w:t>整块</w:t>
      </w:r>
      <w:r>
        <w:rPr>
          <w:rFonts w:hint="eastAsia"/>
          <w:sz w:val="24"/>
        </w:rPr>
        <w:t>样块</w:t>
      </w:r>
      <w:r>
        <w:rPr>
          <w:sz w:val="24"/>
        </w:rPr>
        <w:t>一侧材料后</w:t>
      </w:r>
      <w:r>
        <w:rPr>
          <w:rFonts w:hint="eastAsia"/>
          <w:sz w:val="24"/>
        </w:rPr>
        <w:t>与</w:t>
      </w:r>
      <w:r>
        <w:rPr>
          <w:sz w:val="24"/>
        </w:rPr>
        <w:t>拆开</w:t>
      </w:r>
      <w:r>
        <w:rPr>
          <w:rFonts w:hint="eastAsia"/>
          <w:sz w:val="24"/>
        </w:rPr>
        <w:t>后的</w:t>
      </w:r>
      <w:r>
        <w:rPr>
          <w:sz w:val="24"/>
        </w:rPr>
        <w:t>拼块样件</w:t>
      </w:r>
      <w:r>
        <w:rPr>
          <w:rFonts w:hint="eastAsia"/>
          <w:sz w:val="24"/>
        </w:rPr>
        <w:t>进行比较</w:t>
      </w:r>
      <w:r>
        <w:rPr>
          <w:sz w:val="24"/>
        </w:rPr>
        <w:t>，分别</w:t>
      </w:r>
      <w:r>
        <w:rPr>
          <w:rFonts w:hint="eastAsia"/>
          <w:sz w:val="24"/>
        </w:rPr>
        <w:t>测量</w:t>
      </w:r>
      <w:r>
        <w:rPr>
          <w:sz w:val="24"/>
        </w:rPr>
        <w:t>了</w:t>
      </w:r>
      <w:r>
        <w:rPr>
          <w:rFonts w:hint="eastAsia"/>
          <w:sz w:val="24"/>
        </w:rPr>
        <w:t>上下</w:t>
      </w:r>
      <w:r>
        <w:rPr>
          <w:sz w:val="24"/>
        </w:rPr>
        <w:t>表面</w:t>
      </w:r>
      <w:r>
        <w:rPr>
          <w:rFonts w:hint="eastAsia"/>
          <w:sz w:val="24"/>
        </w:rPr>
        <w:t>的切缝长度，</w:t>
      </w:r>
      <w:r>
        <w:rPr>
          <w:sz w:val="24"/>
        </w:rPr>
        <w:t>两者之差即为后拖量</w:t>
      </w:r>
      <w:r>
        <w:rPr>
          <w:rFonts w:hint="eastAsia"/>
          <w:sz w:val="24"/>
        </w:rPr>
        <w:t>。</w:t>
      </w:r>
      <w:r>
        <w:rPr>
          <w:sz w:val="24"/>
        </w:rPr>
        <w:t>结果</w:t>
      </w:r>
      <w:r>
        <w:rPr>
          <w:rFonts w:hint="eastAsia"/>
          <w:sz w:val="24"/>
        </w:rPr>
        <w:t>基本</w:t>
      </w:r>
      <w:r>
        <w:rPr>
          <w:sz w:val="24"/>
        </w:rPr>
        <w:t>一致，说明</w:t>
      </w:r>
      <w:r>
        <w:rPr>
          <w:rFonts w:hint="eastAsia"/>
          <w:sz w:val="24"/>
        </w:rPr>
        <w:t>在拼块贴合</w:t>
      </w:r>
      <w:r>
        <w:rPr>
          <w:sz w:val="24"/>
        </w:rPr>
        <w:t>紧密的情况</w:t>
      </w:r>
      <w:r>
        <w:rPr>
          <w:rFonts w:hint="eastAsia"/>
          <w:sz w:val="24"/>
        </w:rPr>
        <w:t>下</w:t>
      </w:r>
      <w:r>
        <w:rPr>
          <w:sz w:val="24"/>
        </w:rPr>
        <w:t>，</w:t>
      </w:r>
      <w:r>
        <w:rPr>
          <w:rFonts w:hint="eastAsia"/>
          <w:sz w:val="24"/>
        </w:rPr>
        <w:t>拼块</w:t>
      </w:r>
      <w:r>
        <w:rPr>
          <w:sz w:val="24"/>
        </w:rPr>
        <w:t>实验的工况与整块实验工况几乎一致</w:t>
      </w:r>
      <w:r>
        <w:rPr>
          <w:rFonts w:hint="eastAsia"/>
          <w:sz w:val="24"/>
        </w:rPr>
        <w:t>。</w:t>
      </w:r>
    </w:p>
    <w:p>
      <w:pPr>
        <w:spacing w:line="360" w:lineRule="auto"/>
        <w:rPr>
          <w:sz w:val="24"/>
        </w:rPr>
      </w:pPr>
    </w:p>
    <w:p>
      <w:pPr>
        <w:spacing w:line="360" w:lineRule="auto"/>
        <w:jc w:val="center"/>
      </w:pPr>
      <w:r>
        <w:drawing>
          <wp:inline distT="0" distB="0" distL="0" distR="0">
            <wp:extent cx="2247900" cy="3121025"/>
            <wp:effectExtent l="0" t="0" r="0" b="3175"/>
            <wp:docPr id="8" name="图片 8" descr="C:\Users\ADMINI~1\AppData\Local\Temp\WeChat Files\57c55fa5de384e1b37215fa0df24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1\AppData\Local\Temp\WeChat Files\57c55fa5de384e1b37215fa0df24513.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2250185" cy="3124224"/>
                    </a:xfrm>
                    <a:prstGeom prst="rect">
                      <a:avLst/>
                    </a:prstGeom>
                    <a:noFill/>
                    <a:ln>
                      <a:noFill/>
                    </a:ln>
                  </pic:spPr>
                </pic:pic>
              </a:graphicData>
            </a:graphic>
          </wp:inline>
        </w:drawing>
      </w:r>
    </w:p>
    <w:p>
      <w:pPr>
        <w:spacing w:line="360" w:lineRule="auto"/>
        <w:ind w:left="425"/>
        <w:jc w:val="center"/>
        <w:rPr>
          <w:rFonts w:ascii="宋体" w:hAnsi="宋体"/>
        </w:rPr>
      </w:pPr>
      <w:r>
        <w:rPr>
          <w:rFonts w:hint="eastAsia" w:ascii="宋体" w:hAnsi="宋体"/>
        </w:rPr>
        <w:t>图</w:t>
      </w:r>
      <w:r>
        <w:t xml:space="preserve">3.3 </w:t>
      </w:r>
      <w:r>
        <w:rPr>
          <w:rFonts w:hint="eastAsia" w:ascii="宋体" w:hAnsi="宋体"/>
        </w:rPr>
        <w:t xml:space="preserve"> 整块实验与</w:t>
      </w:r>
      <w:r>
        <w:rPr>
          <w:rFonts w:ascii="宋体" w:hAnsi="宋体"/>
        </w:rPr>
        <w:t>拼块实验样块</w:t>
      </w:r>
      <w:r>
        <w:rPr>
          <w:rFonts w:hint="eastAsia" w:ascii="宋体" w:hAnsi="宋体"/>
        </w:rPr>
        <w:t>对比</w:t>
      </w:r>
    </w:p>
    <w:p>
      <w:pPr>
        <w:pStyle w:val="4"/>
        <w:keepLines/>
        <w:numPr>
          <w:ilvl w:val="1"/>
          <w:numId w:val="3"/>
        </w:numPr>
        <w:spacing w:before="260" w:after="260" w:line="416" w:lineRule="auto"/>
        <w:ind w:left="615" w:hanging="615"/>
        <w:jc w:val="both"/>
      </w:pPr>
      <w:bookmarkStart w:id="102" w:name="_Toc39137579"/>
      <w:bookmarkEnd w:id="102"/>
      <w:bookmarkStart w:id="103" w:name="_Toc39138196"/>
      <w:bookmarkEnd w:id="103"/>
      <w:bookmarkStart w:id="104" w:name="_Toc39138125"/>
      <w:bookmarkEnd w:id="104"/>
      <w:bookmarkStart w:id="105" w:name="_Toc39137858"/>
      <w:bookmarkEnd w:id="105"/>
      <w:bookmarkStart w:id="106" w:name="_Toc19016"/>
      <w:bookmarkStart w:id="107" w:name="_Toc55940829"/>
      <w:bookmarkStart w:id="108" w:name="_Toc31218"/>
      <w:r>
        <w:rPr>
          <w:rFonts w:hint="eastAsia"/>
        </w:rPr>
        <w:t>实验条件</w:t>
      </w:r>
      <w:bookmarkEnd w:id="106"/>
      <w:bookmarkEnd w:id="107"/>
      <w:bookmarkEnd w:id="108"/>
    </w:p>
    <w:p>
      <w:pPr>
        <w:pStyle w:val="20"/>
        <w:numPr>
          <w:ilvl w:val="-1"/>
          <w:numId w:val="0"/>
        </w:numPr>
        <w:spacing w:line="416" w:lineRule="auto"/>
        <w:ind w:left="0" w:firstLine="0"/>
        <w:rPr>
          <w:rFonts w:ascii="黑体" w:eastAsia="黑体"/>
          <w:b w:val="0"/>
        </w:rPr>
      </w:pPr>
      <w:r>
        <w:rPr>
          <w:rFonts w:hint="eastAsia" w:ascii="黑体" w:eastAsia="黑体"/>
          <w:b w:val="0"/>
          <w:lang w:val="en-US" w:eastAsia="zh-CN"/>
        </w:rPr>
        <w:t xml:space="preserve">3.3.1  </w:t>
      </w:r>
      <w:bookmarkStart w:id="109" w:name="_Toc9014"/>
      <w:bookmarkStart w:id="110" w:name="_Toc55940834"/>
      <w:bookmarkStart w:id="111" w:name="_Toc10189"/>
      <w:r>
        <w:rPr>
          <w:rFonts w:hint="eastAsia" w:ascii="黑体" w:eastAsia="黑体"/>
          <w:b w:val="0"/>
        </w:rPr>
        <w:t>实验场地</w:t>
      </w:r>
      <w:r>
        <w:rPr>
          <w:rFonts w:ascii="黑体" w:eastAsia="黑体"/>
          <w:b w:val="0"/>
        </w:rPr>
        <w:t>与</w:t>
      </w:r>
      <w:r>
        <w:rPr>
          <w:rFonts w:hint="eastAsia" w:ascii="黑体" w:eastAsia="黑体"/>
          <w:b w:val="0"/>
        </w:rPr>
        <w:t>实验设备</w:t>
      </w:r>
      <w:bookmarkEnd w:id="109"/>
      <w:bookmarkEnd w:id="110"/>
      <w:bookmarkEnd w:id="111"/>
    </w:p>
    <w:p>
      <w:pPr>
        <w:spacing w:line="360" w:lineRule="auto"/>
        <w:ind w:firstLine="480" w:firstLineChars="200"/>
        <w:rPr>
          <w:sz w:val="24"/>
        </w:rPr>
      </w:pPr>
      <w:r>
        <w:rPr>
          <w:rFonts w:hint="eastAsia"/>
          <w:sz w:val="24"/>
        </w:rPr>
        <w:t>本文进行</w:t>
      </w:r>
      <w:r>
        <w:rPr>
          <w:sz w:val="24"/>
        </w:rPr>
        <w:t>切割</w:t>
      </w:r>
      <w:r>
        <w:rPr>
          <w:rFonts w:hint="eastAsia"/>
          <w:sz w:val="24"/>
        </w:rPr>
        <w:t>实验</w:t>
      </w:r>
      <w:r>
        <w:rPr>
          <w:sz w:val="24"/>
        </w:rPr>
        <w:t>的场地</w:t>
      </w:r>
      <w:r>
        <w:rPr>
          <w:rFonts w:hint="eastAsia"/>
          <w:sz w:val="24"/>
        </w:rPr>
        <w:t>由上海狮迈科技有限公司提供，实验设备</w:t>
      </w:r>
      <w:r>
        <w:rPr>
          <w:sz w:val="24"/>
        </w:rPr>
        <w:t>为该公司的</w:t>
      </w:r>
      <w:r>
        <w:rPr>
          <w:rFonts w:hint="eastAsia"/>
          <w:sz w:val="24"/>
        </w:rPr>
        <w:t>智能水刀加工中心</w:t>
      </w:r>
      <w:r>
        <w:rPr>
          <w:sz w:val="24"/>
        </w:rPr>
        <w:t>LTJ1613-5A</w:t>
      </w:r>
      <w:r>
        <w:rPr>
          <w:rFonts w:hint="eastAsia"/>
          <w:sz w:val="24"/>
        </w:rPr>
        <w:t>。其</w:t>
      </w:r>
      <w:r>
        <w:rPr>
          <w:sz w:val="24"/>
        </w:rPr>
        <w:t>X, Y, Z</w:t>
      </w:r>
      <w:r>
        <w:rPr>
          <w:rFonts w:hint="eastAsia"/>
          <w:sz w:val="24"/>
        </w:rPr>
        <w:t>轴切割行程为</w:t>
      </w:r>
      <w:r>
        <w:rPr>
          <w:sz w:val="24"/>
        </w:rPr>
        <w:t>1.6 m × 1.3 m × 0.2 m</w:t>
      </w:r>
      <w:r>
        <w:rPr>
          <w:rFonts w:hint="eastAsia"/>
          <w:sz w:val="24"/>
        </w:rPr>
        <w:t>，定位精度为</w:t>
      </w:r>
      <w:r>
        <w:rPr>
          <w:sz w:val="24"/>
        </w:rPr>
        <w:t>±0.04 mm</w:t>
      </w:r>
      <w:r>
        <w:rPr>
          <w:rFonts w:hint="eastAsia"/>
          <w:sz w:val="24"/>
        </w:rPr>
        <w:t>，定位精度为</w:t>
      </w:r>
      <w:r>
        <w:rPr>
          <w:sz w:val="24"/>
        </w:rPr>
        <w:t>±0.04 mm</w:t>
      </w:r>
      <w:r>
        <w:rPr>
          <w:rFonts w:hint="eastAsia"/>
          <w:sz w:val="24"/>
        </w:rPr>
        <w:t>，反向间隙为0.03</w:t>
      </w:r>
      <w:r>
        <w:rPr>
          <w:sz w:val="24"/>
        </w:rPr>
        <w:t xml:space="preserve"> </w:t>
      </w:r>
      <w:r>
        <w:rPr>
          <w:rFonts w:hint="eastAsia"/>
          <w:sz w:val="24"/>
        </w:rPr>
        <w:t>mm，重复定位精度为</w:t>
      </w:r>
      <w:r>
        <w:rPr>
          <w:sz w:val="24"/>
        </w:rPr>
        <w:t>±0.03 mm</w:t>
      </w:r>
      <w:r>
        <w:rPr>
          <w:rFonts w:hint="eastAsia"/>
          <w:sz w:val="24"/>
        </w:rPr>
        <w:t>，运动精度（圆度）为0.166</w:t>
      </w:r>
      <w:r>
        <w:rPr>
          <w:sz w:val="24"/>
        </w:rPr>
        <w:t xml:space="preserve"> </w:t>
      </w:r>
      <w:r>
        <w:rPr>
          <w:rFonts w:hint="eastAsia"/>
          <w:sz w:val="24"/>
        </w:rPr>
        <w:t>mm。最大运动速度可达12000</w:t>
      </w:r>
      <w:r>
        <w:rPr>
          <w:sz w:val="24"/>
        </w:rPr>
        <w:t xml:space="preserve"> </w:t>
      </w:r>
      <w:r>
        <w:rPr>
          <w:rFonts w:hint="eastAsia"/>
          <w:sz w:val="24"/>
        </w:rPr>
        <w:t xml:space="preserve">mm/min，直线度误差 </w:t>
      </w:r>
      <w:r>
        <w:rPr>
          <w:sz w:val="24"/>
        </w:rPr>
        <w:t xml:space="preserve">≤ </w:t>
      </w:r>
      <w:r>
        <w:rPr>
          <w:rFonts w:hint="eastAsia"/>
          <w:sz w:val="24"/>
        </w:rPr>
        <w:t>0.15</w:t>
      </w:r>
      <w:r>
        <w:rPr>
          <w:sz w:val="24"/>
        </w:rPr>
        <w:t xml:space="preserve"> </w:t>
      </w:r>
      <w:r>
        <w:rPr>
          <w:rFonts w:hint="eastAsia"/>
          <w:sz w:val="24"/>
        </w:rPr>
        <w:t xml:space="preserve">mm（行程 </w:t>
      </w:r>
      <w:r>
        <w:rPr>
          <w:sz w:val="24"/>
        </w:rPr>
        <w:t xml:space="preserve">≤ </w:t>
      </w:r>
      <w:r>
        <w:rPr>
          <w:rFonts w:hint="eastAsia"/>
          <w:sz w:val="24"/>
        </w:rPr>
        <w:t>2500</w:t>
      </w:r>
      <w:r>
        <w:rPr>
          <w:sz w:val="24"/>
        </w:rPr>
        <w:t xml:space="preserve"> </w:t>
      </w:r>
      <w:r>
        <w:rPr>
          <w:rFonts w:hint="eastAsia"/>
          <w:sz w:val="24"/>
        </w:rPr>
        <w:t xml:space="preserve">mm），垂直度误差 </w:t>
      </w:r>
      <w:r>
        <w:rPr>
          <w:sz w:val="24"/>
        </w:rPr>
        <w:t xml:space="preserve">≤ </w:t>
      </w:r>
      <w:r>
        <w:rPr>
          <w:rFonts w:hint="eastAsia"/>
          <w:sz w:val="24"/>
        </w:rPr>
        <w:t>0.05</w:t>
      </w:r>
      <w:r>
        <w:rPr>
          <w:sz w:val="24"/>
        </w:rPr>
        <w:t xml:space="preserve"> </w:t>
      </w:r>
      <w:r>
        <w:rPr>
          <w:rFonts w:hint="eastAsia"/>
          <w:sz w:val="24"/>
        </w:rPr>
        <w:t xml:space="preserve">mm（行程 </w:t>
      </w:r>
      <w:r>
        <w:rPr>
          <w:sz w:val="24"/>
        </w:rPr>
        <w:t xml:space="preserve">≤ </w:t>
      </w:r>
      <w:r>
        <w:rPr>
          <w:rFonts w:hint="eastAsia"/>
          <w:sz w:val="24"/>
        </w:rPr>
        <w:t>1000</w:t>
      </w:r>
      <w:r>
        <w:rPr>
          <w:sz w:val="24"/>
        </w:rPr>
        <w:t xml:space="preserve"> </w:t>
      </w:r>
      <w:r>
        <w:rPr>
          <w:rFonts w:hint="eastAsia"/>
          <w:sz w:val="24"/>
        </w:rPr>
        <w:t>mm）。该</w:t>
      </w:r>
      <w:r>
        <w:rPr>
          <w:sz w:val="24"/>
        </w:rPr>
        <w:t>加工中心</w:t>
      </w:r>
      <w:r>
        <w:rPr>
          <w:rFonts w:hint="eastAsia"/>
          <w:sz w:val="24"/>
        </w:rPr>
        <w:t>设备外观</w:t>
      </w:r>
      <w:r>
        <w:rPr>
          <w:sz w:val="24"/>
        </w:rPr>
        <w:t>如</w:t>
      </w:r>
      <w:r>
        <w:rPr>
          <w:rFonts w:hint="eastAsia"/>
          <w:sz w:val="24"/>
        </w:rPr>
        <w:t>图3.</w:t>
      </w:r>
      <w:r>
        <w:rPr>
          <w:sz w:val="24"/>
        </w:rPr>
        <w:t>4</w:t>
      </w:r>
      <w:r>
        <w:rPr>
          <w:rFonts w:hint="eastAsia"/>
          <w:sz w:val="24"/>
        </w:rPr>
        <w:t>所示。</w:t>
      </w:r>
    </w:p>
    <w:p>
      <w:pPr>
        <w:spacing w:line="360" w:lineRule="auto"/>
        <w:rPr>
          <w:sz w:val="24"/>
        </w:rPr>
      </w:pPr>
    </w:p>
    <w:p>
      <w:pPr>
        <w:spacing w:line="360" w:lineRule="auto"/>
        <w:ind w:left="615"/>
        <w:jc w:val="center"/>
      </w:pPr>
      <w:r>
        <w:drawing>
          <wp:inline distT="0" distB="0" distL="0" distR="0">
            <wp:extent cx="3074035" cy="4099560"/>
            <wp:effectExtent l="0" t="0" r="12065" b="15240"/>
            <wp:docPr id="1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pic:cNvPicPr>
                      <a:picLocks noChangeAspect="1" noChangeArrowheads="1"/>
                    </pic:cNvPicPr>
                  </pic:nvPicPr>
                  <pic:blipFill>
                    <a:blip r:embed="rId95" cstate="print"/>
                    <a:stretch>
                      <a:fillRect/>
                    </a:stretch>
                  </pic:blipFill>
                  <pic:spPr>
                    <a:xfrm>
                      <a:off x="0" y="0"/>
                      <a:ext cx="3074035" cy="4099560"/>
                    </a:xfrm>
                    <a:prstGeom prst="rect">
                      <a:avLst/>
                    </a:prstGeom>
                    <a:noFill/>
                    <a:ln w="9525">
                      <a:noFill/>
                    </a:ln>
                  </pic:spPr>
                </pic:pic>
              </a:graphicData>
            </a:graphic>
          </wp:inline>
        </w:drawing>
      </w:r>
    </w:p>
    <w:p>
      <w:pPr>
        <w:spacing w:line="360" w:lineRule="auto"/>
        <w:ind w:left="615"/>
        <w:jc w:val="center"/>
        <w:rPr>
          <w:rFonts w:hint="eastAsia"/>
        </w:rPr>
      </w:pPr>
      <w:r>
        <w:rPr>
          <w:rFonts w:hint="eastAsia"/>
        </w:rPr>
        <w:t>图3.</w:t>
      </w:r>
      <w:r>
        <w:t>4</w:t>
      </w:r>
      <w:r>
        <w:rPr>
          <w:rFonts w:hint="eastAsia"/>
        </w:rPr>
        <w:t xml:space="preserve">  智能水刀加工中心LTJ1613-5A</w:t>
      </w:r>
    </w:p>
    <w:p>
      <w:pPr>
        <w:spacing w:line="360" w:lineRule="auto"/>
        <w:ind w:left="615"/>
        <w:jc w:val="center"/>
        <w:rPr>
          <w:rFonts w:hint="eastAsia"/>
        </w:rPr>
      </w:pPr>
    </w:p>
    <w:p>
      <w:pPr>
        <w:pStyle w:val="20"/>
        <w:numPr>
          <w:ilvl w:val="-1"/>
          <w:numId w:val="0"/>
        </w:numPr>
        <w:spacing w:line="416" w:lineRule="auto"/>
        <w:ind w:left="0" w:firstLine="0"/>
        <w:rPr>
          <w:rFonts w:ascii="黑体" w:eastAsia="黑体"/>
          <w:b w:val="0"/>
        </w:rPr>
      </w:pPr>
      <w:r>
        <w:rPr>
          <w:rFonts w:hint="eastAsia" w:ascii="黑体" w:eastAsia="黑体"/>
          <w:b w:val="0"/>
          <w:lang w:val="en-US" w:eastAsia="zh-CN"/>
        </w:rPr>
        <w:t xml:space="preserve">3.3.2  </w:t>
      </w:r>
      <w:bookmarkStart w:id="112" w:name="_Toc55940835"/>
      <w:bookmarkStart w:id="113" w:name="_Toc11413"/>
      <w:bookmarkStart w:id="114" w:name="_Toc18404"/>
      <w:r>
        <w:rPr>
          <w:rFonts w:hint="eastAsia" w:ascii="黑体" w:eastAsia="黑体"/>
          <w:b w:val="0"/>
        </w:rPr>
        <w:t>实验参数</w:t>
      </w:r>
      <w:bookmarkEnd w:id="112"/>
      <w:bookmarkEnd w:id="113"/>
      <w:bookmarkEnd w:id="114"/>
    </w:p>
    <w:p>
      <w:pPr>
        <w:spacing w:line="360" w:lineRule="auto"/>
        <w:ind w:firstLine="480" w:firstLineChars="200"/>
        <w:rPr>
          <w:sz w:val="24"/>
        </w:rPr>
      </w:pPr>
      <w:r>
        <w:rPr>
          <w:rFonts w:hint="eastAsia"/>
          <w:sz w:val="24"/>
          <w:lang w:val="en-US" w:eastAsia="zh-CN"/>
        </w:rPr>
        <w:t>第一批</w:t>
      </w:r>
      <w:r>
        <w:rPr>
          <w:rFonts w:hint="eastAsia"/>
          <w:sz w:val="24"/>
        </w:rPr>
        <w:t>拼块</w:t>
      </w:r>
      <w:r>
        <w:rPr>
          <w:sz w:val="24"/>
        </w:rPr>
        <w:t>实验</w:t>
      </w:r>
      <w:r>
        <w:rPr>
          <w:rFonts w:hint="eastAsia"/>
          <w:sz w:val="24"/>
        </w:rPr>
        <w:t>采用</w:t>
      </w:r>
      <w:r>
        <w:rPr>
          <w:sz w:val="24"/>
        </w:rPr>
        <w:t>的</w:t>
      </w:r>
      <w:r>
        <w:rPr>
          <w:rFonts w:hint="eastAsia"/>
          <w:sz w:val="24"/>
        </w:rPr>
        <w:t>实验参数如表3.1所示：</w:t>
      </w:r>
    </w:p>
    <w:p>
      <w:pPr>
        <w:spacing w:line="360" w:lineRule="auto"/>
        <w:jc w:val="center"/>
      </w:pPr>
      <w:r>
        <w:rPr>
          <w:rFonts w:hint="eastAsia"/>
        </w:rPr>
        <w:t>表3.1  拼块实验参数</w:t>
      </w:r>
    </w:p>
    <w:tbl>
      <w:tblPr>
        <w:tblStyle w:val="13"/>
        <w:tblW w:w="4154" w:type="pct"/>
        <w:jc w:val="center"/>
        <w:tblLayout w:type="autofit"/>
        <w:tblCellMar>
          <w:top w:w="0" w:type="dxa"/>
          <w:left w:w="108" w:type="dxa"/>
          <w:bottom w:w="0" w:type="dxa"/>
          <w:right w:w="108" w:type="dxa"/>
        </w:tblCellMar>
      </w:tblPr>
      <w:tblGrid>
        <w:gridCol w:w="2222"/>
        <w:gridCol w:w="4863"/>
      </w:tblGrid>
      <w:tr>
        <w:tblPrEx>
          <w:tblCellMar>
            <w:top w:w="0" w:type="dxa"/>
            <w:left w:w="108" w:type="dxa"/>
            <w:bottom w:w="0" w:type="dxa"/>
            <w:right w:w="108" w:type="dxa"/>
          </w:tblCellMar>
        </w:tblPrEx>
        <w:trPr>
          <w:jc w:val="center"/>
        </w:trPr>
        <w:tc>
          <w:tcPr>
            <w:tcW w:w="1568" w:type="pct"/>
            <w:tcBorders>
              <w:top w:val="single" w:color="auto" w:sz="18" w:space="0"/>
              <w:bottom w:val="single" w:color="auto" w:sz="8" w:space="0"/>
            </w:tcBorders>
            <w:shd w:val="clear" w:color="auto" w:fill="auto"/>
            <w:vAlign w:val="bottom"/>
          </w:tcPr>
          <w:p>
            <w:pPr>
              <w:pStyle w:val="25"/>
              <w:jc w:val="center"/>
              <w:rPr>
                <w:rFonts w:ascii="Times New Roman" w:hAnsi="Times New Roman"/>
                <w:sz w:val="21"/>
                <w:szCs w:val="21"/>
              </w:rPr>
            </w:pPr>
            <w:r>
              <w:rPr>
                <w:rFonts w:ascii="Times New Roman" w:hAnsi="Times New Roman"/>
                <w:sz w:val="21"/>
                <w:szCs w:val="21"/>
              </w:rPr>
              <w:t>参数</w:t>
            </w:r>
          </w:p>
        </w:tc>
        <w:tc>
          <w:tcPr>
            <w:tcW w:w="3432" w:type="pct"/>
            <w:tcBorders>
              <w:top w:val="single" w:color="auto" w:sz="18" w:space="0"/>
              <w:bottom w:val="single" w:color="auto" w:sz="8" w:space="0"/>
            </w:tcBorders>
            <w:shd w:val="clear" w:color="auto" w:fill="auto"/>
            <w:vAlign w:val="bottom"/>
          </w:tcPr>
          <w:p>
            <w:pPr>
              <w:pStyle w:val="25"/>
              <w:jc w:val="center"/>
              <w:rPr>
                <w:rFonts w:ascii="Times New Roman" w:hAnsi="Times New Roman"/>
                <w:sz w:val="21"/>
                <w:szCs w:val="21"/>
              </w:rPr>
            </w:pPr>
            <w:r>
              <w:rPr>
                <w:rFonts w:hint="eastAsia" w:ascii="Times New Roman" w:hAnsi="Times New Roman"/>
                <w:sz w:val="21"/>
                <w:szCs w:val="21"/>
                <w:lang w:eastAsia="zh-CN"/>
              </w:rPr>
              <w:t>数</w:t>
            </w:r>
            <w:r>
              <w:rPr>
                <w:rFonts w:ascii="Times New Roman" w:hAnsi="Times New Roman"/>
                <w:sz w:val="21"/>
                <w:szCs w:val="21"/>
              </w:rPr>
              <w:t>值</w:t>
            </w:r>
          </w:p>
        </w:tc>
      </w:tr>
      <w:tr>
        <w:tblPrEx>
          <w:tblCellMar>
            <w:top w:w="0" w:type="dxa"/>
            <w:left w:w="108" w:type="dxa"/>
            <w:bottom w:w="0" w:type="dxa"/>
            <w:right w:w="108" w:type="dxa"/>
          </w:tblCellMar>
        </w:tblPrEx>
        <w:trPr>
          <w:jc w:val="center"/>
        </w:trPr>
        <w:tc>
          <w:tcPr>
            <w:tcW w:w="1568" w:type="pct"/>
            <w:tcBorders>
              <w:top w:val="single" w:color="auto" w:sz="8" w:space="0"/>
            </w:tcBorders>
            <w:shd w:val="clear" w:color="auto" w:fill="auto"/>
            <w:vAlign w:val="bottom"/>
          </w:tcPr>
          <w:p>
            <w:pPr>
              <w:pStyle w:val="25"/>
              <w:jc w:val="center"/>
              <w:rPr>
                <w:rFonts w:ascii="Times New Roman" w:hAnsi="Times New Roman"/>
                <w:sz w:val="21"/>
                <w:szCs w:val="21"/>
                <w:lang w:eastAsia="zh-CN"/>
              </w:rPr>
            </w:pPr>
            <w:r>
              <w:rPr>
                <w:rFonts w:hint="eastAsia" w:ascii="Times New Roman" w:hAnsi="Times New Roman"/>
                <w:sz w:val="21"/>
                <w:szCs w:val="21"/>
                <w:lang w:eastAsia="zh-CN"/>
              </w:rPr>
              <w:t>拼块材料</w:t>
            </w:r>
          </w:p>
        </w:tc>
        <w:tc>
          <w:tcPr>
            <w:tcW w:w="3432" w:type="pct"/>
            <w:tcBorders>
              <w:top w:val="single" w:color="auto" w:sz="8" w:space="0"/>
            </w:tcBorders>
            <w:shd w:val="clear" w:color="auto" w:fill="auto"/>
            <w:vAlign w:val="bottom"/>
          </w:tcPr>
          <w:p>
            <w:pPr>
              <w:pStyle w:val="25"/>
              <w:jc w:val="center"/>
              <w:rPr>
                <w:rFonts w:ascii="Times New Roman" w:hAnsi="Times New Roman"/>
                <w:sz w:val="21"/>
                <w:szCs w:val="21"/>
                <w:lang w:eastAsia="zh-CN"/>
              </w:rPr>
            </w:pPr>
            <w:r>
              <w:rPr>
                <w:rFonts w:hint="eastAsia" w:ascii="Times New Roman" w:hAnsi="Times New Roman"/>
                <w:sz w:val="21"/>
                <w:szCs w:val="21"/>
                <w:lang w:eastAsia="zh-CN"/>
              </w:rPr>
              <w:t>低碳钢</w:t>
            </w:r>
          </w:p>
        </w:tc>
      </w:tr>
      <w:tr>
        <w:tblPrEx>
          <w:tblCellMar>
            <w:top w:w="0" w:type="dxa"/>
            <w:left w:w="108" w:type="dxa"/>
            <w:bottom w:w="0" w:type="dxa"/>
            <w:right w:w="108" w:type="dxa"/>
          </w:tblCellMar>
        </w:tblPrEx>
        <w:trPr>
          <w:jc w:val="center"/>
        </w:trPr>
        <w:tc>
          <w:tcPr>
            <w:tcW w:w="1568" w:type="pct"/>
            <w:shd w:val="clear" w:color="auto" w:fill="auto"/>
            <w:vAlign w:val="bottom"/>
          </w:tcPr>
          <w:p>
            <w:pPr>
              <w:pStyle w:val="25"/>
              <w:jc w:val="center"/>
              <w:rPr>
                <w:rFonts w:ascii="Times New Roman" w:hAnsi="Times New Roman"/>
                <w:sz w:val="21"/>
                <w:szCs w:val="21"/>
              </w:rPr>
            </w:pPr>
            <w:r>
              <w:rPr>
                <w:rFonts w:hint="eastAsia" w:ascii="Times New Roman" w:hAnsi="Times New Roman"/>
                <w:sz w:val="21"/>
                <w:szCs w:val="21"/>
                <w:lang w:eastAsia="zh-CN"/>
              </w:rPr>
              <w:t>拼块</w:t>
            </w:r>
            <w:r>
              <w:rPr>
                <w:rFonts w:ascii="Times New Roman" w:hAnsi="Times New Roman"/>
                <w:sz w:val="21"/>
                <w:szCs w:val="21"/>
                <w:lang w:eastAsia="zh-CN"/>
              </w:rPr>
              <w:t>厚度 (mm)</w:t>
            </w:r>
          </w:p>
        </w:tc>
        <w:tc>
          <w:tcPr>
            <w:tcW w:w="3432" w:type="pct"/>
            <w:shd w:val="clear" w:color="auto" w:fill="auto"/>
            <w:vAlign w:val="bottom"/>
          </w:tcPr>
          <w:p>
            <w:pPr>
              <w:pStyle w:val="25"/>
              <w:jc w:val="center"/>
              <w:rPr>
                <w:rFonts w:ascii="Times New Roman" w:hAnsi="Times New Roman"/>
                <w:sz w:val="21"/>
                <w:szCs w:val="21"/>
                <w:lang w:eastAsia="zh-CN"/>
              </w:rPr>
            </w:pPr>
            <w:r>
              <w:rPr>
                <w:rFonts w:hint="eastAsia" w:ascii="Times New Roman" w:hAnsi="Times New Roman"/>
                <w:sz w:val="21"/>
                <w:szCs w:val="21"/>
                <w:lang w:eastAsia="zh-CN"/>
              </w:rPr>
              <w:t>20、40、60、80、100</w:t>
            </w:r>
          </w:p>
        </w:tc>
      </w:tr>
      <w:tr>
        <w:tblPrEx>
          <w:tblCellMar>
            <w:top w:w="0" w:type="dxa"/>
            <w:left w:w="108" w:type="dxa"/>
            <w:bottom w:w="0" w:type="dxa"/>
            <w:right w:w="108" w:type="dxa"/>
          </w:tblCellMar>
        </w:tblPrEx>
        <w:trPr>
          <w:jc w:val="center"/>
        </w:trPr>
        <w:tc>
          <w:tcPr>
            <w:tcW w:w="1568" w:type="pct"/>
            <w:shd w:val="clear" w:color="auto" w:fill="auto"/>
          </w:tcPr>
          <w:p>
            <w:pPr>
              <w:pStyle w:val="25"/>
              <w:jc w:val="center"/>
              <w:rPr>
                <w:rFonts w:ascii="Times New Roman" w:hAnsi="Times New Roman"/>
                <w:sz w:val="21"/>
                <w:szCs w:val="21"/>
              </w:rPr>
            </w:pPr>
            <w:r>
              <w:rPr>
                <w:rFonts w:ascii="Times New Roman" w:hAnsi="Times New Roman"/>
                <w:sz w:val="21"/>
                <w:szCs w:val="21"/>
              </w:rPr>
              <w:t>压力 (MPa)</w:t>
            </w:r>
          </w:p>
        </w:tc>
        <w:tc>
          <w:tcPr>
            <w:tcW w:w="3432" w:type="pct"/>
            <w:shd w:val="clear" w:color="auto" w:fill="auto"/>
          </w:tcPr>
          <w:p>
            <w:pPr>
              <w:pStyle w:val="25"/>
              <w:jc w:val="center"/>
              <w:rPr>
                <w:rFonts w:ascii="Times New Roman" w:hAnsi="Times New Roman"/>
                <w:sz w:val="21"/>
                <w:szCs w:val="21"/>
              </w:rPr>
            </w:pPr>
            <w:r>
              <w:rPr>
                <w:rFonts w:hint="eastAsia" w:ascii="Times New Roman" w:hAnsi="Times New Roman"/>
                <w:sz w:val="21"/>
                <w:szCs w:val="21"/>
                <w:lang w:eastAsia="zh-CN"/>
              </w:rPr>
              <w:t>330、380</w:t>
            </w:r>
          </w:p>
        </w:tc>
      </w:tr>
      <w:tr>
        <w:tblPrEx>
          <w:tblCellMar>
            <w:top w:w="0" w:type="dxa"/>
            <w:left w:w="108" w:type="dxa"/>
            <w:bottom w:w="0" w:type="dxa"/>
            <w:right w:w="108" w:type="dxa"/>
          </w:tblCellMar>
        </w:tblPrEx>
        <w:trPr>
          <w:jc w:val="center"/>
        </w:trPr>
        <w:tc>
          <w:tcPr>
            <w:tcW w:w="1568" w:type="pct"/>
            <w:shd w:val="clear" w:color="auto" w:fill="auto"/>
          </w:tcPr>
          <w:p>
            <w:pPr>
              <w:pStyle w:val="25"/>
              <w:jc w:val="center"/>
              <w:rPr>
                <w:rFonts w:ascii="Times New Roman" w:hAnsi="Times New Roman"/>
                <w:sz w:val="21"/>
                <w:szCs w:val="21"/>
                <w:lang w:eastAsia="zh-CN"/>
              </w:rPr>
            </w:pPr>
            <w:r>
              <w:rPr>
                <w:rFonts w:hint="eastAsia" w:ascii="Times New Roman" w:hAnsi="Times New Roman"/>
                <w:sz w:val="21"/>
                <w:szCs w:val="21"/>
                <w:lang w:eastAsia="zh-CN"/>
              </w:rPr>
              <w:t xml:space="preserve">水喷嘴直径 </w:t>
            </w:r>
            <w:r>
              <w:rPr>
                <w:rFonts w:ascii="Times New Roman" w:hAnsi="Times New Roman"/>
                <w:sz w:val="21"/>
                <w:szCs w:val="21"/>
                <w:lang w:eastAsia="zh-CN"/>
              </w:rPr>
              <w:t>(mm)</w:t>
            </w:r>
          </w:p>
        </w:tc>
        <w:tc>
          <w:tcPr>
            <w:tcW w:w="3432" w:type="pct"/>
            <w:shd w:val="clear" w:color="auto" w:fill="auto"/>
          </w:tcPr>
          <w:p>
            <w:pPr>
              <w:pStyle w:val="25"/>
              <w:jc w:val="center"/>
              <w:rPr>
                <w:rFonts w:ascii="Times New Roman" w:hAnsi="Times New Roman"/>
                <w:sz w:val="21"/>
                <w:szCs w:val="21"/>
                <w:lang w:eastAsia="zh-CN"/>
              </w:rPr>
            </w:pPr>
            <w:r>
              <w:rPr>
                <w:rFonts w:hint="eastAsia" w:ascii="Times New Roman" w:hAnsi="Times New Roman"/>
                <w:sz w:val="21"/>
                <w:szCs w:val="21"/>
                <w:lang w:eastAsia="zh-CN"/>
              </w:rPr>
              <w:t>0</w:t>
            </w:r>
            <w:r>
              <w:rPr>
                <w:rFonts w:ascii="Times New Roman" w:hAnsi="Times New Roman"/>
                <w:sz w:val="21"/>
                <w:szCs w:val="21"/>
                <w:lang w:eastAsia="zh-CN"/>
              </w:rPr>
              <w:t>.3</w:t>
            </w:r>
            <w:r>
              <w:rPr>
                <w:rFonts w:hint="eastAsia" w:ascii="Times New Roman" w:hAnsi="Times New Roman"/>
                <w:sz w:val="21"/>
                <w:szCs w:val="21"/>
                <w:lang w:eastAsia="zh-CN"/>
              </w:rPr>
              <w:t>3</w:t>
            </w:r>
          </w:p>
        </w:tc>
      </w:tr>
      <w:tr>
        <w:tblPrEx>
          <w:tblCellMar>
            <w:top w:w="0" w:type="dxa"/>
            <w:left w:w="108" w:type="dxa"/>
            <w:bottom w:w="0" w:type="dxa"/>
            <w:right w:w="108" w:type="dxa"/>
          </w:tblCellMar>
        </w:tblPrEx>
        <w:trPr>
          <w:jc w:val="center"/>
        </w:trPr>
        <w:tc>
          <w:tcPr>
            <w:tcW w:w="1568" w:type="pct"/>
            <w:shd w:val="clear" w:color="auto" w:fill="auto"/>
          </w:tcPr>
          <w:p>
            <w:pPr>
              <w:pStyle w:val="25"/>
              <w:jc w:val="center"/>
              <w:rPr>
                <w:rFonts w:ascii="Times New Roman" w:hAnsi="Times New Roman"/>
                <w:sz w:val="21"/>
                <w:szCs w:val="21"/>
                <w:lang w:eastAsia="zh-CN"/>
              </w:rPr>
            </w:pPr>
            <w:r>
              <w:rPr>
                <w:rFonts w:hint="eastAsia" w:ascii="Times New Roman" w:hAnsi="Times New Roman"/>
                <w:sz w:val="21"/>
                <w:szCs w:val="21"/>
                <w:lang w:eastAsia="zh-CN"/>
              </w:rPr>
              <w:t xml:space="preserve">磨料砂管直径 </w:t>
            </w:r>
            <w:r>
              <w:rPr>
                <w:rFonts w:ascii="Times New Roman" w:hAnsi="Times New Roman"/>
                <w:sz w:val="21"/>
                <w:szCs w:val="21"/>
                <w:lang w:eastAsia="zh-CN"/>
              </w:rPr>
              <w:t>(mm)</w:t>
            </w:r>
          </w:p>
        </w:tc>
        <w:tc>
          <w:tcPr>
            <w:tcW w:w="3432" w:type="pct"/>
            <w:shd w:val="clear" w:color="auto" w:fill="auto"/>
          </w:tcPr>
          <w:p>
            <w:pPr>
              <w:pStyle w:val="25"/>
              <w:jc w:val="center"/>
              <w:rPr>
                <w:rFonts w:ascii="Times New Roman" w:hAnsi="Times New Roman"/>
                <w:sz w:val="21"/>
                <w:szCs w:val="21"/>
                <w:lang w:eastAsia="zh-CN"/>
              </w:rPr>
            </w:pPr>
            <w:r>
              <w:rPr>
                <w:rFonts w:hint="eastAsia" w:ascii="Times New Roman" w:hAnsi="Times New Roman"/>
                <w:sz w:val="21"/>
                <w:szCs w:val="21"/>
                <w:lang w:eastAsia="zh-CN"/>
              </w:rPr>
              <w:t>0</w:t>
            </w:r>
            <w:r>
              <w:rPr>
                <w:rFonts w:ascii="Times New Roman" w:hAnsi="Times New Roman"/>
                <w:sz w:val="21"/>
                <w:szCs w:val="21"/>
                <w:lang w:eastAsia="zh-CN"/>
              </w:rPr>
              <w:t>.8</w:t>
            </w:r>
            <w:r>
              <w:rPr>
                <w:rFonts w:hint="eastAsia" w:ascii="Times New Roman" w:hAnsi="Times New Roman"/>
                <w:sz w:val="21"/>
                <w:szCs w:val="21"/>
                <w:lang w:eastAsia="zh-CN"/>
              </w:rPr>
              <w:t>8</w:t>
            </w:r>
            <w:r>
              <w:rPr>
                <w:rFonts w:ascii="Times New Roman" w:hAnsi="Times New Roman"/>
                <w:sz w:val="21"/>
                <w:szCs w:val="21"/>
                <w:lang w:eastAsia="zh-CN"/>
              </w:rPr>
              <w:t>9</w:t>
            </w:r>
          </w:p>
        </w:tc>
      </w:tr>
      <w:tr>
        <w:tblPrEx>
          <w:tblCellMar>
            <w:top w:w="0" w:type="dxa"/>
            <w:left w:w="108" w:type="dxa"/>
            <w:bottom w:w="0" w:type="dxa"/>
            <w:right w:w="108" w:type="dxa"/>
          </w:tblCellMar>
        </w:tblPrEx>
        <w:trPr>
          <w:jc w:val="center"/>
        </w:trPr>
        <w:tc>
          <w:tcPr>
            <w:tcW w:w="1568" w:type="pct"/>
            <w:shd w:val="clear" w:color="auto" w:fill="auto"/>
          </w:tcPr>
          <w:p>
            <w:pPr>
              <w:pStyle w:val="25"/>
              <w:jc w:val="center"/>
              <w:rPr>
                <w:rFonts w:ascii="Times New Roman" w:hAnsi="Times New Roman"/>
                <w:sz w:val="21"/>
                <w:szCs w:val="21"/>
                <w:lang w:eastAsia="zh-CN"/>
              </w:rPr>
            </w:pPr>
            <w:r>
              <w:rPr>
                <w:rFonts w:hint="eastAsia" w:ascii="Times New Roman" w:hAnsi="Times New Roman"/>
                <w:sz w:val="21"/>
                <w:szCs w:val="21"/>
                <w:lang w:eastAsia="zh-CN"/>
              </w:rPr>
              <w:t>切割质量</w:t>
            </w:r>
            <w:r>
              <w:rPr>
                <w:rFonts w:ascii="Times New Roman" w:hAnsi="Times New Roman"/>
                <w:sz w:val="21"/>
                <w:szCs w:val="21"/>
                <w:lang w:eastAsia="zh-CN"/>
              </w:rPr>
              <w:t xml:space="preserve">等级 </w:t>
            </w:r>
          </w:p>
        </w:tc>
        <w:tc>
          <w:tcPr>
            <w:tcW w:w="3432" w:type="pct"/>
            <w:shd w:val="clear" w:color="auto" w:fill="auto"/>
          </w:tcPr>
          <w:p>
            <w:pPr>
              <w:pStyle w:val="25"/>
              <w:jc w:val="center"/>
              <w:rPr>
                <w:rFonts w:ascii="Times New Roman" w:hAnsi="Times New Roman"/>
                <w:sz w:val="21"/>
                <w:szCs w:val="21"/>
              </w:rPr>
            </w:pPr>
            <w:r>
              <w:rPr>
                <w:rFonts w:ascii="Times New Roman" w:hAnsi="Times New Roman"/>
                <w:sz w:val="21"/>
                <w:szCs w:val="21"/>
                <w:lang w:eastAsia="zh-CN"/>
              </w:rPr>
              <w:t>Q1</w:t>
            </w:r>
            <w:r>
              <w:rPr>
                <w:rFonts w:hint="eastAsia" w:ascii="Times New Roman" w:hAnsi="Times New Roman"/>
                <w:sz w:val="21"/>
                <w:szCs w:val="21"/>
                <w:lang w:eastAsia="zh-CN"/>
              </w:rPr>
              <w:t>、Q2、Q3、Q4、Q5</w:t>
            </w:r>
          </w:p>
        </w:tc>
      </w:tr>
      <w:tr>
        <w:tblPrEx>
          <w:tblCellMar>
            <w:top w:w="0" w:type="dxa"/>
            <w:left w:w="108" w:type="dxa"/>
            <w:bottom w:w="0" w:type="dxa"/>
            <w:right w:w="108" w:type="dxa"/>
          </w:tblCellMar>
        </w:tblPrEx>
        <w:trPr>
          <w:jc w:val="center"/>
        </w:trPr>
        <w:tc>
          <w:tcPr>
            <w:tcW w:w="1568" w:type="pct"/>
            <w:shd w:val="clear" w:color="auto" w:fill="auto"/>
          </w:tcPr>
          <w:p>
            <w:pPr>
              <w:pStyle w:val="25"/>
              <w:jc w:val="center"/>
              <w:rPr>
                <w:rFonts w:ascii="Times New Roman" w:hAnsi="Times New Roman"/>
                <w:sz w:val="21"/>
                <w:szCs w:val="21"/>
              </w:rPr>
            </w:pPr>
            <w:r>
              <w:rPr>
                <w:rFonts w:hint="eastAsia" w:ascii="Times New Roman" w:hAnsi="Times New Roman"/>
                <w:sz w:val="21"/>
                <w:szCs w:val="21"/>
                <w:lang w:eastAsia="zh-CN"/>
              </w:rPr>
              <w:t xml:space="preserve">靶距 </w:t>
            </w:r>
            <w:r>
              <w:rPr>
                <w:rFonts w:ascii="Times New Roman" w:hAnsi="Times New Roman"/>
                <w:sz w:val="21"/>
                <w:szCs w:val="21"/>
              </w:rPr>
              <w:t>(mm)</w:t>
            </w:r>
          </w:p>
        </w:tc>
        <w:tc>
          <w:tcPr>
            <w:tcW w:w="3432" w:type="pct"/>
            <w:shd w:val="clear" w:color="auto" w:fill="auto"/>
          </w:tcPr>
          <w:p>
            <w:pPr>
              <w:pStyle w:val="25"/>
              <w:jc w:val="center"/>
              <w:rPr>
                <w:rFonts w:ascii="Times New Roman" w:hAnsi="Times New Roman"/>
                <w:sz w:val="21"/>
                <w:szCs w:val="21"/>
              </w:rPr>
            </w:pPr>
            <w:r>
              <w:rPr>
                <w:rFonts w:hint="eastAsia" w:ascii="Times New Roman" w:hAnsi="Times New Roman"/>
                <w:sz w:val="21"/>
                <w:szCs w:val="21"/>
                <w:lang w:eastAsia="zh-CN"/>
              </w:rPr>
              <w:t>1.5</w:t>
            </w:r>
          </w:p>
        </w:tc>
      </w:tr>
      <w:tr>
        <w:tblPrEx>
          <w:tblCellMar>
            <w:top w:w="0" w:type="dxa"/>
            <w:left w:w="108" w:type="dxa"/>
            <w:bottom w:w="0" w:type="dxa"/>
            <w:right w:w="108" w:type="dxa"/>
          </w:tblCellMar>
        </w:tblPrEx>
        <w:trPr>
          <w:jc w:val="center"/>
        </w:trPr>
        <w:tc>
          <w:tcPr>
            <w:tcW w:w="1568" w:type="pct"/>
            <w:shd w:val="clear" w:color="auto" w:fill="auto"/>
          </w:tcPr>
          <w:p>
            <w:pPr>
              <w:pStyle w:val="25"/>
              <w:jc w:val="center"/>
              <w:rPr>
                <w:rFonts w:ascii="Times New Roman" w:hAnsi="Times New Roman"/>
                <w:sz w:val="21"/>
                <w:szCs w:val="21"/>
              </w:rPr>
            </w:pPr>
            <w:r>
              <w:rPr>
                <w:rFonts w:ascii="Times New Roman" w:hAnsi="Times New Roman"/>
                <w:sz w:val="21"/>
                <w:szCs w:val="21"/>
              </w:rPr>
              <w:t>磨料种类</w:t>
            </w:r>
          </w:p>
        </w:tc>
        <w:tc>
          <w:tcPr>
            <w:tcW w:w="3432" w:type="pct"/>
            <w:shd w:val="clear" w:color="auto" w:fill="auto"/>
          </w:tcPr>
          <w:p>
            <w:pPr>
              <w:pStyle w:val="25"/>
              <w:jc w:val="center"/>
              <w:rPr>
                <w:rFonts w:ascii="Times New Roman" w:hAnsi="Times New Roman"/>
                <w:sz w:val="21"/>
                <w:szCs w:val="21"/>
                <w:lang w:eastAsia="zh-CN"/>
              </w:rPr>
            </w:pPr>
            <w:r>
              <w:rPr>
                <w:rFonts w:hint="eastAsia" w:ascii="Times New Roman" w:hAnsi="Times New Roman"/>
                <w:sz w:val="21"/>
                <w:szCs w:val="21"/>
                <w:lang w:eastAsia="zh-CN"/>
              </w:rPr>
              <w:t>石榴石</w:t>
            </w:r>
          </w:p>
        </w:tc>
      </w:tr>
      <w:tr>
        <w:tblPrEx>
          <w:tblCellMar>
            <w:top w:w="0" w:type="dxa"/>
            <w:left w:w="108" w:type="dxa"/>
            <w:bottom w:w="0" w:type="dxa"/>
            <w:right w:w="108" w:type="dxa"/>
          </w:tblCellMar>
        </w:tblPrEx>
        <w:trPr>
          <w:jc w:val="center"/>
        </w:trPr>
        <w:tc>
          <w:tcPr>
            <w:tcW w:w="1568" w:type="pct"/>
            <w:shd w:val="clear" w:color="auto" w:fill="auto"/>
          </w:tcPr>
          <w:p>
            <w:pPr>
              <w:pStyle w:val="25"/>
              <w:jc w:val="center"/>
              <w:rPr>
                <w:rFonts w:ascii="Times New Roman" w:hAnsi="Times New Roman"/>
                <w:sz w:val="21"/>
                <w:szCs w:val="21"/>
              </w:rPr>
            </w:pPr>
            <w:r>
              <w:rPr>
                <w:rFonts w:ascii="Times New Roman" w:hAnsi="Times New Roman"/>
                <w:sz w:val="21"/>
                <w:szCs w:val="21"/>
              </w:rPr>
              <w:t>磨料粒度 (mesh)</w:t>
            </w:r>
          </w:p>
        </w:tc>
        <w:tc>
          <w:tcPr>
            <w:tcW w:w="3432" w:type="pct"/>
            <w:shd w:val="clear" w:color="auto" w:fill="auto"/>
          </w:tcPr>
          <w:p>
            <w:pPr>
              <w:pStyle w:val="25"/>
              <w:jc w:val="center"/>
              <w:rPr>
                <w:rFonts w:ascii="Times New Roman" w:hAnsi="Times New Roman"/>
                <w:sz w:val="21"/>
                <w:szCs w:val="21"/>
              </w:rPr>
            </w:pPr>
            <w:r>
              <w:rPr>
                <w:rFonts w:hint="eastAsia" w:ascii="Times New Roman" w:hAnsi="Times New Roman"/>
                <w:sz w:val="21"/>
                <w:szCs w:val="21"/>
                <w:lang w:eastAsia="zh-CN"/>
              </w:rPr>
              <w:t>80</w:t>
            </w:r>
          </w:p>
        </w:tc>
      </w:tr>
      <w:tr>
        <w:tblPrEx>
          <w:tblCellMar>
            <w:top w:w="0" w:type="dxa"/>
            <w:left w:w="108" w:type="dxa"/>
            <w:bottom w:w="0" w:type="dxa"/>
            <w:right w:w="108" w:type="dxa"/>
          </w:tblCellMar>
        </w:tblPrEx>
        <w:trPr>
          <w:jc w:val="center"/>
        </w:trPr>
        <w:tc>
          <w:tcPr>
            <w:tcW w:w="1568" w:type="pct"/>
            <w:tcBorders>
              <w:bottom w:val="single" w:color="auto" w:sz="18" w:space="0"/>
            </w:tcBorders>
            <w:shd w:val="clear" w:color="auto" w:fill="auto"/>
          </w:tcPr>
          <w:p>
            <w:pPr>
              <w:pStyle w:val="25"/>
              <w:jc w:val="center"/>
              <w:rPr>
                <w:rFonts w:ascii="Times New Roman" w:hAnsi="Times New Roman"/>
                <w:sz w:val="21"/>
                <w:szCs w:val="21"/>
              </w:rPr>
            </w:pPr>
            <w:r>
              <w:rPr>
                <w:rFonts w:ascii="Times New Roman" w:hAnsi="Times New Roman"/>
                <w:sz w:val="21"/>
                <w:szCs w:val="21"/>
              </w:rPr>
              <w:t>磨料流量 (kg/min)</w:t>
            </w:r>
          </w:p>
        </w:tc>
        <w:tc>
          <w:tcPr>
            <w:tcW w:w="3432" w:type="pct"/>
            <w:tcBorders>
              <w:bottom w:val="single" w:color="auto" w:sz="18" w:space="0"/>
            </w:tcBorders>
            <w:shd w:val="clear" w:color="auto" w:fill="auto"/>
          </w:tcPr>
          <w:p>
            <w:pPr>
              <w:pStyle w:val="25"/>
              <w:jc w:val="center"/>
              <w:rPr>
                <w:rFonts w:ascii="Times New Roman" w:hAnsi="Times New Roman"/>
                <w:sz w:val="21"/>
                <w:szCs w:val="21"/>
              </w:rPr>
            </w:pPr>
            <w:r>
              <w:rPr>
                <w:rFonts w:ascii="Times New Roman" w:hAnsi="Times New Roman"/>
                <w:sz w:val="21"/>
                <w:szCs w:val="21"/>
                <w:lang w:eastAsia="zh-CN"/>
              </w:rPr>
              <w:t>0.</w:t>
            </w:r>
            <w:r>
              <w:rPr>
                <w:rFonts w:hint="eastAsia" w:ascii="Times New Roman" w:hAnsi="Times New Roman"/>
                <w:sz w:val="21"/>
                <w:szCs w:val="21"/>
                <w:lang w:eastAsia="zh-CN"/>
              </w:rPr>
              <w:t>4</w:t>
            </w:r>
          </w:p>
        </w:tc>
      </w:tr>
    </w:tbl>
    <w:p>
      <w:pPr>
        <w:spacing w:line="360" w:lineRule="auto"/>
        <w:rPr>
          <w:sz w:val="24"/>
        </w:rPr>
      </w:pPr>
    </w:p>
    <w:p>
      <w:pPr>
        <w:spacing w:line="360" w:lineRule="auto"/>
        <w:ind w:firstLine="480" w:firstLineChars="200"/>
        <w:rPr>
          <w:sz w:val="24"/>
        </w:rPr>
      </w:pPr>
      <w:r>
        <w:rPr>
          <w:rFonts w:hint="eastAsia"/>
          <w:sz w:val="24"/>
        </w:rPr>
        <w:t>对于实验</w:t>
      </w:r>
      <w:r>
        <w:rPr>
          <w:sz w:val="24"/>
        </w:rPr>
        <w:t>设备</w:t>
      </w:r>
      <w:r>
        <w:rPr>
          <w:rFonts w:hint="eastAsia"/>
          <w:sz w:val="24"/>
        </w:rPr>
        <w:t>智能水刀加工中心LTJ1613-5A而言</w:t>
      </w:r>
      <w:r>
        <w:rPr>
          <w:sz w:val="24"/>
        </w:rPr>
        <w:t>，</w:t>
      </w:r>
      <w:r>
        <w:rPr>
          <w:rFonts w:hint="eastAsia"/>
          <w:sz w:val="24"/>
        </w:rPr>
        <w:t>大部分</w:t>
      </w:r>
      <w:r>
        <w:rPr>
          <w:sz w:val="24"/>
        </w:rPr>
        <w:t>参数都</w:t>
      </w:r>
      <w:r>
        <w:rPr>
          <w:rFonts w:hint="eastAsia"/>
          <w:sz w:val="24"/>
        </w:rPr>
        <w:t>可以直接按</w:t>
      </w:r>
      <w:r>
        <w:rPr>
          <w:sz w:val="24"/>
        </w:rPr>
        <w:t>要求进行</w:t>
      </w:r>
      <w:r>
        <w:rPr>
          <w:rFonts w:hint="eastAsia"/>
          <w:sz w:val="24"/>
        </w:rPr>
        <w:t>设定。其中</w:t>
      </w:r>
      <w:r>
        <w:rPr>
          <w:sz w:val="24"/>
        </w:rPr>
        <w:t>磨料流量</w:t>
      </w:r>
      <w:r>
        <w:rPr>
          <w:rFonts w:hint="eastAsia"/>
          <w:sz w:val="24"/>
        </w:rPr>
        <w:t>的</w:t>
      </w:r>
      <w:r>
        <w:rPr>
          <w:sz w:val="24"/>
        </w:rPr>
        <w:t>测定方法为</w:t>
      </w:r>
      <w:r>
        <w:rPr>
          <w:rFonts w:hint="eastAsia"/>
          <w:sz w:val="24"/>
        </w:rPr>
        <w:t>开启磨料阀门60秒，用</w:t>
      </w:r>
      <w:r>
        <w:rPr>
          <w:sz w:val="24"/>
        </w:rPr>
        <w:t>容器</w:t>
      </w:r>
      <w:r>
        <w:rPr>
          <w:rFonts w:hint="eastAsia"/>
          <w:sz w:val="24"/>
        </w:rPr>
        <w:t>接住</w:t>
      </w:r>
      <w:r>
        <w:rPr>
          <w:sz w:val="24"/>
        </w:rPr>
        <w:t>所有磨料，</w:t>
      </w:r>
      <w:r>
        <w:rPr>
          <w:rFonts w:hint="eastAsia"/>
          <w:sz w:val="24"/>
        </w:rPr>
        <w:t>然后用精密电子秤测量去皮后容器内</w:t>
      </w:r>
      <w:r>
        <w:rPr>
          <w:sz w:val="24"/>
        </w:rPr>
        <w:t>的</w:t>
      </w:r>
      <w:r>
        <w:rPr>
          <w:rFonts w:hint="eastAsia"/>
          <w:sz w:val="24"/>
        </w:rPr>
        <w:t>磨料总质量，</w:t>
      </w:r>
      <w:r>
        <w:rPr>
          <w:sz w:val="24"/>
        </w:rPr>
        <w:t>如图</w:t>
      </w:r>
      <w:r>
        <w:rPr>
          <w:rFonts w:hint="eastAsia"/>
          <w:sz w:val="24"/>
        </w:rPr>
        <w:t>3.</w:t>
      </w:r>
      <w:r>
        <w:rPr>
          <w:sz w:val="24"/>
        </w:rPr>
        <w:t>5</w:t>
      </w:r>
      <w:r>
        <w:rPr>
          <w:rFonts w:hint="eastAsia"/>
          <w:sz w:val="24"/>
        </w:rPr>
        <w:t>所示。测定</w:t>
      </w:r>
      <w:r>
        <w:rPr>
          <w:sz w:val="24"/>
        </w:rPr>
        <w:t>结果如</w:t>
      </w:r>
      <w:r>
        <w:rPr>
          <w:rFonts w:hint="eastAsia"/>
          <w:sz w:val="24"/>
        </w:rPr>
        <w:t>表3.2所示，磨料流量存在一定的波动，</w:t>
      </w:r>
      <w:r>
        <w:rPr>
          <w:sz w:val="24"/>
        </w:rPr>
        <w:t>其</w:t>
      </w:r>
      <w:r>
        <w:rPr>
          <w:rFonts w:hint="eastAsia"/>
          <w:sz w:val="24"/>
        </w:rPr>
        <w:t>多次</w:t>
      </w:r>
      <w:r>
        <w:rPr>
          <w:sz w:val="24"/>
        </w:rPr>
        <w:t>测量结果的</w:t>
      </w:r>
      <w:r>
        <w:rPr>
          <w:rFonts w:hint="eastAsia"/>
          <w:sz w:val="24"/>
        </w:rPr>
        <w:t>平均值为0.4 kg/min。</w:t>
      </w:r>
    </w:p>
    <w:p>
      <w:pPr>
        <w:spacing w:line="360" w:lineRule="auto"/>
        <w:ind w:firstLine="480" w:firstLineChars="200"/>
        <w:rPr>
          <w:sz w:val="24"/>
        </w:rPr>
      </w:pPr>
    </w:p>
    <w:p>
      <w:pPr>
        <w:pStyle w:val="24"/>
        <w:spacing w:line="360" w:lineRule="auto"/>
        <w:ind w:left="1200" w:firstLine="0" w:firstLineChars="0"/>
        <w:jc w:val="both"/>
        <w:rPr>
          <w:sz w:val="24"/>
        </w:rPr>
      </w:pPr>
      <w:r>
        <w:rPr>
          <w:rFonts w:hint="eastAsia"/>
          <w:lang w:val="en-US" w:eastAsia="zh-CN"/>
        </w:rPr>
        <w:t xml:space="preserve">              </w:t>
      </w:r>
      <w:r>
        <w:drawing>
          <wp:inline distT="0" distB="0" distL="0" distR="0">
            <wp:extent cx="1719580" cy="2164080"/>
            <wp:effectExtent l="0" t="0" r="13970" b="7620"/>
            <wp:docPr id="114" name="图片 35" descr="E:\陈明资料\自然科学基金相关\实验\照片日志\8-29\IMG_10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5" descr="E:\陈明资料\自然科学基金相关\实验\照片日志\8-29\IMG_1084.JPG"/>
                    <pic:cNvPicPr>
                      <a:picLocks noChangeAspect="1" noChangeArrowheads="1"/>
                    </pic:cNvPicPr>
                  </pic:nvPicPr>
                  <pic:blipFill>
                    <a:blip r:embed="rId96" cstate="print">
                      <a:extLst>
                        <a:ext uri="{28A0092B-C50C-407E-A947-70E740481C1C}">
                          <a14:useLocalDpi xmlns:a14="http://schemas.microsoft.com/office/drawing/2010/main" val="0"/>
                        </a:ext>
                      </a:extLst>
                    </a:blip>
                    <a:srcRect b="5363"/>
                    <a:stretch>
                      <a:fillRect/>
                    </a:stretch>
                  </pic:blipFill>
                  <pic:spPr>
                    <a:xfrm>
                      <a:off x="0" y="0"/>
                      <a:ext cx="1719580" cy="2164080"/>
                    </a:xfrm>
                    <a:prstGeom prst="rect">
                      <a:avLst/>
                    </a:prstGeom>
                    <a:noFill/>
                    <a:ln>
                      <a:noFill/>
                    </a:ln>
                  </pic:spPr>
                </pic:pic>
              </a:graphicData>
            </a:graphic>
          </wp:inline>
        </w:drawing>
      </w:r>
    </w:p>
    <w:p>
      <w:pPr>
        <w:pStyle w:val="24"/>
        <w:spacing w:line="360" w:lineRule="auto"/>
        <w:ind w:left="1200" w:firstLine="1470" w:firstLineChars="700"/>
        <w:jc w:val="both"/>
      </w:pPr>
      <w:r>
        <w:rPr>
          <w:rFonts w:hint="eastAsia"/>
        </w:rPr>
        <w:t>图3.</w:t>
      </w:r>
      <w:r>
        <w:t xml:space="preserve">5 </w:t>
      </w:r>
      <w:r>
        <w:rPr>
          <w:rFonts w:hint="eastAsia"/>
        </w:rPr>
        <w:t xml:space="preserve"> 精密</w:t>
      </w:r>
      <w:r>
        <w:t>电子秤称重示意图</w:t>
      </w:r>
    </w:p>
    <w:p>
      <w:pPr>
        <w:spacing w:line="360" w:lineRule="auto"/>
        <w:jc w:val="center"/>
      </w:pPr>
      <w:r>
        <w:rPr>
          <w:rFonts w:hint="eastAsia"/>
        </w:rPr>
        <w:t>表3.2  磨料流量的测量结果</w:t>
      </w:r>
    </w:p>
    <w:tbl>
      <w:tblPr>
        <w:tblStyle w:val="13"/>
        <w:tblW w:w="5000" w:type="pct"/>
        <w:tblInd w:w="0" w:type="dxa"/>
        <w:tblLayout w:type="fixed"/>
        <w:tblCellMar>
          <w:top w:w="0" w:type="dxa"/>
          <w:left w:w="108" w:type="dxa"/>
          <w:bottom w:w="0" w:type="dxa"/>
          <w:right w:w="108" w:type="dxa"/>
        </w:tblCellMar>
      </w:tblPr>
      <w:tblGrid>
        <w:gridCol w:w="1382"/>
        <w:gridCol w:w="841"/>
        <w:gridCol w:w="768"/>
        <w:gridCol w:w="768"/>
        <w:gridCol w:w="768"/>
        <w:gridCol w:w="768"/>
        <w:gridCol w:w="768"/>
        <w:gridCol w:w="768"/>
        <w:gridCol w:w="790"/>
        <w:gridCol w:w="907"/>
      </w:tblGrid>
      <w:tr>
        <w:tblPrEx>
          <w:tblCellMar>
            <w:top w:w="0" w:type="dxa"/>
            <w:left w:w="108" w:type="dxa"/>
            <w:bottom w:w="0" w:type="dxa"/>
            <w:right w:w="108" w:type="dxa"/>
          </w:tblCellMar>
        </w:tblPrEx>
        <w:tc>
          <w:tcPr>
            <w:tcW w:w="811" w:type="pct"/>
            <w:tcBorders>
              <w:top w:val="single" w:color="auto" w:sz="18" w:space="0"/>
              <w:bottom w:val="single" w:color="auto" w:sz="8" w:space="0"/>
            </w:tcBorders>
            <w:shd w:val="clear" w:color="auto" w:fill="auto"/>
            <w:vAlign w:val="bottom"/>
          </w:tcPr>
          <w:p>
            <w:pPr>
              <w:pStyle w:val="25"/>
              <w:rPr>
                <w:rFonts w:ascii="Times New Roman" w:hAnsi="Times New Roman"/>
                <w:sz w:val="18"/>
                <w:szCs w:val="18"/>
              </w:rPr>
            </w:pPr>
            <w:r>
              <w:rPr>
                <w:rFonts w:ascii="Times New Roman" w:hAnsi="Times New Roman"/>
                <w:sz w:val="18"/>
                <w:szCs w:val="18"/>
              </w:rPr>
              <w:t>序号</w:t>
            </w:r>
          </w:p>
        </w:tc>
        <w:tc>
          <w:tcPr>
            <w:tcW w:w="493" w:type="pct"/>
            <w:tcBorders>
              <w:top w:val="single" w:color="auto" w:sz="18" w:space="0"/>
              <w:bottom w:val="single" w:color="auto" w:sz="8" w:space="0"/>
            </w:tcBorders>
            <w:shd w:val="clear" w:color="auto" w:fill="auto"/>
            <w:vAlign w:val="bottom"/>
          </w:tcPr>
          <w:p>
            <w:pPr>
              <w:pStyle w:val="25"/>
              <w:rPr>
                <w:rFonts w:ascii="Times New Roman" w:hAnsi="Times New Roman"/>
                <w:sz w:val="18"/>
                <w:szCs w:val="18"/>
              </w:rPr>
            </w:pPr>
            <w:r>
              <w:rPr>
                <w:rFonts w:ascii="Times New Roman" w:hAnsi="Times New Roman"/>
                <w:sz w:val="18"/>
                <w:szCs w:val="18"/>
              </w:rPr>
              <w:t>1</w:t>
            </w:r>
          </w:p>
        </w:tc>
        <w:tc>
          <w:tcPr>
            <w:tcW w:w="450" w:type="pct"/>
            <w:tcBorders>
              <w:top w:val="single" w:color="auto" w:sz="18" w:space="0"/>
              <w:bottom w:val="single" w:color="auto" w:sz="8" w:space="0"/>
            </w:tcBorders>
            <w:shd w:val="clear" w:color="auto" w:fill="auto"/>
            <w:vAlign w:val="bottom"/>
          </w:tcPr>
          <w:p>
            <w:pPr>
              <w:pStyle w:val="25"/>
              <w:rPr>
                <w:rFonts w:ascii="Times New Roman" w:hAnsi="Times New Roman"/>
                <w:sz w:val="18"/>
                <w:szCs w:val="18"/>
              </w:rPr>
            </w:pPr>
            <w:r>
              <w:rPr>
                <w:rFonts w:ascii="Times New Roman" w:hAnsi="Times New Roman"/>
                <w:sz w:val="18"/>
                <w:szCs w:val="18"/>
              </w:rPr>
              <w:t>2</w:t>
            </w:r>
          </w:p>
        </w:tc>
        <w:tc>
          <w:tcPr>
            <w:tcW w:w="450" w:type="pct"/>
            <w:tcBorders>
              <w:top w:val="single" w:color="auto" w:sz="18" w:space="0"/>
              <w:bottom w:val="single" w:color="auto" w:sz="8" w:space="0"/>
            </w:tcBorders>
            <w:shd w:val="clear" w:color="auto" w:fill="auto"/>
            <w:vAlign w:val="bottom"/>
          </w:tcPr>
          <w:p>
            <w:pPr>
              <w:pStyle w:val="25"/>
              <w:rPr>
                <w:rFonts w:ascii="Times New Roman" w:hAnsi="Times New Roman"/>
                <w:sz w:val="18"/>
                <w:szCs w:val="18"/>
              </w:rPr>
            </w:pPr>
            <w:r>
              <w:rPr>
                <w:rFonts w:ascii="Times New Roman" w:hAnsi="Times New Roman"/>
                <w:sz w:val="18"/>
                <w:szCs w:val="18"/>
              </w:rPr>
              <w:t>3</w:t>
            </w:r>
          </w:p>
        </w:tc>
        <w:tc>
          <w:tcPr>
            <w:tcW w:w="450" w:type="pct"/>
            <w:tcBorders>
              <w:top w:val="single" w:color="auto" w:sz="18" w:space="0"/>
              <w:bottom w:val="single" w:color="auto" w:sz="8" w:space="0"/>
            </w:tcBorders>
            <w:shd w:val="clear" w:color="auto" w:fill="auto"/>
            <w:vAlign w:val="bottom"/>
          </w:tcPr>
          <w:p>
            <w:pPr>
              <w:pStyle w:val="25"/>
              <w:rPr>
                <w:rFonts w:ascii="Times New Roman" w:hAnsi="Times New Roman"/>
                <w:sz w:val="18"/>
                <w:szCs w:val="18"/>
              </w:rPr>
            </w:pPr>
            <w:r>
              <w:rPr>
                <w:rFonts w:ascii="Times New Roman" w:hAnsi="Times New Roman"/>
                <w:sz w:val="18"/>
                <w:szCs w:val="18"/>
              </w:rPr>
              <w:t>4</w:t>
            </w:r>
          </w:p>
        </w:tc>
        <w:tc>
          <w:tcPr>
            <w:tcW w:w="450" w:type="pct"/>
            <w:tcBorders>
              <w:top w:val="single" w:color="auto" w:sz="18" w:space="0"/>
              <w:bottom w:val="single" w:color="auto" w:sz="8" w:space="0"/>
            </w:tcBorders>
            <w:shd w:val="clear" w:color="auto" w:fill="auto"/>
            <w:vAlign w:val="bottom"/>
          </w:tcPr>
          <w:p>
            <w:pPr>
              <w:pStyle w:val="25"/>
              <w:rPr>
                <w:rFonts w:ascii="Times New Roman" w:hAnsi="Times New Roman"/>
                <w:sz w:val="18"/>
                <w:szCs w:val="18"/>
              </w:rPr>
            </w:pPr>
            <w:r>
              <w:rPr>
                <w:rFonts w:ascii="Times New Roman" w:hAnsi="Times New Roman"/>
                <w:sz w:val="18"/>
                <w:szCs w:val="18"/>
              </w:rPr>
              <w:t>5</w:t>
            </w:r>
          </w:p>
        </w:tc>
        <w:tc>
          <w:tcPr>
            <w:tcW w:w="450" w:type="pct"/>
            <w:tcBorders>
              <w:top w:val="single" w:color="auto" w:sz="18" w:space="0"/>
              <w:bottom w:val="single" w:color="auto" w:sz="8" w:space="0"/>
            </w:tcBorders>
            <w:shd w:val="clear" w:color="auto" w:fill="auto"/>
            <w:vAlign w:val="bottom"/>
          </w:tcPr>
          <w:p>
            <w:pPr>
              <w:pStyle w:val="25"/>
              <w:rPr>
                <w:rFonts w:ascii="Times New Roman" w:hAnsi="Times New Roman"/>
                <w:sz w:val="18"/>
                <w:szCs w:val="18"/>
              </w:rPr>
            </w:pPr>
            <w:r>
              <w:rPr>
                <w:rFonts w:ascii="Times New Roman" w:hAnsi="Times New Roman"/>
                <w:sz w:val="18"/>
                <w:szCs w:val="18"/>
              </w:rPr>
              <w:t>6</w:t>
            </w:r>
          </w:p>
        </w:tc>
        <w:tc>
          <w:tcPr>
            <w:tcW w:w="450" w:type="pct"/>
            <w:tcBorders>
              <w:top w:val="single" w:color="auto" w:sz="18" w:space="0"/>
              <w:bottom w:val="single" w:color="auto" w:sz="8" w:space="0"/>
            </w:tcBorders>
            <w:shd w:val="clear" w:color="auto" w:fill="auto"/>
            <w:vAlign w:val="bottom"/>
          </w:tcPr>
          <w:p>
            <w:pPr>
              <w:pStyle w:val="25"/>
              <w:rPr>
                <w:rFonts w:ascii="Times New Roman" w:hAnsi="Times New Roman"/>
                <w:sz w:val="18"/>
                <w:szCs w:val="18"/>
              </w:rPr>
            </w:pPr>
            <w:r>
              <w:rPr>
                <w:rFonts w:ascii="Times New Roman" w:hAnsi="Times New Roman"/>
                <w:sz w:val="18"/>
                <w:szCs w:val="18"/>
              </w:rPr>
              <w:t>7</w:t>
            </w:r>
          </w:p>
        </w:tc>
        <w:tc>
          <w:tcPr>
            <w:tcW w:w="463" w:type="pct"/>
            <w:tcBorders>
              <w:top w:val="single" w:color="auto" w:sz="18" w:space="0"/>
              <w:bottom w:val="single" w:color="auto" w:sz="8" w:space="0"/>
            </w:tcBorders>
            <w:shd w:val="clear" w:color="auto" w:fill="auto"/>
            <w:vAlign w:val="bottom"/>
          </w:tcPr>
          <w:p>
            <w:pPr>
              <w:pStyle w:val="25"/>
              <w:rPr>
                <w:rFonts w:ascii="Times New Roman" w:hAnsi="Times New Roman"/>
                <w:sz w:val="18"/>
                <w:szCs w:val="18"/>
              </w:rPr>
            </w:pPr>
            <w:r>
              <w:rPr>
                <w:rFonts w:ascii="Times New Roman" w:hAnsi="Times New Roman"/>
                <w:sz w:val="18"/>
                <w:szCs w:val="18"/>
              </w:rPr>
              <w:t>8</w:t>
            </w:r>
          </w:p>
        </w:tc>
        <w:tc>
          <w:tcPr>
            <w:tcW w:w="532" w:type="pct"/>
            <w:tcBorders>
              <w:top w:val="single" w:color="auto" w:sz="18" w:space="0"/>
              <w:bottom w:val="single" w:color="auto" w:sz="8" w:space="0"/>
            </w:tcBorders>
            <w:shd w:val="clear" w:color="auto" w:fill="auto"/>
            <w:vAlign w:val="bottom"/>
          </w:tcPr>
          <w:p>
            <w:pPr>
              <w:pStyle w:val="25"/>
              <w:rPr>
                <w:rFonts w:ascii="Times New Roman" w:hAnsi="Times New Roman"/>
                <w:sz w:val="18"/>
                <w:szCs w:val="18"/>
              </w:rPr>
            </w:pPr>
            <w:r>
              <w:rPr>
                <w:rFonts w:ascii="Times New Roman" w:hAnsi="Times New Roman"/>
                <w:sz w:val="18"/>
                <w:szCs w:val="18"/>
              </w:rPr>
              <w:t>平均值</w:t>
            </w:r>
          </w:p>
        </w:tc>
      </w:tr>
      <w:tr>
        <w:tblPrEx>
          <w:tblCellMar>
            <w:top w:w="0" w:type="dxa"/>
            <w:left w:w="108" w:type="dxa"/>
            <w:bottom w:w="0" w:type="dxa"/>
            <w:right w:w="108" w:type="dxa"/>
          </w:tblCellMar>
        </w:tblPrEx>
        <w:tc>
          <w:tcPr>
            <w:tcW w:w="811" w:type="pct"/>
            <w:tcBorders>
              <w:top w:val="single" w:color="auto" w:sz="8" w:space="0"/>
              <w:bottom w:val="single" w:color="auto" w:sz="18" w:space="0"/>
            </w:tcBorders>
            <w:shd w:val="clear" w:color="auto" w:fill="auto"/>
          </w:tcPr>
          <w:p>
            <w:pPr>
              <w:pStyle w:val="25"/>
              <w:rPr>
                <w:rFonts w:ascii="Times New Roman" w:hAnsi="Times New Roman"/>
                <w:sz w:val="18"/>
                <w:szCs w:val="18"/>
              </w:rPr>
            </w:pPr>
            <w:r>
              <w:rPr>
                <w:rFonts w:ascii="Times New Roman" w:hAnsi="Times New Roman"/>
                <w:sz w:val="18"/>
                <w:szCs w:val="18"/>
              </w:rPr>
              <w:t xml:space="preserve">磨料流量 </w:t>
            </w:r>
            <w:r>
              <w:rPr>
                <w:rFonts w:hint="eastAsia" w:ascii="Times New Roman" w:hAnsi="Times New Roman"/>
                <w:sz w:val="18"/>
                <w:szCs w:val="18"/>
                <w:lang w:eastAsia="zh-CN"/>
              </w:rPr>
              <w:t>(</w:t>
            </w:r>
            <w:r>
              <w:rPr>
                <w:rFonts w:ascii="Times New Roman" w:hAnsi="Times New Roman"/>
                <w:sz w:val="18"/>
                <w:szCs w:val="18"/>
              </w:rPr>
              <w:t>g/min)</w:t>
            </w:r>
          </w:p>
        </w:tc>
        <w:tc>
          <w:tcPr>
            <w:tcW w:w="493" w:type="pct"/>
            <w:tcBorders>
              <w:top w:val="single" w:color="auto" w:sz="8" w:space="0"/>
              <w:bottom w:val="single" w:color="auto" w:sz="18" w:space="0"/>
            </w:tcBorders>
            <w:shd w:val="clear" w:color="auto" w:fill="auto"/>
          </w:tcPr>
          <w:p>
            <w:pPr>
              <w:pStyle w:val="25"/>
              <w:rPr>
                <w:rFonts w:ascii="Times New Roman" w:hAnsi="Times New Roman"/>
                <w:sz w:val="18"/>
                <w:szCs w:val="18"/>
              </w:rPr>
            </w:pPr>
            <w:r>
              <w:rPr>
                <w:rFonts w:hint="eastAsia" w:ascii="Times New Roman" w:hAnsi="Times New Roman"/>
                <w:sz w:val="18"/>
                <w:szCs w:val="18"/>
                <w:lang w:eastAsia="zh-CN"/>
              </w:rPr>
              <w:t>4</w:t>
            </w:r>
            <w:r>
              <w:rPr>
                <w:rFonts w:ascii="Times New Roman" w:hAnsi="Times New Roman"/>
                <w:sz w:val="18"/>
                <w:szCs w:val="18"/>
              </w:rPr>
              <w:t>05.1</w:t>
            </w:r>
          </w:p>
        </w:tc>
        <w:tc>
          <w:tcPr>
            <w:tcW w:w="450" w:type="pct"/>
            <w:tcBorders>
              <w:top w:val="single" w:color="auto" w:sz="8" w:space="0"/>
              <w:bottom w:val="single" w:color="auto" w:sz="18" w:space="0"/>
            </w:tcBorders>
            <w:shd w:val="clear" w:color="auto" w:fill="auto"/>
          </w:tcPr>
          <w:p>
            <w:pPr>
              <w:pStyle w:val="25"/>
              <w:rPr>
                <w:rFonts w:ascii="Times New Roman" w:hAnsi="Times New Roman"/>
                <w:sz w:val="18"/>
                <w:szCs w:val="18"/>
              </w:rPr>
            </w:pPr>
            <w:r>
              <w:rPr>
                <w:rFonts w:hint="eastAsia" w:ascii="Times New Roman" w:hAnsi="Times New Roman"/>
                <w:sz w:val="18"/>
                <w:szCs w:val="18"/>
                <w:lang w:eastAsia="zh-CN"/>
              </w:rPr>
              <w:t>3</w:t>
            </w:r>
            <w:r>
              <w:rPr>
                <w:rFonts w:ascii="Times New Roman" w:hAnsi="Times New Roman"/>
                <w:sz w:val="18"/>
                <w:szCs w:val="18"/>
              </w:rPr>
              <w:t>96.9</w:t>
            </w:r>
          </w:p>
        </w:tc>
        <w:tc>
          <w:tcPr>
            <w:tcW w:w="450" w:type="pct"/>
            <w:tcBorders>
              <w:top w:val="single" w:color="auto" w:sz="8" w:space="0"/>
              <w:bottom w:val="single" w:color="auto" w:sz="18" w:space="0"/>
            </w:tcBorders>
            <w:shd w:val="clear" w:color="auto" w:fill="auto"/>
          </w:tcPr>
          <w:p>
            <w:pPr>
              <w:pStyle w:val="25"/>
              <w:rPr>
                <w:rFonts w:ascii="Times New Roman" w:hAnsi="Times New Roman"/>
                <w:sz w:val="18"/>
                <w:szCs w:val="18"/>
              </w:rPr>
            </w:pPr>
            <w:r>
              <w:rPr>
                <w:rFonts w:hint="eastAsia" w:ascii="Times New Roman" w:hAnsi="Times New Roman"/>
                <w:sz w:val="18"/>
                <w:szCs w:val="18"/>
                <w:lang w:eastAsia="zh-CN"/>
              </w:rPr>
              <w:t>4</w:t>
            </w:r>
            <w:r>
              <w:rPr>
                <w:rFonts w:ascii="Times New Roman" w:hAnsi="Times New Roman"/>
                <w:sz w:val="18"/>
                <w:szCs w:val="18"/>
              </w:rPr>
              <w:t>00.9</w:t>
            </w:r>
          </w:p>
        </w:tc>
        <w:tc>
          <w:tcPr>
            <w:tcW w:w="450" w:type="pct"/>
            <w:tcBorders>
              <w:top w:val="single" w:color="auto" w:sz="8" w:space="0"/>
              <w:bottom w:val="single" w:color="auto" w:sz="18" w:space="0"/>
            </w:tcBorders>
            <w:shd w:val="clear" w:color="auto" w:fill="auto"/>
          </w:tcPr>
          <w:p>
            <w:pPr>
              <w:pStyle w:val="25"/>
              <w:rPr>
                <w:rFonts w:ascii="Times New Roman" w:hAnsi="Times New Roman"/>
                <w:sz w:val="18"/>
                <w:szCs w:val="18"/>
              </w:rPr>
            </w:pPr>
            <w:r>
              <w:rPr>
                <w:rFonts w:hint="eastAsia" w:ascii="Times New Roman" w:hAnsi="Times New Roman"/>
                <w:sz w:val="18"/>
                <w:szCs w:val="18"/>
                <w:lang w:eastAsia="zh-CN"/>
              </w:rPr>
              <w:t>3</w:t>
            </w:r>
            <w:r>
              <w:rPr>
                <w:rFonts w:ascii="Times New Roman" w:hAnsi="Times New Roman"/>
                <w:sz w:val="18"/>
                <w:szCs w:val="18"/>
              </w:rPr>
              <w:t>92.7</w:t>
            </w:r>
          </w:p>
        </w:tc>
        <w:tc>
          <w:tcPr>
            <w:tcW w:w="450" w:type="pct"/>
            <w:tcBorders>
              <w:top w:val="single" w:color="auto" w:sz="8" w:space="0"/>
              <w:bottom w:val="single" w:color="auto" w:sz="18" w:space="0"/>
            </w:tcBorders>
            <w:shd w:val="clear" w:color="auto" w:fill="auto"/>
          </w:tcPr>
          <w:p>
            <w:pPr>
              <w:pStyle w:val="25"/>
              <w:rPr>
                <w:rFonts w:ascii="Times New Roman" w:hAnsi="Times New Roman"/>
                <w:sz w:val="18"/>
                <w:szCs w:val="18"/>
              </w:rPr>
            </w:pPr>
            <w:r>
              <w:rPr>
                <w:rFonts w:hint="eastAsia" w:ascii="Times New Roman" w:hAnsi="Times New Roman"/>
                <w:sz w:val="18"/>
                <w:szCs w:val="18"/>
                <w:lang w:eastAsia="zh-CN"/>
              </w:rPr>
              <w:t>4</w:t>
            </w:r>
            <w:r>
              <w:rPr>
                <w:rFonts w:ascii="Times New Roman" w:hAnsi="Times New Roman"/>
                <w:sz w:val="18"/>
                <w:szCs w:val="18"/>
              </w:rPr>
              <w:t>08.2</w:t>
            </w:r>
          </w:p>
        </w:tc>
        <w:tc>
          <w:tcPr>
            <w:tcW w:w="450" w:type="pct"/>
            <w:tcBorders>
              <w:top w:val="single" w:color="auto" w:sz="8" w:space="0"/>
              <w:bottom w:val="single" w:color="auto" w:sz="18" w:space="0"/>
            </w:tcBorders>
            <w:shd w:val="clear" w:color="auto" w:fill="auto"/>
          </w:tcPr>
          <w:p>
            <w:pPr>
              <w:pStyle w:val="25"/>
              <w:rPr>
                <w:rFonts w:ascii="Times New Roman" w:hAnsi="Times New Roman"/>
                <w:sz w:val="18"/>
                <w:szCs w:val="18"/>
              </w:rPr>
            </w:pPr>
            <w:r>
              <w:rPr>
                <w:rFonts w:hint="eastAsia" w:ascii="Times New Roman" w:hAnsi="Times New Roman"/>
                <w:sz w:val="18"/>
                <w:szCs w:val="18"/>
                <w:lang w:eastAsia="zh-CN"/>
              </w:rPr>
              <w:t>4</w:t>
            </w:r>
            <w:r>
              <w:rPr>
                <w:rFonts w:ascii="Times New Roman" w:hAnsi="Times New Roman"/>
                <w:sz w:val="18"/>
                <w:szCs w:val="18"/>
              </w:rPr>
              <w:t>00.0</w:t>
            </w:r>
          </w:p>
        </w:tc>
        <w:tc>
          <w:tcPr>
            <w:tcW w:w="450" w:type="pct"/>
            <w:tcBorders>
              <w:top w:val="single" w:color="auto" w:sz="8" w:space="0"/>
              <w:bottom w:val="single" w:color="auto" w:sz="18" w:space="0"/>
            </w:tcBorders>
            <w:shd w:val="clear" w:color="auto" w:fill="auto"/>
          </w:tcPr>
          <w:p>
            <w:pPr>
              <w:pStyle w:val="25"/>
              <w:rPr>
                <w:rFonts w:ascii="Times New Roman" w:hAnsi="Times New Roman"/>
                <w:sz w:val="18"/>
                <w:szCs w:val="18"/>
              </w:rPr>
            </w:pPr>
            <w:r>
              <w:rPr>
                <w:rFonts w:hint="eastAsia" w:ascii="Times New Roman" w:hAnsi="Times New Roman"/>
                <w:sz w:val="18"/>
                <w:szCs w:val="18"/>
                <w:lang w:eastAsia="zh-CN"/>
              </w:rPr>
              <w:t>4</w:t>
            </w:r>
            <w:r>
              <w:rPr>
                <w:rFonts w:ascii="Times New Roman" w:hAnsi="Times New Roman"/>
                <w:sz w:val="18"/>
                <w:szCs w:val="18"/>
              </w:rPr>
              <w:t>10.0</w:t>
            </w:r>
          </w:p>
        </w:tc>
        <w:tc>
          <w:tcPr>
            <w:tcW w:w="463" w:type="pct"/>
            <w:tcBorders>
              <w:top w:val="single" w:color="auto" w:sz="8" w:space="0"/>
              <w:bottom w:val="single" w:color="auto" w:sz="18" w:space="0"/>
            </w:tcBorders>
            <w:shd w:val="clear" w:color="auto" w:fill="auto"/>
          </w:tcPr>
          <w:p>
            <w:pPr>
              <w:pStyle w:val="25"/>
              <w:rPr>
                <w:rFonts w:ascii="Times New Roman" w:hAnsi="Times New Roman"/>
                <w:sz w:val="18"/>
                <w:szCs w:val="18"/>
              </w:rPr>
            </w:pPr>
            <w:r>
              <w:rPr>
                <w:rFonts w:hint="eastAsia" w:ascii="Times New Roman" w:hAnsi="Times New Roman"/>
                <w:sz w:val="18"/>
                <w:szCs w:val="18"/>
                <w:lang w:eastAsia="zh-CN"/>
              </w:rPr>
              <w:t>4</w:t>
            </w:r>
            <w:r>
              <w:rPr>
                <w:rFonts w:ascii="Times New Roman" w:hAnsi="Times New Roman"/>
                <w:sz w:val="18"/>
                <w:szCs w:val="18"/>
              </w:rPr>
              <w:t>01.8</w:t>
            </w:r>
          </w:p>
        </w:tc>
        <w:tc>
          <w:tcPr>
            <w:tcW w:w="532" w:type="pct"/>
            <w:tcBorders>
              <w:top w:val="single" w:color="auto" w:sz="8" w:space="0"/>
              <w:bottom w:val="single" w:color="auto" w:sz="18" w:space="0"/>
            </w:tcBorders>
            <w:shd w:val="clear" w:color="auto" w:fill="auto"/>
          </w:tcPr>
          <w:p>
            <w:pPr>
              <w:pStyle w:val="25"/>
              <w:rPr>
                <w:rFonts w:ascii="Times New Roman" w:hAnsi="Times New Roman"/>
                <w:sz w:val="18"/>
                <w:szCs w:val="18"/>
              </w:rPr>
            </w:pPr>
            <w:r>
              <w:rPr>
                <w:rFonts w:hint="eastAsia" w:ascii="Times New Roman" w:hAnsi="Times New Roman"/>
                <w:sz w:val="18"/>
                <w:szCs w:val="18"/>
                <w:lang w:eastAsia="zh-CN"/>
              </w:rPr>
              <w:t>4</w:t>
            </w:r>
            <w:r>
              <w:rPr>
                <w:rFonts w:ascii="Times New Roman" w:hAnsi="Times New Roman"/>
                <w:sz w:val="18"/>
                <w:szCs w:val="18"/>
              </w:rPr>
              <w:t>02.0</w:t>
            </w:r>
          </w:p>
        </w:tc>
      </w:tr>
    </w:tbl>
    <w:p>
      <w:pPr>
        <w:spacing w:line="360" w:lineRule="auto"/>
        <w:ind w:firstLine="480" w:firstLineChars="200"/>
        <w:rPr>
          <w:sz w:val="24"/>
        </w:rPr>
      </w:pPr>
    </w:p>
    <w:p>
      <w:pPr>
        <w:spacing w:line="360" w:lineRule="auto"/>
        <w:ind w:firstLine="480" w:firstLineChars="200"/>
        <w:rPr>
          <w:sz w:val="24"/>
        </w:rPr>
      </w:pPr>
      <w:r>
        <w:rPr>
          <w:rFonts w:hint="eastAsia"/>
          <w:sz w:val="24"/>
        </w:rPr>
        <w:t>另外</w:t>
      </w:r>
      <w:r>
        <w:rPr>
          <w:sz w:val="24"/>
        </w:rPr>
        <w:t>由于涉及到不同的切割质量等级，</w:t>
      </w:r>
      <w:r>
        <w:rPr>
          <w:rFonts w:hint="eastAsia"/>
          <w:sz w:val="24"/>
        </w:rPr>
        <w:t>本文同样</w:t>
      </w:r>
      <w:r>
        <w:rPr>
          <w:sz w:val="24"/>
        </w:rPr>
        <w:t>进行了</w:t>
      </w:r>
      <w:r>
        <w:rPr>
          <w:rFonts w:hint="eastAsia"/>
          <w:sz w:val="24"/>
        </w:rPr>
        <w:t>分离</w:t>
      </w:r>
      <w:r>
        <w:rPr>
          <w:sz w:val="24"/>
        </w:rPr>
        <w:t>速度实验验证，</w:t>
      </w:r>
      <w:r>
        <w:rPr>
          <w:rFonts w:hint="eastAsia"/>
          <w:sz w:val="24"/>
        </w:rPr>
        <w:t>采用的分离</w:t>
      </w:r>
      <w:r>
        <w:rPr>
          <w:sz w:val="24"/>
        </w:rPr>
        <w:t>速度测定方法</w:t>
      </w:r>
      <w:r>
        <w:fldChar w:fldCharType="begin"/>
      </w:r>
      <w:r>
        <w:instrText xml:space="preserve"> REF _Ref40298295 \r \h  \* MERGEFORMAT </w:instrText>
      </w:r>
      <w:r>
        <w:fldChar w:fldCharType="separate"/>
      </w:r>
      <w:r>
        <w:rPr>
          <w:sz w:val="24"/>
          <w:vertAlign w:val="superscript"/>
        </w:rPr>
        <w:t>[62]</w:t>
      </w:r>
      <w:r>
        <w:fldChar w:fldCharType="end"/>
      </w:r>
      <w:r>
        <w:rPr>
          <w:sz w:val="24"/>
        </w:rPr>
        <w:t>如下：</w:t>
      </w:r>
    </w:p>
    <w:p>
      <w:pPr>
        <w:numPr>
          <w:ilvl w:val="0"/>
          <w:numId w:val="6"/>
        </w:numPr>
        <w:spacing w:line="360" w:lineRule="auto"/>
        <w:ind w:left="0" w:firstLine="420"/>
        <w:rPr>
          <w:sz w:val="24"/>
        </w:rPr>
      </w:pPr>
      <w:r>
        <w:rPr>
          <w:rFonts w:hint="eastAsia"/>
          <w:sz w:val="24"/>
        </w:rPr>
        <w:t>根据切割</w:t>
      </w:r>
      <w:r>
        <w:rPr>
          <w:sz w:val="24"/>
        </w:rPr>
        <w:t>经验确定</w:t>
      </w:r>
      <w:r>
        <w:rPr>
          <w:rFonts w:hint="eastAsia"/>
          <w:sz w:val="24"/>
        </w:rPr>
        <w:t>初始切割</w:t>
      </w:r>
      <w:r>
        <w:rPr>
          <w:sz w:val="24"/>
        </w:rPr>
        <w:t>速度</w:t>
      </w:r>
      <w:r>
        <w:rPr>
          <w:rFonts w:hint="eastAsia"/>
          <w:sz w:val="24"/>
        </w:rPr>
        <w:t>，在材料上切割</w:t>
      </w:r>
      <w:r>
        <w:rPr>
          <w:sz w:val="24"/>
        </w:rPr>
        <w:t>一条</w:t>
      </w:r>
      <w:r>
        <w:rPr>
          <w:rFonts w:hint="eastAsia"/>
          <w:sz w:val="24"/>
        </w:rPr>
        <w:t>50</w:t>
      </w:r>
      <w:r>
        <w:rPr>
          <w:sz w:val="24"/>
        </w:rPr>
        <w:t xml:space="preserve"> </w:t>
      </w:r>
      <w:r>
        <w:rPr>
          <w:rFonts w:hint="eastAsia"/>
          <w:sz w:val="24"/>
        </w:rPr>
        <w:t>mm的直线(太短</w:t>
      </w:r>
      <w:r>
        <w:rPr>
          <w:sz w:val="24"/>
        </w:rPr>
        <w:t>则</w:t>
      </w:r>
      <w:r>
        <w:rPr>
          <w:rFonts w:hint="eastAsia"/>
          <w:sz w:val="24"/>
        </w:rPr>
        <w:t>无法</w:t>
      </w:r>
      <w:r>
        <w:rPr>
          <w:sz w:val="24"/>
        </w:rPr>
        <w:t>达到稳定</w:t>
      </w:r>
      <w:r>
        <w:rPr>
          <w:rFonts w:hint="eastAsia"/>
          <w:sz w:val="24"/>
        </w:rPr>
        <w:t>切割</w:t>
      </w:r>
      <w:r>
        <w:rPr>
          <w:sz w:val="24"/>
        </w:rPr>
        <w:t>速度阶段，太长则浪费材料</w:t>
      </w:r>
      <w:r>
        <w:rPr>
          <w:rFonts w:hint="eastAsia"/>
          <w:sz w:val="24"/>
        </w:rPr>
        <w:t>)；</w:t>
      </w:r>
    </w:p>
    <w:p>
      <w:pPr>
        <w:numPr>
          <w:ilvl w:val="0"/>
          <w:numId w:val="6"/>
        </w:numPr>
        <w:spacing w:line="360" w:lineRule="auto"/>
        <w:ind w:left="0" w:firstLine="420"/>
        <w:rPr>
          <w:sz w:val="24"/>
        </w:rPr>
      </w:pPr>
      <w:r>
        <w:rPr>
          <w:rFonts w:hint="eastAsia"/>
          <w:sz w:val="24"/>
        </w:rPr>
        <w:t>观察切缝</w:t>
      </w:r>
      <w:r>
        <w:rPr>
          <w:sz w:val="24"/>
        </w:rPr>
        <w:t>下表面是否达到</w:t>
      </w:r>
      <w:r>
        <w:rPr>
          <w:rFonts w:hint="eastAsia"/>
          <w:sz w:val="24"/>
        </w:rPr>
        <w:t>分离</w:t>
      </w:r>
      <w:r>
        <w:rPr>
          <w:sz w:val="24"/>
        </w:rPr>
        <w:t>速度标准</w:t>
      </w:r>
      <w:r>
        <w:rPr>
          <w:rFonts w:hint="eastAsia"/>
          <w:sz w:val="24"/>
        </w:rPr>
        <w:t>，</w:t>
      </w:r>
      <w:r>
        <w:rPr>
          <w:sz w:val="24"/>
        </w:rPr>
        <w:t>即</w:t>
      </w:r>
      <w:r>
        <w:rPr>
          <w:rFonts w:hint="eastAsia"/>
          <w:sz w:val="24"/>
        </w:rPr>
        <w:t>对于</w:t>
      </w:r>
      <w:r>
        <w:rPr>
          <w:sz w:val="24"/>
        </w:rPr>
        <w:t>塑性材料</w:t>
      </w:r>
      <w:r>
        <w:rPr>
          <w:rFonts w:hint="eastAsia"/>
          <w:sz w:val="24"/>
        </w:rPr>
        <w:t>存在小于1.6</w:t>
      </w:r>
      <w:r>
        <w:rPr>
          <w:sz w:val="24"/>
        </w:rPr>
        <w:t xml:space="preserve"> </w:t>
      </w:r>
      <w:r>
        <w:rPr>
          <w:rFonts w:hint="eastAsia"/>
          <w:sz w:val="24"/>
        </w:rPr>
        <w:t>mm长度</w:t>
      </w:r>
      <w:r>
        <w:rPr>
          <w:sz w:val="24"/>
        </w:rPr>
        <w:t>的</w:t>
      </w:r>
      <w:r>
        <w:rPr>
          <w:rFonts w:hint="eastAsia"/>
          <w:sz w:val="24"/>
        </w:rPr>
        <w:t>材料</w:t>
      </w:r>
      <w:r>
        <w:rPr>
          <w:sz w:val="24"/>
        </w:rPr>
        <w:t>粘连</w:t>
      </w:r>
      <w:r>
        <w:rPr>
          <w:rFonts w:hint="eastAsia"/>
          <w:sz w:val="24"/>
        </w:rPr>
        <w:t>(bridg</w:t>
      </w:r>
      <w:r>
        <w:rPr>
          <w:sz w:val="24"/>
        </w:rPr>
        <w:t>ing free</w:t>
      </w:r>
      <w:r>
        <w:rPr>
          <w:rFonts w:hint="eastAsia"/>
          <w:sz w:val="24"/>
        </w:rPr>
        <w:t>)或</w:t>
      </w:r>
      <w:r>
        <w:rPr>
          <w:sz w:val="24"/>
        </w:rPr>
        <w:t>对于脆性材料</w:t>
      </w:r>
      <w:r>
        <w:rPr>
          <w:rFonts w:hint="eastAsia"/>
          <w:sz w:val="24"/>
        </w:rPr>
        <w:t>存在</w:t>
      </w:r>
      <w:r>
        <w:rPr>
          <w:sz w:val="24"/>
        </w:rPr>
        <w:t>破碎</w:t>
      </w:r>
      <w:r>
        <w:rPr>
          <w:rFonts w:hint="eastAsia"/>
          <w:sz w:val="24"/>
        </w:rPr>
        <w:t>形貌，</w:t>
      </w:r>
      <w:r>
        <w:rPr>
          <w:sz w:val="24"/>
        </w:rPr>
        <w:t>如图</w:t>
      </w:r>
      <w:r>
        <w:rPr>
          <w:rFonts w:hint="eastAsia"/>
          <w:sz w:val="24"/>
        </w:rPr>
        <w:t>3.</w:t>
      </w:r>
      <w:r>
        <w:rPr>
          <w:sz w:val="24"/>
        </w:rPr>
        <w:t>6</w:t>
      </w:r>
      <w:r>
        <w:rPr>
          <w:rFonts w:hint="eastAsia"/>
          <w:sz w:val="24"/>
        </w:rPr>
        <w:t>所示。</w:t>
      </w:r>
      <w:r>
        <w:rPr>
          <w:rFonts w:hint="eastAsia"/>
          <w:sz w:val="24"/>
          <w:lang w:val="en-US" w:eastAsia="zh-CN"/>
        </w:rPr>
        <w:t>如果粘连长度大于1.6 mm</w:t>
      </w:r>
      <w:r>
        <w:rPr>
          <w:sz w:val="24"/>
        </w:rPr>
        <w:t>，</w:t>
      </w:r>
      <w:r>
        <w:rPr>
          <w:rFonts w:hint="eastAsia"/>
          <w:sz w:val="24"/>
        </w:rPr>
        <w:t>说明</w:t>
      </w:r>
      <w:r>
        <w:rPr>
          <w:sz w:val="24"/>
        </w:rPr>
        <w:t>当前速度</w:t>
      </w:r>
      <w:r>
        <w:rPr>
          <w:rFonts w:hint="eastAsia"/>
          <w:sz w:val="24"/>
        </w:rPr>
        <w:t>大于</w:t>
      </w:r>
      <w:r>
        <w:rPr>
          <w:sz w:val="24"/>
        </w:rPr>
        <w:t>分离速度，</w:t>
      </w:r>
      <w:r>
        <w:rPr>
          <w:rFonts w:hint="eastAsia"/>
          <w:sz w:val="24"/>
          <w:lang w:val="en-US" w:eastAsia="zh-CN"/>
        </w:rPr>
        <w:t>需</w:t>
      </w:r>
      <w:r>
        <w:rPr>
          <w:rFonts w:hint="eastAsia"/>
          <w:sz w:val="24"/>
        </w:rPr>
        <w:t>在</w:t>
      </w:r>
      <w:r>
        <w:rPr>
          <w:sz w:val="24"/>
        </w:rPr>
        <w:t>当前速度基础上降低5%</w:t>
      </w:r>
      <w:r>
        <w:rPr>
          <w:rFonts w:hint="eastAsia"/>
          <w:sz w:val="24"/>
        </w:rPr>
        <w:t>；</w:t>
      </w:r>
      <w:r>
        <w:rPr>
          <w:sz w:val="24"/>
        </w:rPr>
        <w:t>如</w:t>
      </w:r>
      <w:r>
        <w:rPr>
          <w:rFonts w:hint="eastAsia"/>
          <w:sz w:val="24"/>
          <w:lang w:val="en-US" w:eastAsia="zh-CN"/>
        </w:rPr>
        <w:t>果不存在粘连</w:t>
      </w:r>
      <w:r>
        <w:rPr>
          <w:sz w:val="24"/>
        </w:rPr>
        <w:t>，</w:t>
      </w:r>
      <w:r>
        <w:rPr>
          <w:rFonts w:hint="eastAsia"/>
          <w:sz w:val="24"/>
        </w:rPr>
        <w:t>说明</w:t>
      </w:r>
      <w:r>
        <w:rPr>
          <w:sz w:val="24"/>
        </w:rPr>
        <w:t>当前速度</w:t>
      </w:r>
      <w:r>
        <w:rPr>
          <w:rFonts w:hint="eastAsia"/>
          <w:sz w:val="24"/>
        </w:rPr>
        <w:t>小于</w:t>
      </w:r>
      <w:r>
        <w:rPr>
          <w:sz w:val="24"/>
        </w:rPr>
        <w:t>分离速度，</w:t>
      </w:r>
      <w:r>
        <w:rPr>
          <w:rFonts w:hint="eastAsia"/>
          <w:sz w:val="24"/>
          <w:lang w:val="en-US" w:eastAsia="zh-CN"/>
        </w:rPr>
        <w:t>需</w:t>
      </w:r>
      <w:r>
        <w:rPr>
          <w:sz w:val="24"/>
        </w:rPr>
        <w:t>在当前速度基础上增加</w:t>
      </w:r>
      <w:r>
        <w:rPr>
          <w:rFonts w:hint="eastAsia"/>
          <w:sz w:val="24"/>
        </w:rPr>
        <w:t>5</w:t>
      </w:r>
      <w:r>
        <w:rPr>
          <w:sz w:val="24"/>
        </w:rPr>
        <w:t>%</w:t>
      </w:r>
      <w:r>
        <w:rPr>
          <w:rFonts w:hint="eastAsia"/>
          <w:sz w:val="24"/>
        </w:rPr>
        <w:t>；</w:t>
      </w:r>
    </w:p>
    <w:p>
      <w:pPr>
        <w:numPr>
          <w:ilvl w:val="0"/>
          <w:numId w:val="6"/>
        </w:numPr>
        <w:spacing w:line="360" w:lineRule="auto"/>
        <w:ind w:left="0" w:firstLine="420"/>
        <w:rPr>
          <w:sz w:val="24"/>
        </w:rPr>
      </w:pPr>
      <w:r>
        <w:rPr>
          <w:sz w:val="24"/>
        </w:rPr>
        <w:t>不断重复</w:t>
      </w:r>
      <w:r>
        <w:rPr>
          <w:rFonts w:hint="eastAsia"/>
          <w:sz w:val="24"/>
        </w:rPr>
        <w:t>步骤</w:t>
      </w:r>
      <w:r>
        <w:rPr>
          <w:sz w:val="24"/>
        </w:rPr>
        <w:t>(2)，</w:t>
      </w:r>
      <w:r>
        <w:rPr>
          <w:rFonts w:hint="eastAsia"/>
          <w:sz w:val="24"/>
        </w:rPr>
        <w:t>直到</w:t>
      </w:r>
      <w:r>
        <w:rPr>
          <w:sz w:val="24"/>
        </w:rPr>
        <w:t>恰好达标，</w:t>
      </w:r>
      <w:r>
        <w:rPr>
          <w:rFonts w:hint="eastAsia"/>
          <w:sz w:val="24"/>
          <w:lang w:val="en-US" w:eastAsia="zh-CN"/>
        </w:rPr>
        <w:t>说明</w:t>
      </w:r>
      <w:r>
        <w:rPr>
          <w:rFonts w:hint="eastAsia"/>
          <w:sz w:val="24"/>
        </w:rPr>
        <w:t>该</w:t>
      </w:r>
      <w:r>
        <w:rPr>
          <w:rFonts w:hint="eastAsia"/>
          <w:sz w:val="24"/>
          <w:lang w:val="en-US" w:eastAsia="zh-CN"/>
        </w:rPr>
        <w:t>切割</w:t>
      </w:r>
      <w:r>
        <w:rPr>
          <w:sz w:val="24"/>
        </w:rPr>
        <w:t>速度</w:t>
      </w:r>
      <w:r>
        <w:rPr>
          <w:rFonts w:hint="eastAsia"/>
          <w:sz w:val="24"/>
          <w:lang w:val="en-US" w:eastAsia="zh-CN"/>
        </w:rPr>
        <w:t>为当前工况下的</w:t>
      </w:r>
      <w:r>
        <w:rPr>
          <w:sz w:val="24"/>
        </w:rPr>
        <w:t>分离速度。</w:t>
      </w:r>
    </w:p>
    <w:p>
      <w:pPr>
        <w:spacing w:line="360" w:lineRule="auto"/>
        <w:ind w:firstLine="480" w:firstLineChars="200"/>
        <w:rPr>
          <w:sz w:val="24"/>
        </w:rPr>
      </w:pPr>
      <w:r>
        <w:rPr>
          <w:rFonts w:hint="eastAsia"/>
          <w:sz w:val="24"/>
        </w:rPr>
        <w:t>另外，两条</w:t>
      </w:r>
      <w:r>
        <w:rPr>
          <w:sz w:val="24"/>
        </w:rPr>
        <w:t>切缝之间的距离要大于</w:t>
      </w:r>
      <w:r>
        <w:rPr>
          <w:rFonts w:hint="eastAsia"/>
          <w:sz w:val="24"/>
        </w:rPr>
        <w:t>5</w:t>
      </w:r>
      <w:r>
        <w:rPr>
          <w:sz w:val="24"/>
        </w:rPr>
        <w:t xml:space="preserve"> </w:t>
      </w:r>
      <w:r>
        <w:rPr>
          <w:rFonts w:hint="eastAsia"/>
          <w:sz w:val="24"/>
        </w:rPr>
        <w:t>mm，以</w:t>
      </w:r>
      <w:r>
        <w:rPr>
          <w:rFonts w:hint="eastAsia"/>
          <w:sz w:val="24"/>
          <w:lang w:val="en-US" w:eastAsia="zh-CN"/>
        </w:rPr>
        <w:t>避免</w:t>
      </w:r>
      <w:r>
        <w:rPr>
          <w:sz w:val="24"/>
        </w:rPr>
        <w:t>材料</w:t>
      </w:r>
      <w:r>
        <w:rPr>
          <w:rFonts w:hint="eastAsia"/>
          <w:sz w:val="24"/>
        </w:rPr>
        <w:t>强度</w:t>
      </w:r>
      <w:r>
        <w:rPr>
          <w:sz w:val="24"/>
        </w:rPr>
        <w:t>不足影响</w:t>
      </w:r>
      <w:r>
        <w:rPr>
          <w:rFonts w:hint="eastAsia"/>
          <w:sz w:val="24"/>
        </w:rPr>
        <w:t>分离</w:t>
      </w:r>
      <w:r>
        <w:rPr>
          <w:sz w:val="24"/>
        </w:rPr>
        <w:t>速度的测定。</w:t>
      </w:r>
    </w:p>
    <w:p>
      <w:pPr>
        <w:spacing w:line="360" w:lineRule="auto"/>
        <w:jc w:val="center"/>
      </w:pPr>
      <w:r>
        <w:rPr>
          <w:sz w:val="24"/>
        </w:rPr>
        <w:drawing>
          <wp:inline distT="0" distB="0" distL="0" distR="0">
            <wp:extent cx="4775835" cy="2251075"/>
            <wp:effectExtent l="0" t="0" r="5715" b="15875"/>
            <wp:docPr id="1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4775835" cy="2251075"/>
                    </a:xfrm>
                    <a:prstGeom prst="rect">
                      <a:avLst/>
                    </a:prstGeom>
                    <a:noFill/>
                    <a:ln>
                      <a:noFill/>
                    </a:ln>
                  </pic:spPr>
                </pic:pic>
              </a:graphicData>
            </a:graphic>
          </wp:inline>
        </w:drawing>
      </w:r>
    </w:p>
    <w:p>
      <w:pPr>
        <w:spacing w:line="360" w:lineRule="auto"/>
        <w:jc w:val="center"/>
      </w:pPr>
      <w:r>
        <w:rPr>
          <w:rFonts w:hint="eastAsia"/>
        </w:rPr>
        <w:t>图3.</w:t>
      </w:r>
      <w:r>
        <w:t>6</w:t>
      </w:r>
      <w:r>
        <w:rPr>
          <w:rFonts w:hint="eastAsia"/>
        </w:rPr>
        <w:t xml:space="preserve">  </w:t>
      </w:r>
      <w:r>
        <w:t>Zeng的分离速度判定标准——塑性材料(上)脆性材料(下)</w:t>
      </w:r>
      <w:r>
        <w:fldChar w:fldCharType="begin"/>
      </w:r>
      <w:r>
        <w:instrText xml:space="preserve"> REF _Ref40298295 \r \h  \* MERGEFORMAT </w:instrText>
      </w:r>
      <w:r>
        <w:fldChar w:fldCharType="separate"/>
      </w:r>
      <w:r>
        <w:rPr>
          <w:vertAlign w:val="superscript"/>
        </w:rPr>
        <w:t>[62]</w:t>
      </w:r>
      <w:r>
        <w:fldChar w:fldCharType="end"/>
      </w:r>
    </w:p>
    <w:p>
      <w:pPr>
        <w:spacing w:line="360" w:lineRule="auto"/>
        <w:rPr>
          <w:sz w:val="24"/>
        </w:rPr>
      </w:pPr>
      <w:r>
        <w:rPr>
          <w:sz w:val="24"/>
        </w:rPr>
        <w:tab/>
      </w:r>
    </w:p>
    <w:p>
      <w:pPr>
        <w:spacing w:line="360" w:lineRule="auto"/>
        <w:ind w:firstLine="480" w:firstLineChars="200"/>
        <w:rPr>
          <w:sz w:val="24"/>
          <w:szCs w:val="24"/>
        </w:rPr>
      </w:pPr>
      <w:r>
        <w:rPr>
          <w:rFonts w:hint="eastAsia"/>
          <w:sz w:val="24"/>
          <w:szCs w:val="24"/>
        </w:rPr>
        <w:t>根据实验</w:t>
      </w:r>
      <w:r>
        <w:rPr>
          <w:sz w:val="24"/>
          <w:szCs w:val="24"/>
        </w:rPr>
        <w:t>结果</w:t>
      </w:r>
      <w:r>
        <w:rPr>
          <w:rFonts w:hint="eastAsia"/>
          <w:sz w:val="24"/>
          <w:szCs w:val="24"/>
        </w:rPr>
        <w:t>和</w:t>
      </w:r>
      <w:r>
        <w:rPr>
          <w:sz w:val="24"/>
          <w:szCs w:val="24"/>
        </w:rPr>
        <w:t>公式</w:t>
      </w:r>
      <w:r>
        <w:rPr>
          <w:rFonts w:hint="eastAsia"/>
          <w:sz w:val="24"/>
          <w:szCs w:val="24"/>
        </w:rPr>
        <w:t>(2.21</w:t>
      </w:r>
      <w:r>
        <w:rPr>
          <w:sz w:val="24"/>
          <w:szCs w:val="24"/>
        </w:rPr>
        <w:t>)，</w:t>
      </w:r>
      <w:r>
        <w:rPr>
          <w:rFonts w:hint="eastAsia"/>
          <w:sz w:val="24"/>
          <w:szCs w:val="24"/>
        </w:rPr>
        <w:t>得到330</w:t>
      </w:r>
      <w:r>
        <w:rPr>
          <w:sz w:val="24"/>
          <w:szCs w:val="24"/>
        </w:rPr>
        <w:t xml:space="preserve"> MPa</w:t>
      </w:r>
      <w:r>
        <w:rPr>
          <w:rFonts w:hint="eastAsia"/>
          <w:sz w:val="24"/>
          <w:szCs w:val="24"/>
        </w:rPr>
        <w:t>压力、380</w:t>
      </w:r>
      <w:r>
        <w:rPr>
          <w:sz w:val="24"/>
          <w:szCs w:val="24"/>
        </w:rPr>
        <w:t xml:space="preserve"> MPa</w:t>
      </w:r>
      <w:r>
        <w:rPr>
          <w:rFonts w:hint="eastAsia"/>
          <w:sz w:val="24"/>
          <w:szCs w:val="24"/>
        </w:rPr>
        <w:t>压力下</w:t>
      </w:r>
      <w:r>
        <w:rPr>
          <w:sz w:val="24"/>
          <w:szCs w:val="24"/>
        </w:rPr>
        <w:t>的</w:t>
      </w:r>
      <w:r>
        <w:rPr>
          <w:rFonts w:hint="eastAsia"/>
          <w:sz w:val="24"/>
          <w:szCs w:val="24"/>
        </w:rPr>
        <w:t>分离速度</w:t>
      </w:r>
      <w:r>
        <w:rPr>
          <w:sz w:val="24"/>
          <w:szCs w:val="24"/>
        </w:rPr>
        <w:t>和</w:t>
      </w:r>
      <w:r>
        <w:rPr>
          <w:rFonts w:hint="eastAsia"/>
          <w:sz w:val="24"/>
          <w:szCs w:val="24"/>
        </w:rPr>
        <w:t>不同切割</w:t>
      </w:r>
      <w:r>
        <w:rPr>
          <w:sz w:val="24"/>
          <w:szCs w:val="24"/>
        </w:rPr>
        <w:t>质量</w:t>
      </w:r>
      <w:r>
        <w:rPr>
          <w:rFonts w:hint="eastAsia"/>
          <w:sz w:val="24"/>
          <w:szCs w:val="24"/>
        </w:rPr>
        <w:t>等级</w:t>
      </w:r>
      <w:r>
        <w:rPr>
          <w:sz w:val="24"/>
          <w:szCs w:val="24"/>
        </w:rPr>
        <w:t>下的切割速度</w:t>
      </w:r>
      <w:r>
        <w:rPr>
          <w:rFonts w:hint="eastAsia"/>
          <w:sz w:val="24"/>
          <w:szCs w:val="24"/>
        </w:rPr>
        <w:t>如表</w:t>
      </w:r>
      <w:r>
        <w:rPr>
          <w:sz w:val="24"/>
          <w:szCs w:val="24"/>
        </w:rPr>
        <w:t>3.</w:t>
      </w:r>
      <w:r>
        <w:rPr>
          <w:rFonts w:hint="eastAsia"/>
          <w:sz w:val="24"/>
          <w:szCs w:val="24"/>
        </w:rPr>
        <w:t>3和</w:t>
      </w:r>
      <w:r>
        <w:rPr>
          <w:sz w:val="24"/>
          <w:szCs w:val="24"/>
        </w:rPr>
        <w:t>表</w:t>
      </w:r>
      <w:r>
        <w:rPr>
          <w:rFonts w:hint="eastAsia"/>
          <w:sz w:val="24"/>
          <w:szCs w:val="24"/>
        </w:rPr>
        <w:t>3.4所示，单位均为mm</w:t>
      </w:r>
      <w:r>
        <w:rPr>
          <w:sz w:val="24"/>
          <w:szCs w:val="24"/>
        </w:rPr>
        <w:t>/min</w:t>
      </w:r>
      <w:r>
        <w:rPr>
          <w:rFonts w:hint="eastAsia"/>
          <w:sz w:val="24"/>
          <w:szCs w:val="24"/>
        </w:rPr>
        <w:t>。</w:t>
      </w:r>
    </w:p>
    <w:p>
      <w:pPr>
        <w:spacing w:line="360" w:lineRule="auto"/>
      </w:pPr>
    </w:p>
    <w:p>
      <w:pPr>
        <w:spacing w:line="360" w:lineRule="auto"/>
        <w:jc w:val="center"/>
      </w:pPr>
      <w:r>
        <w:rPr>
          <w:rFonts w:hint="eastAsia"/>
        </w:rPr>
        <w:t xml:space="preserve">表3.3  </w:t>
      </w:r>
      <w:r>
        <w:t>330 MPa压力下</w:t>
      </w:r>
      <w:r>
        <w:rPr>
          <w:rFonts w:hint="eastAsia"/>
        </w:rPr>
        <w:t>的切割速度表</w:t>
      </w:r>
    </w:p>
    <w:tbl>
      <w:tblPr>
        <w:tblStyle w:val="13"/>
        <w:tblW w:w="0" w:type="auto"/>
        <w:jc w:val="center"/>
        <w:tblLayout w:type="autofit"/>
        <w:tblCellMar>
          <w:top w:w="0" w:type="dxa"/>
          <w:left w:w="108" w:type="dxa"/>
          <w:bottom w:w="0" w:type="dxa"/>
          <w:right w:w="108" w:type="dxa"/>
        </w:tblCellMar>
      </w:tblPr>
      <w:tblGrid>
        <w:gridCol w:w="768"/>
        <w:gridCol w:w="284"/>
        <w:gridCol w:w="1134"/>
        <w:gridCol w:w="283"/>
        <w:gridCol w:w="1276"/>
        <w:gridCol w:w="284"/>
        <w:gridCol w:w="1134"/>
        <w:gridCol w:w="283"/>
        <w:gridCol w:w="1145"/>
        <w:gridCol w:w="273"/>
        <w:gridCol w:w="1190"/>
      </w:tblGrid>
      <w:tr>
        <w:tblPrEx>
          <w:tblCellMar>
            <w:top w:w="0" w:type="dxa"/>
            <w:left w:w="108" w:type="dxa"/>
            <w:bottom w:w="0" w:type="dxa"/>
            <w:right w:w="108" w:type="dxa"/>
          </w:tblCellMar>
        </w:tblPrEx>
        <w:trPr>
          <w:jc w:val="center"/>
        </w:trPr>
        <w:tc>
          <w:tcPr>
            <w:tcW w:w="708" w:type="dxa"/>
            <w:tcBorders>
              <w:top w:val="single" w:color="auto" w:sz="18" w:space="0"/>
              <w:bottom w:val="single" w:color="auto" w:sz="8" w:space="0"/>
            </w:tcBorders>
            <w:shd w:val="clear" w:color="auto" w:fill="auto"/>
          </w:tcPr>
          <w:p>
            <w:pPr>
              <w:jc w:val="center"/>
              <w:rPr>
                <w:rFonts w:ascii="Calibri" w:hAnsi="Calibri"/>
              </w:rPr>
            </w:pPr>
          </w:p>
        </w:tc>
        <w:tc>
          <w:tcPr>
            <w:tcW w:w="284" w:type="dxa"/>
            <w:tcBorders>
              <w:top w:val="single" w:color="auto" w:sz="18" w:space="0"/>
              <w:bottom w:val="single" w:color="auto" w:sz="8" w:space="0"/>
            </w:tcBorders>
            <w:shd w:val="clear" w:color="auto" w:fill="auto"/>
          </w:tcPr>
          <w:p>
            <w:pPr>
              <w:jc w:val="center"/>
              <w:rPr>
                <w:rFonts w:ascii="Calibri" w:hAnsi="Calibri"/>
              </w:rPr>
            </w:pPr>
          </w:p>
        </w:tc>
        <w:tc>
          <w:tcPr>
            <w:tcW w:w="1134" w:type="dxa"/>
            <w:tcBorders>
              <w:top w:val="single" w:color="auto" w:sz="18" w:space="0"/>
              <w:bottom w:val="single" w:color="auto" w:sz="8" w:space="0"/>
            </w:tcBorders>
            <w:shd w:val="clear" w:color="auto" w:fill="auto"/>
          </w:tcPr>
          <w:p>
            <w:pPr>
              <w:jc w:val="center"/>
            </w:pPr>
            <w:r>
              <w:t>20 mm厚</w:t>
            </w:r>
          </w:p>
        </w:tc>
        <w:tc>
          <w:tcPr>
            <w:tcW w:w="283" w:type="dxa"/>
            <w:tcBorders>
              <w:top w:val="single" w:color="auto" w:sz="18" w:space="0"/>
              <w:bottom w:val="single" w:color="auto" w:sz="8" w:space="0"/>
            </w:tcBorders>
            <w:shd w:val="clear" w:color="auto" w:fill="auto"/>
          </w:tcPr>
          <w:p>
            <w:pPr>
              <w:jc w:val="center"/>
              <w:rPr>
                <w:rFonts w:ascii="Calibri" w:hAnsi="Calibri"/>
              </w:rPr>
            </w:pPr>
          </w:p>
        </w:tc>
        <w:tc>
          <w:tcPr>
            <w:tcW w:w="1276" w:type="dxa"/>
            <w:tcBorders>
              <w:top w:val="single" w:color="auto" w:sz="18" w:space="0"/>
              <w:bottom w:val="single" w:color="auto" w:sz="8" w:space="0"/>
            </w:tcBorders>
            <w:shd w:val="clear" w:color="auto" w:fill="auto"/>
          </w:tcPr>
          <w:p>
            <w:pPr>
              <w:jc w:val="center"/>
            </w:pPr>
            <w:r>
              <w:t>40 mm厚</w:t>
            </w:r>
          </w:p>
        </w:tc>
        <w:tc>
          <w:tcPr>
            <w:tcW w:w="284" w:type="dxa"/>
            <w:tcBorders>
              <w:top w:val="single" w:color="auto" w:sz="18" w:space="0"/>
              <w:bottom w:val="single" w:color="auto" w:sz="8" w:space="0"/>
            </w:tcBorders>
            <w:shd w:val="clear" w:color="auto" w:fill="auto"/>
          </w:tcPr>
          <w:p>
            <w:pPr>
              <w:jc w:val="center"/>
              <w:rPr>
                <w:rFonts w:ascii="Calibri" w:hAnsi="Calibri"/>
              </w:rPr>
            </w:pPr>
          </w:p>
        </w:tc>
        <w:tc>
          <w:tcPr>
            <w:tcW w:w="1134" w:type="dxa"/>
            <w:tcBorders>
              <w:top w:val="single" w:color="auto" w:sz="18" w:space="0"/>
              <w:bottom w:val="single" w:color="auto" w:sz="8" w:space="0"/>
            </w:tcBorders>
            <w:shd w:val="clear" w:color="auto" w:fill="auto"/>
          </w:tcPr>
          <w:p>
            <w:pPr>
              <w:jc w:val="center"/>
            </w:pPr>
            <w:r>
              <w:t>60 mm厚</w:t>
            </w:r>
          </w:p>
        </w:tc>
        <w:tc>
          <w:tcPr>
            <w:tcW w:w="283" w:type="dxa"/>
            <w:tcBorders>
              <w:top w:val="single" w:color="auto" w:sz="18" w:space="0"/>
              <w:bottom w:val="single" w:color="auto" w:sz="8" w:space="0"/>
            </w:tcBorders>
            <w:shd w:val="clear" w:color="auto" w:fill="auto"/>
          </w:tcPr>
          <w:p>
            <w:pPr>
              <w:jc w:val="center"/>
              <w:rPr>
                <w:rFonts w:ascii="Calibri" w:hAnsi="Calibri"/>
              </w:rPr>
            </w:pPr>
          </w:p>
        </w:tc>
        <w:tc>
          <w:tcPr>
            <w:tcW w:w="1145" w:type="dxa"/>
            <w:tcBorders>
              <w:top w:val="single" w:color="auto" w:sz="18" w:space="0"/>
              <w:bottom w:val="single" w:color="auto" w:sz="8" w:space="0"/>
            </w:tcBorders>
            <w:shd w:val="clear" w:color="auto" w:fill="auto"/>
          </w:tcPr>
          <w:p>
            <w:pPr>
              <w:jc w:val="center"/>
            </w:pPr>
            <w:r>
              <w:t>80 mm厚</w:t>
            </w:r>
          </w:p>
        </w:tc>
        <w:tc>
          <w:tcPr>
            <w:tcW w:w="273" w:type="dxa"/>
            <w:tcBorders>
              <w:top w:val="single" w:color="auto" w:sz="18" w:space="0"/>
              <w:bottom w:val="single" w:color="auto" w:sz="8" w:space="0"/>
            </w:tcBorders>
            <w:shd w:val="clear" w:color="auto" w:fill="auto"/>
          </w:tcPr>
          <w:p>
            <w:pPr>
              <w:jc w:val="center"/>
              <w:rPr>
                <w:rFonts w:ascii="Calibri" w:hAnsi="Calibri"/>
              </w:rPr>
            </w:pPr>
          </w:p>
        </w:tc>
        <w:tc>
          <w:tcPr>
            <w:tcW w:w="1190" w:type="dxa"/>
            <w:tcBorders>
              <w:top w:val="single" w:color="auto" w:sz="18" w:space="0"/>
              <w:bottom w:val="single" w:color="auto" w:sz="8" w:space="0"/>
            </w:tcBorders>
            <w:shd w:val="clear" w:color="auto" w:fill="auto"/>
          </w:tcPr>
          <w:p>
            <w:pPr>
              <w:jc w:val="center"/>
            </w:pPr>
            <w:r>
              <w:t>100 mm厚</w:t>
            </w:r>
          </w:p>
        </w:tc>
      </w:tr>
      <w:tr>
        <w:tblPrEx>
          <w:tblCellMar>
            <w:top w:w="0" w:type="dxa"/>
            <w:left w:w="108" w:type="dxa"/>
            <w:bottom w:w="0" w:type="dxa"/>
            <w:right w:w="108" w:type="dxa"/>
          </w:tblCellMar>
        </w:tblPrEx>
        <w:trPr>
          <w:jc w:val="center"/>
        </w:trPr>
        <w:tc>
          <w:tcPr>
            <w:tcW w:w="708" w:type="dxa"/>
            <w:tcBorders>
              <w:top w:val="single" w:color="auto" w:sz="8" w:space="0"/>
            </w:tcBorders>
            <w:shd w:val="clear" w:color="auto" w:fill="auto"/>
          </w:tcPr>
          <w:p>
            <w:pPr>
              <w:jc w:val="center"/>
              <w:rPr>
                <w:i/>
              </w:rPr>
            </w:pPr>
            <w:r>
              <w:rPr>
                <w:i/>
              </w:rPr>
              <w:t>u</w:t>
            </w:r>
            <w:r>
              <w:rPr>
                <w:i/>
                <w:vertAlign w:val="subscript"/>
              </w:rPr>
              <w:t>sep</w:t>
            </w:r>
            <w:r>
              <w:rPr>
                <w:rFonts w:hint="eastAsia"/>
                <w:i/>
                <w:vertAlign w:val="subscript"/>
              </w:rPr>
              <w:t xml:space="preserve"> </w:t>
            </w:r>
            <w:r>
              <w:rPr>
                <w:i w:val="0"/>
                <w:iCs/>
                <w:vertAlign w:val="subscript"/>
              </w:rPr>
              <w:t>(mm/min)</w:t>
            </w:r>
          </w:p>
        </w:tc>
        <w:tc>
          <w:tcPr>
            <w:tcW w:w="284" w:type="dxa"/>
            <w:tcBorders>
              <w:top w:val="single" w:color="auto" w:sz="8" w:space="0"/>
            </w:tcBorders>
            <w:shd w:val="clear" w:color="auto" w:fill="auto"/>
          </w:tcPr>
          <w:p>
            <w:pPr>
              <w:jc w:val="center"/>
              <w:rPr>
                <w:rFonts w:ascii="Calibri" w:hAnsi="Calibri"/>
              </w:rPr>
            </w:pPr>
          </w:p>
        </w:tc>
        <w:tc>
          <w:tcPr>
            <w:tcW w:w="1134" w:type="dxa"/>
            <w:tcBorders>
              <w:top w:val="single" w:color="auto" w:sz="8" w:space="0"/>
            </w:tcBorders>
            <w:shd w:val="clear" w:color="auto" w:fill="auto"/>
          </w:tcPr>
          <w:p>
            <w:pPr>
              <w:spacing w:line="480" w:lineRule="auto"/>
              <w:jc w:val="center"/>
            </w:pPr>
            <w:r>
              <w:t>160.36</w:t>
            </w:r>
          </w:p>
        </w:tc>
        <w:tc>
          <w:tcPr>
            <w:tcW w:w="283" w:type="dxa"/>
            <w:tcBorders>
              <w:top w:val="single" w:color="auto" w:sz="8" w:space="0"/>
            </w:tcBorders>
            <w:shd w:val="clear" w:color="auto" w:fill="auto"/>
          </w:tcPr>
          <w:p>
            <w:pPr>
              <w:spacing w:line="480" w:lineRule="auto"/>
              <w:jc w:val="center"/>
              <w:rPr>
                <w:rFonts w:ascii="Calibri" w:hAnsi="Calibri"/>
              </w:rPr>
            </w:pPr>
          </w:p>
        </w:tc>
        <w:tc>
          <w:tcPr>
            <w:tcW w:w="1276" w:type="dxa"/>
            <w:tcBorders>
              <w:top w:val="single" w:color="auto" w:sz="8" w:space="0"/>
            </w:tcBorders>
            <w:shd w:val="clear" w:color="auto" w:fill="auto"/>
          </w:tcPr>
          <w:p>
            <w:pPr>
              <w:spacing w:line="480" w:lineRule="auto"/>
              <w:jc w:val="center"/>
            </w:pPr>
            <w:r>
              <w:rPr>
                <w:rFonts w:hint="eastAsia"/>
              </w:rPr>
              <w:t>6</w:t>
            </w:r>
            <w:r>
              <w:t>7.40</w:t>
            </w:r>
          </w:p>
        </w:tc>
        <w:tc>
          <w:tcPr>
            <w:tcW w:w="284" w:type="dxa"/>
            <w:tcBorders>
              <w:top w:val="single" w:color="auto" w:sz="8" w:space="0"/>
            </w:tcBorders>
            <w:shd w:val="clear" w:color="auto" w:fill="auto"/>
          </w:tcPr>
          <w:p>
            <w:pPr>
              <w:spacing w:line="480" w:lineRule="auto"/>
              <w:jc w:val="center"/>
              <w:rPr>
                <w:rFonts w:ascii="Calibri" w:hAnsi="Calibri"/>
              </w:rPr>
            </w:pPr>
          </w:p>
        </w:tc>
        <w:tc>
          <w:tcPr>
            <w:tcW w:w="1134" w:type="dxa"/>
            <w:tcBorders>
              <w:top w:val="single" w:color="auto" w:sz="8" w:space="0"/>
            </w:tcBorders>
            <w:shd w:val="clear" w:color="auto" w:fill="auto"/>
          </w:tcPr>
          <w:p>
            <w:pPr>
              <w:spacing w:line="480" w:lineRule="auto"/>
              <w:jc w:val="center"/>
            </w:pPr>
            <w:r>
              <w:rPr>
                <w:rFonts w:hint="eastAsia"/>
              </w:rPr>
              <w:t>3</w:t>
            </w:r>
            <w:r>
              <w:t>8.58</w:t>
            </w:r>
          </w:p>
        </w:tc>
        <w:tc>
          <w:tcPr>
            <w:tcW w:w="283" w:type="dxa"/>
            <w:tcBorders>
              <w:top w:val="single" w:color="auto" w:sz="8" w:space="0"/>
            </w:tcBorders>
            <w:shd w:val="clear" w:color="auto" w:fill="auto"/>
          </w:tcPr>
          <w:p>
            <w:pPr>
              <w:spacing w:line="480" w:lineRule="auto"/>
              <w:jc w:val="center"/>
              <w:rPr>
                <w:rFonts w:ascii="Calibri" w:hAnsi="Calibri"/>
              </w:rPr>
            </w:pPr>
          </w:p>
        </w:tc>
        <w:tc>
          <w:tcPr>
            <w:tcW w:w="1145" w:type="dxa"/>
            <w:tcBorders>
              <w:top w:val="single" w:color="auto" w:sz="8" w:space="0"/>
            </w:tcBorders>
            <w:shd w:val="clear" w:color="auto" w:fill="auto"/>
          </w:tcPr>
          <w:p>
            <w:pPr>
              <w:spacing w:line="480" w:lineRule="auto"/>
              <w:jc w:val="center"/>
            </w:pPr>
            <w:r>
              <w:rPr>
                <w:rFonts w:hint="eastAsia"/>
              </w:rPr>
              <w:t>2</w:t>
            </w:r>
            <w:r>
              <w:t>6.03</w:t>
            </w:r>
          </w:p>
        </w:tc>
        <w:tc>
          <w:tcPr>
            <w:tcW w:w="273" w:type="dxa"/>
            <w:tcBorders>
              <w:top w:val="single" w:color="auto" w:sz="8" w:space="0"/>
            </w:tcBorders>
            <w:shd w:val="clear" w:color="auto" w:fill="auto"/>
          </w:tcPr>
          <w:p>
            <w:pPr>
              <w:spacing w:line="480" w:lineRule="auto"/>
              <w:jc w:val="center"/>
              <w:rPr>
                <w:rFonts w:ascii="Calibri" w:hAnsi="Calibri"/>
              </w:rPr>
            </w:pPr>
          </w:p>
        </w:tc>
        <w:tc>
          <w:tcPr>
            <w:tcW w:w="1190" w:type="dxa"/>
            <w:tcBorders>
              <w:top w:val="single" w:color="auto" w:sz="8" w:space="0"/>
            </w:tcBorders>
            <w:shd w:val="clear" w:color="auto" w:fill="auto"/>
          </w:tcPr>
          <w:p>
            <w:pPr>
              <w:spacing w:line="480" w:lineRule="auto"/>
              <w:jc w:val="center"/>
            </w:pPr>
            <w:r>
              <w:rPr>
                <w:rFonts w:hint="eastAsia"/>
              </w:rPr>
              <w:t>1</w:t>
            </w:r>
            <w:r>
              <w:t>6.97</w:t>
            </w:r>
          </w:p>
        </w:tc>
      </w:tr>
      <w:tr>
        <w:tblPrEx>
          <w:tblCellMar>
            <w:top w:w="0" w:type="dxa"/>
            <w:left w:w="108" w:type="dxa"/>
            <w:bottom w:w="0" w:type="dxa"/>
            <w:right w:w="108" w:type="dxa"/>
          </w:tblCellMar>
        </w:tblPrEx>
        <w:trPr>
          <w:jc w:val="center"/>
        </w:trPr>
        <w:tc>
          <w:tcPr>
            <w:tcW w:w="708" w:type="dxa"/>
            <w:shd w:val="clear" w:color="auto" w:fill="auto"/>
          </w:tcPr>
          <w:p>
            <w:pPr>
              <w:jc w:val="center"/>
              <w:rPr>
                <w:i/>
              </w:rPr>
            </w:pPr>
            <w:r>
              <w:rPr>
                <w:rFonts w:hint="eastAsia"/>
                <w:i/>
              </w:rPr>
              <w:t>u</w:t>
            </w:r>
            <w:r>
              <w:rPr>
                <w:i/>
                <w:vertAlign w:val="subscript"/>
              </w:rPr>
              <w:t>Q2</w:t>
            </w:r>
            <w:r>
              <w:rPr>
                <w:rFonts w:hint="eastAsia"/>
                <w:i/>
                <w:vertAlign w:val="subscript"/>
              </w:rPr>
              <w:t xml:space="preserve"> </w:t>
            </w:r>
            <w:r>
              <w:rPr>
                <w:rFonts w:hint="eastAsia"/>
                <w:iCs/>
                <w:vertAlign w:val="subscript"/>
              </w:rPr>
              <w:t>(mm/min)</w:t>
            </w:r>
          </w:p>
        </w:tc>
        <w:tc>
          <w:tcPr>
            <w:tcW w:w="284" w:type="dxa"/>
            <w:shd w:val="clear" w:color="auto" w:fill="auto"/>
          </w:tcPr>
          <w:p>
            <w:pPr>
              <w:jc w:val="center"/>
              <w:rPr>
                <w:rFonts w:ascii="Calibri" w:hAnsi="Calibri"/>
              </w:rPr>
            </w:pPr>
          </w:p>
        </w:tc>
        <w:tc>
          <w:tcPr>
            <w:tcW w:w="1134" w:type="dxa"/>
            <w:shd w:val="clear" w:color="auto" w:fill="auto"/>
          </w:tcPr>
          <w:p>
            <w:pPr>
              <w:spacing w:line="480" w:lineRule="auto"/>
              <w:jc w:val="center"/>
            </w:pPr>
            <w:r>
              <w:t xml:space="preserve"> </w:t>
            </w:r>
            <w:r>
              <w:rPr>
                <w:rFonts w:hint="eastAsia"/>
              </w:rPr>
              <w:t>7</w:t>
            </w:r>
            <w:r>
              <w:t>2.26</w:t>
            </w:r>
          </w:p>
        </w:tc>
        <w:tc>
          <w:tcPr>
            <w:tcW w:w="283" w:type="dxa"/>
            <w:shd w:val="clear" w:color="auto" w:fill="auto"/>
          </w:tcPr>
          <w:p>
            <w:pPr>
              <w:spacing w:line="480" w:lineRule="auto"/>
              <w:jc w:val="center"/>
              <w:rPr>
                <w:rFonts w:ascii="Calibri" w:hAnsi="Calibri"/>
              </w:rPr>
            </w:pPr>
          </w:p>
        </w:tc>
        <w:tc>
          <w:tcPr>
            <w:tcW w:w="1276" w:type="dxa"/>
            <w:shd w:val="clear" w:color="auto" w:fill="auto"/>
          </w:tcPr>
          <w:p>
            <w:pPr>
              <w:spacing w:line="480" w:lineRule="auto"/>
              <w:jc w:val="center"/>
            </w:pPr>
            <w:r>
              <w:rPr>
                <w:rFonts w:hint="eastAsia"/>
              </w:rPr>
              <w:t>3</w:t>
            </w:r>
            <w:r>
              <w:t>0.37</w:t>
            </w:r>
          </w:p>
        </w:tc>
        <w:tc>
          <w:tcPr>
            <w:tcW w:w="284" w:type="dxa"/>
            <w:shd w:val="clear" w:color="auto" w:fill="auto"/>
          </w:tcPr>
          <w:p>
            <w:pPr>
              <w:spacing w:line="480" w:lineRule="auto"/>
              <w:jc w:val="center"/>
              <w:rPr>
                <w:rFonts w:ascii="Calibri" w:hAnsi="Calibri"/>
              </w:rPr>
            </w:pPr>
          </w:p>
        </w:tc>
        <w:tc>
          <w:tcPr>
            <w:tcW w:w="1134" w:type="dxa"/>
            <w:shd w:val="clear" w:color="auto" w:fill="auto"/>
          </w:tcPr>
          <w:p>
            <w:pPr>
              <w:spacing w:line="480" w:lineRule="auto"/>
              <w:jc w:val="center"/>
            </w:pPr>
            <w:r>
              <w:rPr>
                <w:rFonts w:hint="eastAsia"/>
              </w:rPr>
              <w:t>1</w:t>
            </w:r>
            <w:r>
              <w:t>7.39</w:t>
            </w:r>
          </w:p>
        </w:tc>
        <w:tc>
          <w:tcPr>
            <w:tcW w:w="283" w:type="dxa"/>
            <w:shd w:val="clear" w:color="auto" w:fill="auto"/>
          </w:tcPr>
          <w:p>
            <w:pPr>
              <w:spacing w:line="480" w:lineRule="auto"/>
              <w:jc w:val="center"/>
              <w:rPr>
                <w:rFonts w:ascii="Calibri" w:hAnsi="Calibri"/>
              </w:rPr>
            </w:pPr>
          </w:p>
        </w:tc>
        <w:tc>
          <w:tcPr>
            <w:tcW w:w="1145" w:type="dxa"/>
            <w:shd w:val="clear" w:color="auto" w:fill="auto"/>
          </w:tcPr>
          <w:p>
            <w:pPr>
              <w:spacing w:line="480" w:lineRule="auto"/>
              <w:jc w:val="center"/>
            </w:pPr>
            <w:r>
              <w:rPr>
                <w:rFonts w:hint="eastAsia"/>
              </w:rPr>
              <w:t>1</w:t>
            </w:r>
            <w:r>
              <w:t>1.73</w:t>
            </w:r>
          </w:p>
        </w:tc>
        <w:tc>
          <w:tcPr>
            <w:tcW w:w="273" w:type="dxa"/>
            <w:shd w:val="clear" w:color="auto" w:fill="auto"/>
          </w:tcPr>
          <w:p>
            <w:pPr>
              <w:spacing w:line="480" w:lineRule="auto"/>
              <w:jc w:val="center"/>
              <w:rPr>
                <w:rFonts w:ascii="Calibri" w:hAnsi="Calibri"/>
              </w:rPr>
            </w:pPr>
          </w:p>
        </w:tc>
        <w:tc>
          <w:tcPr>
            <w:tcW w:w="1190" w:type="dxa"/>
            <w:shd w:val="clear" w:color="auto" w:fill="auto"/>
          </w:tcPr>
          <w:p>
            <w:pPr>
              <w:spacing w:line="480" w:lineRule="auto"/>
              <w:jc w:val="center"/>
            </w:pPr>
            <w:r>
              <w:rPr>
                <w:rFonts w:hint="eastAsia"/>
              </w:rPr>
              <w:t xml:space="preserve"> </w:t>
            </w:r>
            <w:r>
              <w:t>7.65</w:t>
            </w:r>
          </w:p>
        </w:tc>
      </w:tr>
      <w:tr>
        <w:tblPrEx>
          <w:tblCellMar>
            <w:top w:w="0" w:type="dxa"/>
            <w:left w:w="108" w:type="dxa"/>
            <w:bottom w:w="0" w:type="dxa"/>
            <w:right w:w="108" w:type="dxa"/>
          </w:tblCellMar>
        </w:tblPrEx>
        <w:trPr>
          <w:jc w:val="center"/>
        </w:trPr>
        <w:tc>
          <w:tcPr>
            <w:tcW w:w="708" w:type="dxa"/>
            <w:shd w:val="clear" w:color="auto" w:fill="auto"/>
          </w:tcPr>
          <w:p>
            <w:pPr>
              <w:jc w:val="center"/>
              <w:rPr>
                <w:i/>
              </w:rPr>
            </w:pPr>
            <w:r>
              <w:rPr>
                <w:rFonts w:hint="eastAsia"/>
                <w:i/>
              </w:rPr>
              <w:t>u</w:t>
            </w:r>
            <w:r>
              <w:rPr>
                <w:i/>
                <w:vertAlign w:val="subscript"/>
              </w:rPr>
              <w:t>Q3</w:t>
            </w:r>
            <w:r>
              <w:rPr>
                <w:rFonts w:hint="eastAsia"/>
                <w:i/>
                <w:vertAlign w:val="subscript"/>
              </w:rPr>
              <w:t xml:space="preserve"> </w:t>
            </w:r>
            <w:r>
              <w:rPr>
                <w:rFonts w:hint="eastAsia"/>
                <w:iCs/>
                <w:vertAlign w:val="subscript"/>
              </w:rPr>
              <w:t>(mm/min)</w:t>
            </w:r>
          </w:p>
        </w:tc>
        <w:tc>
          <w:tcPr>
            <w:tcW w:w="284" w:type="dxa"/>
            <w:shd w:val="clear" w:color="auto" w:fill="auto"/>
          </w:tcPr>
          <w:p>
            <w:pPr>
              <w:jc w:val="center"/>
              <w:rPr>
                <w:rFonts w:ascii="Calibri" w:hAnsi="Calibri"/>
              </w:rPr>
            </w:pPr>
          </w:p>
        </w:tc>
        <w:tc>
          <w:tcPr>
            <w:tcW w:w="1134" w:type="dxa"/>
            <w:shd w:val="clear" w:color="auto" w:fill="auto"/>
          </w:tcPr>
          <w:p>
            <w:pPr>
              <w:spacing w:line="480" w:lineRule="auto"/>
              <w:jc w:val="center"/>
            </w:pPr>
            <w:r>
              <w:t xml:space="preserve"> </w:t>
            </w:r>
            <w:r>
              <w:rPr>
                <w:rFonts w:hint="eastAsia"/>
              </w:rPr>
              <w:t>4</w:t>
            </w:r>
            <w:r>
              <w:t>5.33</w:t>
            </w:r>
          </w:p>
        </w:tc>
        <w:tc>
          <w:tcPr>
            <w:tcW w:w="283" w:type="dxa"/>
            <w:shd w:val="clear" w:color="auto" w:fill="auto"/>
          </w:tcPr>
          <w:p>
            <w:pPr>
              <w:spacing w:line="480" w:lineRule="auto"/>
              <w:jc w:val="center"/>
              <w:rPr>
                <w:rFonts w:ascii="Calibri" w:hAnsi="Calibri"/>
              </w:rPr>
            </w:pPr>
          </w:p>
        </w:tc>
        <w:tc>
          <w:tcPr>
            <w:tcW w:w="1276" w:type="dxa"/>
            <w:shd w:val="clear" w:color="auto" w:fill="auto"/>
          </w:tcPr>
          <w:p>
            <w:pPr>
              <w:spacing w:line="480" w:lineRule="auto"/>
              <w:jc w:val="center"/>
            </w:pPr>
            <w:r>
              <w:rPr>
                <w:rFonts w:hint="eastAsia"/>
              </w:rPr>
              <w:t>1</w:t>
            </w:r>
            <w:r>
              <w:t>9.05</w:t>
            </w:r>
          </w:p>
        </w:tc>
        <w:tc>
          <w:tcPr>
            <w:tcW w:w="284" w:type="dxa"/>
            <w:shd w:val="clear" w:color="auto" w:fill="auto"/>
          </w:tcPr>
          <w:p>
            <w:pPr>
              <w:spacing w:line="480" w:lineRule="auto"/>
              <w:jc w:val="center"/>
              <w:rPr>
                <w:rFonts w:ascii="Calibri" w:hAnsi="Calibri"/>
              </w:rPr>
            </w:pPr>
          </w:p>
        </w:tc>
        <w:tc>
          <w:tcPr>
            <w:tcW w:w="1134" w:type="dxa"/>
            <w:shd w:val="clear" w:color="auto" w:fill="auto"/>
          </w:tcPr>
          <w:p>
            <w:pPr>
              <w:spacing w:line="480" w:lineRule="auto"/>
              <w:jc w:val="center"/>
            </w:pPr>
            <w:r>
              <w:rPr>
                <w:rFonts w:hint="eastAsia"/>
              </w:rPr>
              <w:t>1</w:t>
            </w:r>
            <w:r>
              <w:t>0.91</w:t>
            </w:r>
          </w:p>
        </w:tc>
        <w:tc>
          <w:tcPr>
            <w:tcW w:w="283" w:type="dxa"/>
            <w:shd w:val="clear" w:color="auto" w:fill="auto"/>
          </w:tcPr>
          <w:p>
            <w:pPr>
              <w:spacing w:line="480" w:lineRule="auto"/>
              <w:jc w:val="center"/>
              <w:rPr>
                <w:rFonts w:ascii="Calibri" w:hAnsi="Calibri"/>
              </w:rPr>
            </w:pPr>
          </w:p>
        </w:tc>
        <w:tc>
          <w:tcPr>
            <w:tcW w:w="1145" w:type="dxa"/>
            <w:shd w:val="clear" w:color="auto" w:fill="auto"/>
          </w:tcPr>
          <w:p>
            <w:pPr>
              <w:spacing w:line="480" w:lineRule="auto"/>
              <w:jc w:val="center"/>
            </w:pPr>
            <w:r>
              <w:rPr>
                <w:rFonts w:hint="eastAsia"/>
              </w:rPr>
              <w:t xml:space="preserve"> </w:t>
            </w:r>
            <w:r>
              <w:t>7.36</w:t>
            </w:r>
          </w:p>
        </w:tc>
        <w:tc>
          <w:tcPr>
            <w:tcW w:w="273" w:type="dxa"/>
            <w:shd w:val="clear" w:color="auto" w:fill="auto"/>
          </w:tcPr>
          <w:p>
            <w:pPr>
              <w:spacing w:line="480" w:lineRule="auto"/>
              <w:jc w:val="center"/>
              <w:rPr>
                <w:rFonts w:ascii="Calibri" w:hAnsi="Calibri"/>
              </w:rPr>
            </w:pPr>
          </w:p>
        </w:tc>
        <w:tc>
          <w:tcPr>
            <w:tcW w:w="1190" w:type="dxa"/>
            <w:shd w:val="clear" w:color="auto" w:fill="auto"/>
          </w:tcPr>
          <w:p>
            <w:pPr>
              <w:spacing w:line="480" w:lineRule="auto"/>
              <w:jc w:val="center"/>
            </w:pPr>
            <w:r>
              <w:rPr>
                <w:rFonts w:hint="eastAsia"/>
              </w:rPr>
              <w:t xml:space="preserve"> </w:t>
            </w:r>
            <w:r>
              <w:t>4.80</w:t>
            </w:r>
          </w:p>
        </w:tc>
      </w:tr>
      <w:tr>
        <w:tblPrEx>
          <w:tblCellMar>
            <w:top w:w="0" w:type="dxa"/>
            <w:left w:w="108" w:type="dxa"/>
            <w:bottom w:w="0" w:type="dxa"/>
            <w:right w:w="108" w:type="dxa"/>
          </w:tblCellMar>
        </w:tblPrEx>
        <w:trPr>
          <w:jc w:val="center"/>
        </w:trPr>
        <w:tc>
          <w:tcPr>
            <w:tcW w:w="708" w:type="dxa"/>
            <w:shd w:val="clear" w:color="auto" w:fill="auto"/>
          </w:tcPr>
          <w:p>
            <w:pPr>
              <w:jc w:val="center"/>
              <w:rPr>
                <w:i/>
              </w:rPr>
            </w:pPr>
            <w:r>
              <w:rPr>
                <w:rFonts w:hint="eastAsia"/>
                <w:i/>
              </w:rPr>
              <w:t>u</w:t>
            </w:r>
            <w:r>
              <w:rPr>
                <w:i/>
                <w:vertAlign w:val="subscript"/>
              </w:rPr>
              <w:t>Q4</w:t>
            </w:r>
            <w:r>
              <w:rPr>
                <w:rFonts w:hint="eastAsia"/>
                <w:i/>
                <w:vertAlign w:val="subscript"/>
              </w:rPr>
              <w:t xml:space="preserve"> </w:t>
            </w:r>
            <w:r>
              <w:rPr>
                <w:rFonts w:hint="eastAsia"/>
                <w:iCs/>
                <w:vertAlign w:val="subscript"/>
              </w:rPr>
              <w:t>(mm/min)</w:t>
            </w:r>
          </w:p>
        </w:tc>
        <w:tc>
          <w:tcPr>
            <w:tcW w:w="284" w:type="dxa"/>
            <w:shd w:val="clear" w:color="auto" w:fill="auto"/>
          </w:tcPr>
          <w:p>
            <w:pPr>
              <w:jc w:val="center"/>
              <w:rPr>
                <w:rFonts w:ascii="Calibri" w:hAnsi="Calibri"/>
              </w:rPr>
            </w:pPr>
          </w:p>
        </w:tc>
        <w:tc>
          <w:tcPr>
            <w:tcW w:w="1134" w:type="dxa"/>
            <w:shd w:val="clear" w:color="auto" w:fill="auto"/>
          </w:tcPr>
          <w:p>
            <w:pPr>
              <w:spacing w:line="480" w:lineRule="auto"/>
              <w:jc w:val="center"/>
            </w:pPr>
            <w:r>
              <w:t xml:space="preserve"> </w:t>
            </w:r>
            <w:r>
              <w:rPr>
                <w:rFonts w:hint="eastAsia"/>
              </w:rPr>
              <w:t>3</w:t>
            </w:r>
            <w:r>
              <w:t>2.56</w:t>
            </w:r>
          </w:p>
        </w:tc>
        <w:tc>
          <w:tcPr>
            <w:tcW w:w="283" w:type="dxa"/>
            <w:shd w:val="clear" w:color="auto" w:fill="auto"/>
          </w:tcPr>
          <w:p>
            <w:pPr>
              <w:spacing w:line="480" w:lineRule="auto"/>
              <w:jc w:val="center"/>
              <w:rPr>
                <w:rFonts w:ascii="Calibri" w:hAnsi="Calibri"/>
              </w:rPr>
            </w:pPr>
          </w:p>
        </w:tc>
        <w:tc>
          <w:tcPr>
            <w:tcW w:w="1276" w:type="dxa"/>
            <w:shd w:val="clear" w:color="auto" w:fill="auto"/>
          </w:tcPr>
          <w:p>
            <w:pPr>
              <w:spacing w:line="480" w:lineRule="auto"/>
              <w:jc w:val="center"/>
            </w:pPr>
            <w:r>
              <w:rPr>
                <w:rFonts w:hint="eastAsia"/>
              </w:rPr>
              <w:t>1</w:t>
            </w:r>
            <w:r>
              <w:t>3.69</w:t>
            </w:r>
          </w:p>
        </w:tc>
        <w:tc>
          <w:tcPr>
            <w:tcW w:w="284" w:type="dxa"/>
            <w:shd w:val="clear" w:color="auto" w:fill="auto"/>
          </w:tcPr>
          <w:p>
            <w:pPr>
              <w:spacing w:line="480" w:lineRule="auto"/>
              <w:jc w:val="center"/>
              <w:rPr>
                <w:rFonts w:ascii="Calibri" w:hAnsi="Calibri"/>
              </w:rPr>
            </w:pPr>
          </w:p>
        </w:tc>
        <w:tc>
          <w:tcPr>
            <w:tcW w:w="1134" w:type="dxa"/>
            <w:shd w:val="clear" w:color="auto" w:fill="auto"/>
          </w:tcPr>
          <w:p>
            <w:pPr>
              <w:spacing w:line="480" w:lineRule="auto"/>
              <w:jc w:val="center"/>
            </w:pPr>
            <w:r>
              <w:t xml:space="preserve"> </w:t>
            </w:r>
            <w:r>
              <w:rPr>
                <w:rFonts w:hint="eastAsia"/>
              </w:rPr>
              <w:t>7</w:t>
            </w:r>
            <w:r>
              <w:t>.83</w:t>
            </w:r>
          </w:p>
        </w:tc>
        <w:tc>
          <w:tcPr>
            <w:tcW w:w="283" w:type="dxa"/>
            <w:shd w:val="clear" w:color="auto" w:fill="auto"/>
          </w:tcPr>
          <w:p>
            <w:pPr>
              <w:spacing w:line="480" w:lineRule="auto"/>
              <w:jc w:val="center"/>
              <w:rPr>
                <w:rFonts w:ascii="Calibri" w:hAnsi="Calibri"/>
              </w:rPr>
            </w:pPr>
          </w:p>
        </w:tc>
        <w:tc>
          <w:tcPr>
            <w:tcW w:w="1145" w:type="dxa"/>
            <w:shd w:val="clear" w:color="auto" w:fill="auto"/>
          </w:tcPr>
          <w:p>
            <w:pPr>
              <w:spacing w:line="480" w:lineRule="auto"/>
              <w:jc w:val="center"/>
            </w:pPr>
            <w:r>
              <w:rPr>
                <w:rFonts w:hint="eastAsia"/>
              </w:rPr>
              <w:t xml:space="preserve"> </w:t>
            </w:r>
            <w:r>
              <w:t>5.29</w:t>
            </w:r>
          </w:p>
        </w:tc>
        <w:tc>
          <w:tcPr>
            <w:tcW w:w="273" w:type="dxa"/>
            <w:shd w:val="clear" w:color="auto" w:fill="auto"/>
          </w:tcPr>
          <w:p>
            <w:pPr>
              <w:spacing w:line="480" w:lineRule="auto"/>
              <w:jc w:val="center"/>
              <w:rPr>
                <w:rFonts w:ascii="Calibri" w:hAnsi="Calibri"/>
              </w:rPr>
            </w:pPr>
          </w:p>
        </w:tc>
        <w:tc>
          <w:tcPr>
            <w:tcW w:w="1190" w:type="dxa"/>
            <w:shd w:val="clear" w:color="auto" w:fill="auto"/>
          </w:tcPr>
          <w:p>
            <w:pPr>
              <w:spacing w:line="480" w:lineRule="auto"/>
              <w:jc w:val="center"/>
            </w:pPr>
            <w:r>
              <w:rPr>
                <w:rFonts w:hint="eastAsia"/>
              </w:rPr>
              <w:t xml:space="preserve"> </w:t>
            </w:r>
            <w:r>
              <w:t>3.45</w:t>
            </w:r>
          </w:p>
        </w:tc>
      </w:tr>
      <w:tr>
        <w:tblPrEx>
          <w:tblCellMar>
            <w:top w:w="0" w:type="dxa"/>
            <w:left w:w="108" w:type="dxa"/>
            <w:bottom w:w="0" w:type="dxa"/>
            <w:right w:w="108" w:type="dxa"/>
          </w:tblCellMar>
        </w:tblPrEx>
        <w:trPr>
          <w:jc w:val="center"/>
        </w:trPr>
        <w:tc>
          <w:tcPr>
            <w:tcW w:w="708" w:type="dxa"/>
            <w:tcBorders>
              <w:bottom w:val="single" w:color="auto" w:sz="18" w:space="0"/>
            </w:tcBorders>
            <w:shd w:val="clear" w:color="auto" w:fill="auto"/>
          </w:tcPr>
          <w:p>
            <w:pPr>
              <w:jc w:val="center"/>
              <w:rPr>
                <w:i/>
              </w:rPr>
            </w:pPr>
            <w:r>
              <w:rPr>
                <w:rFonts w:hint="eastAsia"/>
                <w:i/>
              </w:rPr>
              <w:t>u</w:t>
            </w:r>
            <w:r>
              <w:rPr>
                <w:i/>
                <w:vertAlign w:val="subscript"/>
              </w:rPr>
              <w:t>Q5</w:t>
            </w:r>
            <w:r>
              <w:rPr>
                <w:rFonts w:hint="eastAsia"/>
                <w:i/>
                <w:vertAlign w:val="subscript"/>
              </w:rPr>
              <w:t xml:space="preserve"> </w:t>
            </w:r>
            <w:r>
              <w:rPr>
                <w:rFonts w:hint="eastAsia"/>
                <w:iCs/>
                <w:vertAlign w:val="subscript"/>
              </w:rPr>
              <w:t>(mm/min)</w:t>
            </w:r>
          </w:p>
        </w:tc>
        <w:tc>
          <w:tcPr>
            <w:tcW w:w="284" w:type="dxa"/>
            <w:tcBorders>
              <w:bottom w:val="single" w:color="auto" w:sz="18" w:space="0"/>
            </w:tcBorders>
            <w:shd w:val="clear" w:color="auto" w:fill="auto"/>
          </w:tcPr>
          <w:p>
            <w:pPr>
              <w:jc w:val="center"/>
              <w:rPr>
                <w:rFonts w:ascii="Calibri" w:hAnsi="Calibri"/>
              </w:rPr>
            </w:pPr>
          </w:p>
        </w:tc>
        <w:tc>
          <w:tcPr>
            <w:tcW w:w="1134" w:type="dxa"/>
            <w:tcBorders>
              <w:bottom w:val="single" w:color="auto" w:sz="18" w:space="0"/>
            </w:tcBorders>
            <w:shd w:val="clear" w:color="auto" w:fill="auto"/>
          </w:tcPr>
          <w:p>
            <w:pPr>
              <w:spacing w:line="480" w:lineRule="auto"/>
              <w:jc w:val="center"/>
            </w:pPr>
            <w:r>
              <w:t xml:space="preserve"> </w:t>
            </w:r>
            <w:r>
              <w:rPr>
                <w:rFonts w:hint="eastAsia"/>
              </w:rPr>
              <w:t>2</w:t>
            </w:r>
            <w:r>
              <w:t>5.19</w:t>
            </w:r>
          </w:p>
        </w:tc>
        <w:tc>
          <w:tcPr>
            <w:tcW w:w="283" w:type="dxa"/>
            <w:tcBorders>
              <w:bottom w:val="single" w:color="auto" w:sz="18" w:space="0"/>
            </w:tcBorders>
            <w:shd w:val="clear" w:color="auto" w:fill="auto"/>
          </w:tcPr>
          <w:p>
            <w:pPr>
              <w:spacing w:line="480" w:lineRule="auto"/>
              <w:jc w:val="center"/>
              <w:rPr>
                <w:rFonts w:ascii="Calibri" w:hAnsi="Calibri"/>
              </w:rPr>
            </w:pPr>
          </w:p>
        </w:tc>
        <w:tc>
          <w:tcPr>
            <w:tcW w:w="1276" w:type="dxa"/>
            <w:tcBorders>
              <w:bottom w:val="single" w:color="auto" w:sz="18" w:space="0"/>
            </w:tcBorders>
            <w:shd w:val="clear" w:color="auto" w:fill="auto"/>
          </w:tcPr>
          <w:p>
            <w:pPr>
              <w:spacing w:line="480" w:lineRule="auto"/>
              <w:jc w:val="center"/>
            </w:pPr>
            <w:r>
              <w:rPr>
                <w:rFonts w:hint="eastAsia"/>
              </w:rPr>
              <w:t>1</w:t>
            </w:r>
            <w:r>
              <w:t>0.59</w:t>
            </w:r>
          </w:p>
        </w:tc>
        <w:tc>
          <w:tcPr>
            <w:tcW w:w="284" w:type="dxa"/>
            <w:tcBorders>
              <w:bottom w:val="single" w:color="auto" w:sz="18" w:space="0"/>
            </w:tcBorders>
            <w:shd w:val="clear" w:color="auto" w:fill="auto"/>
          </w:tcPr>
          <w:p>
            <w:pPr>
              <w:spacing w:line="480" w:lineRule="auto"/>
              <w:jc w:val="center"/>
              <w:rPr>
                <w:rFonts w:ascii="Calibri" w:hAnsi="Calibri"/>
              </w:rPr>
            </w:pPr>
          </w:p>
        </w:tc>
        <w:tc>
          <w:tcPr>
            <w:tcW w:w="1134" w:type="dxa"/>
            <w:tcBorders>
              <w:bottom w:val="single" w:color="auto" w:sz="18" w:space="0"/>
            </w:tcBorders>
            <w:shd w:val="clear" w:color="auto" w:fill="auto"/>
          </w:tcPr>
          <w:p>
            <w:pPr>
              <w:spacing w:line="480" w:lineRule="auto"/>
              <w:jc w:val="center"/>
            </w:pPr>
            <w:r>
              <w:t xml:space="preserve"> </w:t>
            </w:r>
            <w:r>
              <w:rPr>
                <w:rFonts w:hint="eastAsia"/>
              </w:rPr>
              <w:t>6</w:t>
            </w:r>
            <w:r>
              <w:t>.06</w:t>
            </w:r>
          </w:p>
        </w:tc>
        <w:tc>
          <w:tcPr>
            <w:tcW w:w="283" w:type="dxa"/>
            <w:tcBorders>
              <w:bottom w:val="single" w:color="auto" w:sz="18" w:space="0"/>
            </w:tcBorders>
            <w:shd w:val="clear" w:color="auto" w:fill="auto"/>
          </w:tcPr>
          <w:p>
            <w:pPr>
              <w:spacing w:line="480" w:lineRule="auto"/>
              <w:jc w:val="center"/>
              <w:rPr>
                <w:rFonts w:ascii="Calibri" w:hAnsi="Calibri"/>
              </w:rPr>
            </w:pPr>
          </w:p>
        </w:tc>
        <w:tc>
          <w:tcPr>
            <w:tcW w:w="1145" w:type="dxa"/>
            <w:tcBorders>
              <w:bottom w:val="single" w:color="auto" w:sz="18" w:space="0"/>
            </w:tcBorders>
            <w:shd w:val="clear" w:color="auto" w:fill="auto"/>
          </w:tcPr>
          <w:p>
            <w:pPr>
              <w:spacing w:line="480" w:lineRule="auto"/>
              <w:jc w:val="center"/>
            </w:pPr>
            <w:r>
              <w:rPr>
                <w:rFonts w:hint="eastAsia"/>
              </w:rPr>
              <w:t xml:space="preserve"> </w:t>
            </w:r>
            <w:r>
              <w:t>4.09</w:t>
            </w:r>
          </w:p>
        </w:tc>
        <w:tc>
          <w:tcPr>
            <w:tcW w:w="273" w:type="dxa"/>
            <w:tcBorders>
              <w:bottom w:val="single" w:color="auto" w:sz="18" w:space="0"/>
            </w:tcBorders>
            <w:shd w:val="clear" w:color="auto" w:fill="auto"/>
          </w:tcPr>
          <w:p>
            <w:pPr>
              <w:spacing w:line="480" w:lineRule="auto"/>
              <w:jc w:val="center"/>
              <w:rPr>
                <w:rFonts w:ascii="Calibri" w:hAnsi="Calibri"/>
              </w:rPr>
            </w:pPr>
          </w:p>
        </w:tc>
        <w:tc>
          <w:tcPr>
            <w:tcW w:w="1190" w:type="dxa"/>
            <w:tcBorders>
              <w:bottom w:val="single" w:color="auto" w:sz="18" w:space="0"/>
            </w:tcBorders>
            <w:shd w:val="clear" w:color="auto" w:fill="auto"/>
          </w:tcPr>
          <w:p>
            <w:pPr>
              <w:spacing w:line="480" w:lineRule="auto"/>
              <w:jc w:val="center"/>
            </w:pPr>
            <w:r>
              <w:rPr>
                <w:rFonts w:hint="eastAsia"/>
              </w:rPr>
              <w:t xml:space="preserve"> </w:t>
            </w:r>
            <w:r>
              <w:t>2.67</w:t>
            </w:r>
          </w:p>
        </w:tc>
      </w:tr>
    </w:tbl>
    <w:p>
      <w:pPr>
        <w:spacing w:line="360" w:lineRule="auto"/>
        <w:jc w:val="center"/>
      </w:pPr>
    </w:p>
    <w:p>
      <w:pPr>
        <w:spacing w:line="360" w:lineRule="auto"/>
        <w:jc w:val="center"/>
      </w:pPr>
      <w:r>
        <w:rPr>
          <w:rFonts w:hint="eastAsia"/>
        </w:rPr>
        <w:t>表3.</w:t>
      </w:r>
      <w:r>
        <w:t>4</w:t>
      </w:r>
      <w:r>
        <w:rPr>
          <w:rFonts w:hint="eastAsia"/>
        </w:rPr>
        <w:t xml:space="preserve">  </w:t>
      </w:r>
      <w:r>
        <w:t>380 MPa压力下</w:t>
      </w:r>
      <w:r>
        <w:rPr>
          <w:rFonts w:hint="eastAsia"/>
        </w:rPr>
        <w:t>的切割速度表</w:t>
      </w:r>
    </w:p>
    <w:tbl>
      <w:tblPr>
        <w:tblStyle w:val="13"/>
        <w:tblW w:w="0" w:type="auto"/>
        <w:jc w:val="center"/>
        <w:tblLayout w:type="autofit"/>
        <w:tblCellMar>
          <w:top w:w="0" w:type="dxa"/>
          <w:left w:w="108" w:type="dxa"/>
          <w:bottom w:w="0" w:type="dxa"/>
          <w:right w:w="108" w:type="dxa"/>
        </w:tblCellMar>
      </w:tblPr>
      <w:tblGrid>
        <w:gridCol w:w="768"/>
        <w:gridCol w:w="284"/>
        <w:gridCol w:w="1134"/>
        <w:gridCol w:w="283"/>
        <w:gridCol w:w="1276"/>
        <w:gridCol w:w="284"/>
        <w:gridCol w:w="1134"/>
        <w:gridCol w:w="283"/>
        <w:gridCol w:w="1145"/>
        <w:gridCol w:w="273"/>
        <w:gridCol w:w="1190"/>
      </w:tblGrid>
      <w:tr>
        <w:tblPrEx>
          <w:tblCellMar>
            <w:top w:w="0" w:type="dxa"/>
            <w:left w:w="108" w:type="dxa"/>
            <w:bottom w:w="0" w:type="dxa"/>
            <w:right w:w="108" w:type="dxa"/>
          </w:tblCellMar>
        </w:tblPrEx>
        <w:trPr>
          <w:jc w:val="center"/>
        </w:trPr>
        <w:tc>
          <w:tcPr>
            <w:tcW w:w="708" w:type="dxa"/>
            <w:tcBorders>
              <w:top w:val="single" w:color="auto" w:sz="18" w:space="0"/>
              <w:bottom w:val="single" w:color="auto" w:sz="8" w:space="0"/>
            </w:tcBorders>
            <w:shd w:val="clear" w:color="auto" w:fill="auto"/>
          </w:tcPr>
          <w:p>
            <w:pPr>
              <w:jc w:val="center"/>
              <w:rPr>
                <w:rFonts w:ascii="Calibri" w:hAnsi="Calibri"/>
              </w:rPr>
            </w:pPr>
          </w:p>
        </w:tc>
        <w:tc>
          <w:tcPr>
            <w:tcW w:w="284" w:type="dxa"/>
            <w:tcBorders>
              <w:top w:val="single" w:color="auto" w:sz="18" w:space="0"/>
              <w:bottom w:val="single" w:color="auto" w:sz="8" w:space="0"/>
            </w:tcBorders>
            <w:shd w:val="clear" w:color="auto" w:fill="auto"/>
          </w:tcPr>
          <w:p>
            <w:pPr>
              <w:jc w:val="center"/>
              <w:rPr>
                <w:rFonts w:ascii="Calibri" w:hAnsi="Calibri"/>
              </w:rPr>
            </w:pPr>
          </w:p>
        </w:tc>
        <w:tc>
          <w:tcPr>
            <w:tcW w:w="1134" w:type="dxa"/>
            <w:tcBorders>
              <w:top w:val="single" w:color="auto" w:sz="18" w:space="0"/>
              <w:bottom w:val="single" w:color="auto" w:sz="8" w:space="0"/>
            </w:tcBorders>
            <w:shd w:val="clear" w:color="auto" w:fill="auto"/>
          </w:tcPr>
          <w:p>
            <w:pPr>
              <w:jc w:val="center"/>
            </w:pPr>
            <w:r>
              <w:t>20 mm厚</w:t>
            </w:r>
          </w:p>
        </w:tc>
        <w:tc>
          <w:tcPr>
            <w:tcW w:w="283" w:type="dxa"/>
            <w:tcBorders>
              <w:top w:val="single" w:color="auto" w:sz="18" w:space="0"/>
              <w:bottom w:val="single" w:color="auto" w:sz="8" w:space="0"/>
            </w:tcBorders>
            <w:shd w:val="clear" w:color="auto" w:fill="auto"/>
          </w:tcPr>
          <w:p>
            <w:pPr>
              <w:jc w:val="center"/>
              <w:rPr>
                <w:rFonts w:ascii="Calibri" w:hAnsi="Calibri"/>
              </w:rPr>
            </w:pPr>
          </w:p>
        </w:tc>
        <w:tc>
          <w:tcPr>
            <w:tcW w:w="1276" w:type="dxa"/>
            <w:tcBorders>
              <w:top w:val="single" w:color="auto" w:sz="18" w:space="0"/>
              <w:bottom w:val="single" w:color="auto" w:sz="8" w:space="0"/>
            </w:tcBorders>
            <w:shd w:val="clear" w:color="auto" w:fill="auto"/>
          </w:tcPr>
          <w:p>
            <w:pPr>
              <w:jc w:val="center"/>
            </w:pPr>
            <w:r>
              <w:t>40 mm厚</w:t>
            </w:r>
          </w:p>
        </w:tc>
        <w:tc>
          <w:tcPr>
            <w:tcW w:w="284" w:type="dxa"/>
            <w:tcBorders>
              <w:top w:val="single" w:color="auto" w:sz="18" w:space="0"/>
              <w:bottom w:val="single" w:color="auto" w:sz="8" w:space="0"/>
            </w:tcBorders>
            <w:shd w:val="clear" w:color="auto" w:fill="auto"/>
          </w:tcPr>
          <w:p>
            <w:pPr>
              <w:jc w:val="center"/>
              <w:rPr>
                <w:rFonts w:ascii="Calibri" w:hAnsi="Calibri"/>
              </w:rPr>
            </w:pPr>
          </w:p>
        </w:tc>
        <w:tc>
          <w:tcPr>
            <w:tcW w:w="1134" w:type="dxa"/>
            <w:tcBorders>
              <w:top w:val="single" w:color="auto" w:sz="18" w:space="0"/>
              <w:bottom w:val="single" w:color="auto" w:sz="8" w:space="0"/>
            </w:tcBorders>
            <w:shd w:val="clear" w:color="auto" w:fill="auto"/>
          </w:tcPr>
          <w:p>
            <w:pPr>
              <w:jc w:val="center"/>
            </w:pPr>
            <w:r>
              <w:t>60 mm厚</w:t>
            </w:r>
          </w:p>
        </w:tc>
        <w:tc>
          <w:tcPr>
            <w:tcW w:w="283" w:type="dxa"/>
            <w:tcBorders>
              <w:top w:val="single" w:color="auto" w:sz="18" w:space="0"/>
              <w:bottom w:val="single" w:color="auto" w:sz="8" w:space="0"/>
            </w:tcBorders>
            <w:shd w:val="clear" w:color="auto" w:fill="auto"/>
          </w:tcPr>
          <w:p>
            <w:pPr>
              <w:jc w:val="center"/>
              <w:rPr>
                <w:rFonts w:ascii="Calibri" w:hAnsi="Calibri"/>
              </w:rPr>
            </w:pPr>
          </w:p>
        </w:tc>
        <w:tc>
          <w:tcPr>
            <w:tcW w:w="1145" w:type="dxa"/>
            <w:tcBorders>
              <w:top w:val="single" w:color="auto" w:sz="18" w:space="0"/>
              <w:bottom w:val="single" w:color="auto" w:sz="8" w:space="0"/>
            </w:tcBorders>
            <w:shd w:val="clear" w:color="auto" w:fill="auto"/>
          </w:tcPr>
          <w:p>
            <w:pPr>
              <w:jc w:val="center"/>
            </w:pPr>
            <w:r>
              <w:t>80 mm厚</w:t>
            </w:r>
          </w:p>
        </w:tc>
        <w:tc>
          <w:tcPr>
            <w:tcW w:w="273" w:type="dxa"/>
            <w:tcBorders>
              <w:top w:val="single" w:color="auto" w:sz="18" w:space="0"/>
              <w:bottom w:val="single" w:color="auto" w:sz="8" w:space="0"/>
            </w:tcBorders>
            <w:shd w:val="clear" w:color="auto" w:fill="auto"/>
          </w:tcPr>
          <w:p>
            <w:pPr>
              <w:jc w:val="center"/>
              <w:rPr>
                <w:rFonts w:ascii="Calibri" w:hAnsi="Calibri"/>
              </w:rPr>
            </w:pPr>
          </w:p>
        </w:tc>
        <w:tc>
          <w:tcPr>
            <w:tcW w:w="1190" w:type="dxa"/>
            <w:tcBorders>
              <w:top w:val="single" w:color="auto" w:sz="18" w:space="0"/>
              <w:bottom w:val="single" w:color="auto" w:sz="8" w:space="0"/>
            </w:tcBorders>
            <w:shd w:val="clear" w:color="auto" w:fill="auto"/>
          </w:tcPr>
          <w:p>
            <w:pPr>
              <w:jc w:val="center"/>
            </w:pPr>
            <w:r>
              <w:t>100 mm厚</w:t>
            </w:r>
          </w:p>
        </w:tc>
      </w:tr>
      <w:tr>
        <w:tblPrEx>
          <w:tblCellMar>
            <w:top w:w="0" w:type="dxa"/>
            <w:left w:w="108" w:type="dxa"/>
            <w:bottom w:w="0" w:type="dxa"/>
            <w:right w:w="108" w:type="dxa"/>
          </w:tblCellMar>
        </w:tblPrEx>
        <w:trPr>
          <w:jc w:val="center"/>
        </w:trPr>
        <w:tc>
          <w:tcPr>
            <w:tcW w:w="708" w:type="dxa"/>
            <w:tcBorders>
              <w:top w:val="single" w:color="auto" w:sz="8" w:space="0"/>
            </w:tcBorders>
            <w:shd w:val="clear" w:color="auto" w:fill="auto"/>
          </w:tcPr>
          <w:p>
            <w:pPr>
              <w:jc w:val="center"/>
              <w:rPr>
                <w:i/>
              </w:rPr>
            </w:pPr>
            <w:r>
              <w:rPr>
                <w:i/>
              </w:rPr>
              <w:t>u</w:t>
            </w:r>
            <w:r>
              <w:rPr>
                <w:i/>
                <w:vertAlign w:val="subscript"/>
              </w:rPr>
              <w:t>sep</w:t>
            </w:r>
            <w:r>
              <w:rPr>
                <w:rFonts w:hint="eastAsia"/>
                <w:i/>
                <w:vertAlign w:val="subscript"/>
              </w:rPr>
              <w:t xml:space="preserve"> </w:t>
            </w:r>
            <w:r>
              <w:rPr>
                <w:rFonts w:hint="eastAsia"/>
                <w:iCs/>
                <w:vertAlign w:val="subscript"/>
              </w:rPr>
              <w:t>(mm/min)</w:t>
            </w:r>
          </w:p>
        </w:tc>
        <w:tc>
          <w:tcPr>
            <w:tcW w:w="284" w:type="dxa"/>
            <w:tcBorders>
              <w:top w:val="single" w:color="auto" w:sz="8" w:space="0"/>
            </w:tcBorders>
            <w:shd w:val="clear" w:color="auto" w:fill="auto"/>
          </w:tcPr>
          <w:p>
            <w:pPr>
              <w:jc w:val="center"/>
              <w:rPr>
                <w:rFonts w:ascii="Calibri" w:hAnsi="Calibri"/>
              </w:rPr>
            </w:pPr>
          </w:p>
        </w:tc>
        <w:tc>
          <w:tcPr>
            <w:tcW w:w="1134" w:type="dxa"/>
            <w:tcBorders>
              <w:top w:val="single" w:color="auto" w:sz="8" w:space="0"/>
            </w:tcBorders>
            <w:shd w:val="clear" w:color="auto" w:fill="auto"/>
          </w:tcPr>
          <w:p>
            <w:pPr>
              <w:spacing w:line="480" w:lineRule="auto"/>
              <w:jc w:val="center"/>
            </w:pPr>
            <w:r>
              <w:rPr>
                <w:rFonts w:hint="eastAsia"/>
              </w:rPr>
              <w:t>1</w:t>
            </w:r>
            <w:r>
              <w:t>98.74</w:t>
            </w:r>
          </w:p>
        </w:tc>
        <w:tc>
          <w:tcPr>
            <w:tcW w:w="283" w:type="dxa"/>
            <w:tcBorders>
              <w:top w:val="single" w:color="auto" w:sz="8" w:space="0"/>
            </w:tcBorders>
            <w:shd w:val="clear" w:color="auto" w:fill="auto"/>
          </w:tcPr>
          <w:p>
            <w:pPr>
              <w:spacing w:line="480" w:lineRule="auto"/>
              <w:jc w:val="center"/>
              <w:rPr>
                <w:rFonts w:ascii="Calibri" w:hAnsi="Calibri"/>
              </w:rPr>
            </w:pPr>
          </w:p>
        </w:tc>
        <w:tc>
          <w:tcPr>
            <w:tcW w:w="1276" w:type="dxa"/>
            <w:tcBorders>
              <w:top w:val="single" w:color="auto" w:sz="8" w:space="0"/>
            </w:tcBorders>
            <w:shd w:val="clear" w:color="auto" w:fill="auto"/>
          </w:tcPr>
          <w:p>
            <w:pPr>
              <w:spacing w:line="480" w:lineRule="auto"/>
              <w:jc w:val="center"/>
            </w:pPr>
            <w:r>
              <w:rPr>
                <w:rFonts w:hint="eastAsia"/>
              </w:rPr>
              <w:t>8</w:t>
            </w:r>
            <w:r>
              <w:t>2.32</w:t>
            </w:r>
          </w:p>
        </w:tc>
        <w:tc>
          <w:tcPr>
            <w:tcW w:w="284" w:type="dxa"/>
            <w:tcBorders>
              <w:top w:val="single" w:color="auto" w:sz="8" w:space="0"/>
            </w:tcBorders>
            <w:shd w:val="clear" w:color="auto" w:fill="auto"/>
          </w:tcPr>
          <w:p>
            <w:pPr>
              <w:spacing w:line="480" w:lineRule="auto"/>
              <w:jc w:val="center"/>
              <w:rPr>
                <w:rFonts w:ascii="Calibri" w:hAnsi="Calibri"/>
              </w:rPr>
            </w:pPr>
          </w:p>
        </w:tc>
        <w:tc>
          <w:tcPr>
            <w:tcW w:w="1134" w:type="dxa"/>
            <w:tcBorders>
              <w:top w:val="single" w:color="auto" w:sz="8" w:space="0"/>
            </w:tcBorders>
            <w:shd w:val="clear" w:color="auto" w:fill="auto"/>
          </w:tcPr>
          <w:p>
            <w:pPr>
              <w:spacing w:line="480" w:lineRule="auto"/>
              <w:jc w:val="center"/>
            </w:pPr>
            <w:r>
              <w:rPr>
                <w:rFonts w:hint="eastAsia"/>
              </w:rPr>
              <w:t>4</w:t>
            </w:r>
            <w:r>
              <w:t>8.75</w:t>
            </w:r>
          </w:p>
        </w:tc>
        <w:tc>
          <w:tcPr>
            <w:tcW w:w="283" w:type="dxa"/>
            <w:tcBorders>
              <w:top w:val="single" w:color="auto" w:sz="8" w:space="0"/>
            </w:tcBorders>
            <w:shd w:val="clear" w:color="auto" w:fill="auto"/>
          </w:tcPr>
          <w:p>
            <w:pPr>
              <w:spacing w:line="480" w:lineRule="auto"/>
              <w:jc w:val="center"/>
              <w:rPr>
                <w:rFonts w:ascii="Calibri" w:hAnsi="Calibri"/>
              </w:rPr>
            </w:pPr>
          </w:p>
        </w:tc>
        <w:tc>
          <w:tcPr>
            <w:tcW w:w="1145" w:type="dxa"/>
            <w:tcBorders>
              <w:top w:val="single" w:color="auto" w:sz="8" w:space="0"/>
            </w:tcBorders>
            <w:shd w:val="clear" w:color="auto" w:fill="auto"/>
          </w:tcPr>
          <w:p>
            <w:pPr>
              <w:spacing w:line="480" w:lineRule="auto"/>
              <w:jc w:val="center"/>
            </w:pPr>
            <w:r>
              <w:rPr>
                <w:rFonts w:hint="eastAsia"/>
              </w:rPr>
              <w:t>3</w:t>
            </w:r>
            <w:r>
              <w:t>0.34</w:t>
            </w:r>
          </w:p>
        </w:tc>
        <w:tc>
          <w:tcPr>
            <w:tcW w:w="273" w:type="dxa"/>
            <w:tcBorders>
              <w:top w:val="single" w:color="auto" w:sz="8" w:space="0"/>
            </w:tcBorders>
            <w:shd w:val="clear" w:color="auto" w:fill="auto"/>
          </w:tcPr>
          <w:p>
            <w:pPr>
              <w:spacing w:line="480" w:lineRule="auto"/>
              <w:jc w:val="center"/>
              <w:rPr>
                <w:rFonts w:ascii="Calibri" w:hAnsi="Calibri"/>
              </w:rPr>
            </w:pPr>
          </w:p>
        </w:tc>
        <w:tc>
          <w:tcPr>
            <w:tcW w:w="1190" w:type="dxa"/>
            <w:tcBorders>
              <w:top w:val="single" w:color="auto" w:sz="8" w:space="0"/>
            </w:tcBorders>
            <w:shd w:val="clear" w:color="auto" w:fill="auto"/>
          </w:tcPr>
          <w:p>
            <w:pPr>
              <w:spacing w:line="480" w:lineRule="auto"/>
              <w:jc w:val="center"/>
            </w:pPr>
            <w:r>
              <w:rPr>
                <w:rFonts w:hint="eastAsia"/>
              </w:rPr>
              <w:t>2</w:t>
            </w:r>
            <w:r>
              <w:t>2.91</w:t>
            </w:r>
          </w:p>
        </w:tc>
      </w:tr>
      <w:tr>
        <w:tblPrEx>
          <w:tblCellMar>
            <w:top w:w="0" w:type="dxa"/>
            <w:left w:w="108" w:type="dxa"/>
            <w:bottom w:w="0" w:type="dxa"/>
            <w:right w:w="108" w:type="dxa"/>
          </w:tblCellMar>
        </w:tblPrEx>
        <w:trPr>
          <w:jc w:val="center"/>
        </w:trPr>
        <w:tc>
          <w:tcPr>
            <w:tcW w:w="708" w:type="dxa"/>
            <w:shd w:val="clear" w:color="auto" w:fill="auto"/>
          </w:tcPr>
          <w:p>
            <w:pPr>
              <w:jc w:val="center"/>
              <w:rPr>
                <w:i/>
              </w:rPr>
            </w:pPr>
            <w:r>
              <w:rPr>
                <w:rFonts w:hint="eastAsia"/>
                <w:i/>
              </w:rPr>
              <w:t>u</w:t>
            </w:r>
            <w:r>
              <w:rPr>
                <w:i/>
                <w:vertAlign w:val="subscript"/>
              </w:rPr>
              <w:t>Q2</w:t>
            </w:r>
            <w:r>
              <w:rPr>
                <w:rFonts w:hint="eastAsia"/>
                <w:i/>
                <w:vertAlign w:val="subscript"/>
              </w:rPr>
              <w:t xml:space="preserve"> </w:t>
            </w:r>
            <w:r>
              <w:rPr>
                <w:rFonts w:hint="eastAsia"/>
                <w:iCs/>
                <w:vertAlign w:val="subscript"/>
              </w:rPr>
              <w:t>(mm/min)</w:t>
            </w:r>
          </w:p>
        </w:tc>
        <w:tc>
          <w:tcPr>
            <w:tcW w:w="284" w:type="dxa"/>
            <w:shd w:val="clear" w:color="auto" w:fill="auto"/>
          </w:tcPr>
          <w:p>
            <w:pPr>
              <w:jc w:val="center"/>
              <w:rPr>
                <w:rFonts w:ascii="Calibri" w:hAnsi="Calibri"/>
              </w:rPr>
            </w:pPr>
          </w:p>
        </w:tc>
        <w:tc>
          <w:tcPr>
            <w:tcW w:w="1134" w:type="dxa"/>
            <w:shd w:val="clear" w:color="auto" w:fill="auto"/>
          </w:tcPr>
          <w:p>
            <w:pPr>
              <w:spacing w:line="480" w:lineRule="auto"/>
              <w:jc w:val="center"/>
            </w:pPr>
            <w:r>
              <w:rPr>
                <w:rFonts w:hint="eastAsia"/>
              </w:rPr>
              <w:t>8</w:t>
            </w:r>
            <w:r>
              <w:t>9.56</w:t>
            </w:r>
          </w:p>
        </w:tc>
        <w:tc>
          <w:tcPr>
            <w:tcW w:w="283" w:type="dxa"/>
            <w:shd w:val="clear" w:color="auto" w:fill="auto"/>
          </w:tcPr>
          <w:p>
            <w:pPr>
              <w:spacing w:line="480" w:lineRule="auto"/>
              <w:jc w:val="center"/>
              <w:rPr>
                <w:rFonts w:ascii="Calibri" w:hAnsi="Calibri"/>
              </w:rPr>
            </w:pPr>
          </w:p>
        </w:tc>
        <w:tc>
          <w:tcPr>
            <w:tcW w:w="1276" w:type="dxa"/>
            <w:shd w:val="clear" w:color="auto" w:fill="auto"/>
          </w:tcPr>
          <w:p>
            <w:pPr>
              <w:spacing w:line="480" w:lineRule="auto"/>
              <w:jc w:val="center"/>
            </w:pPr>
            <w:r>
              <w:rPr>
                <w:rFonts w:hint="eastAsia"/>
              </w:rPr>
              <w:t>3</w:t>
            </w:r>
            <w:r>
              <w:t>7.10</w:t>
            </w:r>
          </w:p>
        </w:tc>
        <w:tc>
          <w:tcPr>
            <w:tcW w:w="284" w:type="dxa"/>
            <w:shd w:val="clear" w:color="auto" w:fill="auto"/>
          </w:tcPr>
          <w:p>
            <w:pPr>
              <w:spacing w:line="480" w:lineRule="auto"/>
              <w:jc w:val="center"/>
              <w:rPr>
                <w:rFonts w:ascii="Calibri" w:hAnsi="Calibri"/>
              </w:rPr>
            </w:pPr>
          </w:p>
        </w:tc>
        <w:tc>
          <w:tcPr>
            <w:tcW w:w="1134" w:type="dxa"/>
            <w:shd w:val="clear" w:color="auto" w:fill="auto"/>
          </w:tcPr>
          <w:p>
            <w:pPr>
              <w:spacing w:line="480" w:lineRule="auto"/>
              <w:jc w:val="center"/>
            </w:pPr>
            <w:r>
              <w:rPr>
                <w:rFonts w:hint="eastAsia"/>
              </w:rPr>
              <w:t>2</w:t>
            </w:r>
            <w:r>
              <w:t>1.97</w:t>
            </w:r>
          </w:p>
        </w:tc>
        <w:tc>
          <w:tcPr>
            <w:tcW w:w="283" w:type="dxa"/>
            <w:shd w:val="clear" w:color="auto" w:fill="auto"/>
          </w:tcPr>
          <w:p>
            <w:pPr>
              <w:spacing w:line="480" w:lineRule="auto"/>
              <w:jc w:val="center"/>
              <w:rPr>
                <w:rFonts w:ascii="Calibri" w:hAnsi="Calibri"/>
              </w:rPr>
            </w:pPr>
          </w:p>
        </w:tc>
        <w:tc>
          <w:tcPr>
            <w:tcW w:w="1145" w:type="dxa"/>
            <w:shd w:val="clear" w:color="auto" w:fill="auto"/>
          </w:tcPr>
          <w:p>
            <w:pPr>
              <w:spacing w:line="480" w:lineRule="auto"/>
              <w:jc w:val="center"/>
            </w:pPr>
            <w:r>
              <w:rPr>
                <w:rFonts w:hint="eastAsia"/>
              </w:rPr>
              <w:t>1</w:t>
            </w:r>
            <w:r>
              <w:t>3.67</w:t>
            </w:r>
          </w:p>
        </w:tc>
        <w:tc>
          <w:tcPr>
            <w:tcW w:w="273" w:type="dxa"/>
            <w:shd w:val="clear" w:color="auto" w:fill="auto"/>
          </w:tcPr>
          <w:p>
            <w:pPr>
              <w:spacing w:line="480" w:lineRule="auto"/>
              <w:jc w:val="center"/>
              <w:rPr>
                <w:rFonts w:ascii="Calibri" w:hAnsi="Calibri"/>
              </w:rPr>
            </w:pPr>
          </w:p>
        </w:tc>
        <w:tc>
          <w:tcPr>
            <w:tcW w:w="1190" w:type="dxa"/>
            <w:shd w:val="clear" w:color="auto" w:fill="auto"/>
          </w:tcPr>
          <w:p>
            <w:pPr>
              <w:spacing w:line="480" w:lineRule="auto"/>
              <w:jc w:val="center"/>
            </w:pPr>
            <w:r>
              <w:rPr>
                <w:rFonts w:hint="eastAsia"/>
              </w:rPr>
              <w:t>1</w:t>
            </w:r>
            <w:r>
              <w:t>0.32</w:t>
            </w:r>
          </w:p>
        </w:tc>
      </w:tr>
      <w:tr>
        <w:tblPrEx>
          <w:tblCellMar>
            <w:top w:w="0" w:type="dxa"/>
            <w:left w:w="108" w:type="dxa"/>
            <w:bottom w:w="0" w:type="dxa"/>
            <w:right w:w="108" w:type="dxa"/>
          </w:tblCellMar>
        </w:tblPrEx>
        <w:trPr>
          <w:jc w:val="center"/>
        </w:trPr>
        <w:tc>
          <w:tcPr>
            <w:tcW w:w="708" w:type="dxa"/>
            <w:shd w:val="clear" w:color="auto" w:fill="auto"/>
          </w:tcPr>
          <w:p>
            <w:pPr>
              <w:jc w:val="center"/>
              <w:rPr>
                <w:i/>
              </w:rPr>
            </w:pPr>
            <w:r>
              <w:rPr>
                <w:rFonts w:hint="eastAsia"/>
                <w:i/>
              </w:rPr>
              <w:t>u</w:t>
            </w:r>
            <w:r>
              <w:rPr>
                <w:i/>
                <w:vertAlign w:val="subscript"/>
              </w:rPr>
              <w:t>Q3</w:t>
            </w:r>
            <w:r>
              <w:rPr>
                <w:rFonts w:hint="eastAsia"/>
                <w:i/>
                <w:vertAlign w:val="subscript"/>
              </w:rPr>
              <w:t xml:space="preserve"> </w:t>
            </w:r>
            <w:r>
              <w:rPr>
                <w:rFonts w:hint="eastAsia"/>
                <w:iCs/>
                <w:vertAlign w:val="subscript"/>
              </w:rPr>
              <w:t>(mm/min)</w:t>
            </w:r>
          </w:p>
        </w:tc>
        <w:tc>
          <w:tcPr>
            <w:tcW w:w="284" w:type="dxa"/>
            <w:shd w:val="clear" w:color="auto" w:fill="auto"/>
          </w:tcPr>
          <w:p>
            <w:pPr>
              <w:jc w:val="center"/>
              <w:rPr>
                <w:rFonts w:ascii="Calibri" w:hAnsi="Calibri"/>
              </w:rPr>
            </w:pPr>
          </w:p>
        </w:tc>
        <w:tc>
          <w:tcPr>
            <w:tcW w:w="1134" w:type="dxa"/>
            <w:shd w:val="clear" w:color="auto" w:fill="auto"/>
          </w:tcPr>
          <w:p>
            <w:pPr>
              <w:spacing w:line="480" w:lineRule="auto"/>
              <w:jc w:val="center"/>
            </w:pPr>
            <w:r>
              <w:rPr>
                <w:rFonts w:hint="eastAsia"/>
              </w:rPr>
              <w:t>5</w:t>
            </w:r>
            <w:r>
              <w:t>6.18</w:t>
            </w:r>
          </w:p>
        </w:tc>
        <w:tc>
          <w:tcPr>
            <w:tcW w:w="283" w:type="dxa"/>
            <w:shd w:val="clear" w:color="auto" w:fill="auto"/>
          </w:tcPr>
          <w:p>
            <w:pPr>
              <w:spacing w:line="480" w:lineRule="auto"/>
              <w:jc w:val="center"/>
              <w:rPr>
                <w:rFonts w:ascii="Calibri" w:hAnsi="Calibri"/>
              </w:rPr>
            </w:pPr>
          </w:p>
        </w:tc>
        <w:tc>
          <w:tcPr>
            <w:tcW w:w="1276" w:type="dxa"/>
            <w:shd w:val="clear" w:color="auto" w:fill="auto"/>
          </w:tcPr>
          <w:p>
            <w:pPr>
              <w:spacing w:line="480" w:lineRule="auto"/>
              <w:jc w:val="center"/>
            </w:pPr>
            <w:r>
              <w:rPr>
                <w:rFonts w:hint="eastAsia"/>
              </w:rPr>
              <w:t>2</w:t>
            </w:r>
            <w:r>
              <w:t>3.27</w:t>
            </w:r>
          </w:p>
        </w:tc>
        <w:tc>
          <w:tcPr>
            <w:tcW w:w="284" w:type="dxa"/>
            <w:shd w:val="clear" w:color="auto" w:fill="auto"/>
          </w:tcPr>
          <w:p>
            <w:pPr>
              <w:spacing w:line="480" w:lineRule="auto"/>
              <w:jc w:val="center"/>
              <w:rPr>
                <w:rFonts w:ascii="Calibri" w:hAnsi="Calibri"/>
              </w:rPr>
            </w:pPr>
          </w:p>
        </w:tc>
        <w:tc>
          <w:tcPr>
            <w:tcW w:w="1134" w:type="dxa"/>
            <w:shd w:val="clear" w:color="auto" w:fill="auto"/>
          </w:tcPr>
          <w:p>
            <w:pPr>
              <w:spacing w:line="480" w:lineRule="auto"/>
              <w:jc w:val="center"/>
            </w:pPr>
            <w:r>
              <w:rPr>
                <w:rFonts w:hint="eastAsia"/>
              </w:rPr>
              <w:t>1</w:t>
            </w:r>
            <w:r>
              <w:t>3.78</w:t>
            </w:r>
          </w:p>
        </w:tc>
        <w:tc>
          <w:tcPr>
            <w:tcW w:w="283" w:type="dxa"/>
            <w:shd w:val="clear" w:color="auto" w:fill="auto"/>
          </w:tcPr>
          <w:p>
            <w:pPr>
              <w:spacing w:line="480" w:lineRule="auto"/>
              <w:jc w:val="center"/>
              <w:rPr>
                <w:rFonts w:ascii="Calibri" w:hAnsi="Calibri"/>
              </w:rPr>
            </w:pPr>
          </w:p>
        </w:tc>
        <w:tc>
          <w:tcPr>
            <w:tcW w:w="1145" w:type="dxa"/>
            <w:shd w:val="clear" w:color="auto" w:fill="auto"/>
          </w:tcPr>
          <w:p>
            <w:pPr>
              <w:spacing w:line="480" w:lineRule="auto"/>
              <w:jc w:val="center"/>
            </w:pPr>
            <w:r>
              <w:rPr>
                <w:rFonts w:hint="eastAsia"/>
              </w:rPr>
              <w:t>8</w:t>
            </w:r>
            <w:r>
              <w:t>.58</w:t>
            </w:r>
          </w:p>
        </w:tc>
        <w:tc>
          <w:tcPr>
            <w:tcW w:w="273" w:type="dxa"/>
            <w:shd w:val="clear" w:color="auto" w:fill="auto"/>
          </w:tcPr>
          <w:p>
            <w:pPr>
              <w:spacing w:line="480" w:lineRule="auto"/>
              <w:jc w:val="center"/>
              <w:rPr>
                <w:rFonts w:ascii="Calibri" w:hAnsi="Calibri"/>
              </w:rPr>
            </w:pPr>
          </w:p>
        </w:tc>
        <w:tc>
          <w:tcPr>
            <w:tcW w:w="1190" w:type="dxa"/>
            <w:shd w:val="clear" w:color="auto" w:fill="auto"/>
          </w:tcPr>
          <w:p>
            <w:pPr>
              <w:spacing w:line="480" w:lineRule="auto"/>
              <w:jc w:val="center"/>
            </w:pPr>
            <w:r>
              <w:rPr>
                <w:rFonts w:hint="eastAsia"/>
              </w:rPr>
              <w:t>6</w:t>
            </w:r>
            <w:r>
              <w:t>.48</w:t>
            </w:r>
          </w:p>
        </w:tc>
      </w:tr>
      <w:tr>
        <w:tblPrEx>
          <w:tblCellMar>
            <w:top w:w="0" w:type="dxa"/>
            <w:left w:w="108" w:type="dxa"/>
            <w:bottom w:w="0" w:type="dxa"/>
            <w:right w:w="108" w:type="dxa"/>
          </w:tblCellMar>
        </w:tblPrEx>
        <w:trPr>
          <w:jc w:val="center"/>
        </w:trPr>
        <w:tc>
          <w:tcPr>
            <w:tcW w:w="708" w:type="dxa"/>
            <w:shd w:val="clear" w:color="auto" w:fill="auto"/>
          </w:tcPr>
          <w:p>
            <w:pPr>
              <w:jc w:val="center"/>
              <w:rPr>
                <w:i/>
              </w:rPr>
            </w:pPr>
            <w:r>
              <w:rPr>
                <w:rFonts w:hint="eastAsia"/>
                <w:i/>
              </w:rPr>
              <w:t>u</w:t>
            </w:r>
            <w:r>
              <w:rPr>
                <w:i/>
                <w:vertAlign w:val="subscript"/>
              </w:rPr>
              <w:t>Q4</w:t>
            </w:r>
            <w:r>
              <w:rPr>
                <w:rFonts w:hint="eastAsia"/>
                <w:i/>
                <w:vertAlign w:val="subscript"/>
              </w:rPr>
              <w:t xml:space="preserve"> </w:t>
            </w:r>
            <w:r>
              <w:rPr>
                <w:rFonts w:hint="eastAsia"/>
                <w:iCs/>
                <w:vertAlign w:val="subscript"/>
              </w:rPr>
              <w:t>(mm/min)</w:t>
            </w:r>
          </w:p>
        </w:tc>
        <w:tc>
          <w:tcPr>
            <w:tcW w:w="284" w:type="dxa"/>
            <w:shd w:val="clear" w:color="auto" w:fill="auto"/>
          </w:tcPr>
          <w:p>
            <w:pPr>
              <w:jc w:val="center"/>
              <w:rPr>
                <w:rFonts w:ascii="Calibri" w:hAnsi="Calibri"/>
              </w:rPr>
            </w:pPr>
          </w:p>
        </w:tc>
        <w:tc>
          <w:tcPr>
            <w:tcW w:w="1134" w:type="dxa"/>
            <w:shd w:val="clear" w:color="auto" w:fill="auto"/>
          </w:tcPr>
          <w:p>
            <w:pPr>
              <w:spacing w:line="480" w:lineRule="auto"/>
              <w:jc w:val="center"/>
            </w:pPr>
            <w:r>
              <w:rPr>
                <w:rFonts w:hint="eastAsia"/>
              </w:rPr>
              <w:t>4</w:t>
            </w:r>
            <w:r>
              <w:t>0.36</w:t>
            </w:r>
          </w:p>
        </w:tc>
        <w:tc>
          <w:tcPr>
            <w:tcW w:w="283" w:type="dxa"/>
            <w:shd w:val="clear" w:color="auto" w:fill="auto"/>
          </w:tcPr>
          <w:p>
            <w:pPr>
              <w:spacing w:line="480" w:lineRule="auto"/>
              <w:jc w:val="center"/>
              <w:rPr>
                <w:rFonts w:ascii="Calibri" w:hAnsi="Calibri"/>
              </w:rPr>
            </w:pPr>
          </w:p>
        </w:tc>
        <w:tc>
          <w:tcPr>
            <w:tcW w:w="1276" w:type="dxa"/>
            <w:shd w:val="clear" w:color="auto" w:fill="auto"/>
          </w:tcPr>
          <w:p>
            <w:pPr>
              <w:spacing w:line="480" w:lineRule="auto"/>
              <w:jc w:val="center"/>
            </w:pPr>
            <w:r>
              <w:rPr>
                <w:rFonts w:hint="eastAsia"/>
              </w:rPr>
              <w:t>1</w:t>
            </w:r>
            <w:r>
              <w:t>6.72</w:t>
            </w:r>
          </w:p>
        </w:tc>
        <w:tc>
          <w:tcPr>
            <w:tcW w:w="284" w:type="dxa"/>
            <w:shd w:val="clear" w:color="auto" w:fill="auto"/>
          </w:tcPr>
          <w:p>
            <w:pPr>
              <w:spacing w:line="480" w:lineRule="auto"/>
              <w:jc w:val="center"/>
              <w:rPr>
                <w:rFonts w:ascii="Calibri" w:hAnsi="Calibri"/>
              </w:rPr>
            </w:pPr>
          </w:p>
        </w:tc>
        <w:tc>
          <w:tcPr>
            <w:tcW w:w="1134" w:type="dxa"/>
            <w:shd w:val="clear" w:color="auto" w:fill="auto"/>
          </w:tcPr>
          <w:p>
            <w:pPr>
              <w:spacing w:line="480" w:lineRule="auto"/>
              <w:jc w:val="center"/>
            </w:pPr>
            <w:r>
              <w:rPr>
                <w:rFonts w:hint="eastAsia"/>
              </w:rPr>
              <w:t>9</w:t>
            </w:r>
            <w:r>
              <w:t>.90</w:t>
            </w:r>
          </w:p>
        </w:tc>
        <w:tc>
          <w:tcPr>
            <w:tcW w:w="283" w:type="dxa"/>
            <w:shd w:val="clear" w:color="auto" w:fill="auto"/>
          </w:tcPr>
          <w:p>
            <w:pPr>
              <w:spacing w:line="480" w:lineRule="auto"/>
              <w:jc w:val="center"/>
              <w:rPr>
                <w:rFonts w:ascii="Calibri" w:hAnsi="Calibri"/>
              </w:rPr>
            </w:pPr>
          </w:p>
        </w:tc>
        <w:tc>
          <w:tcPr>
            <w:tcW w:w="1145" w:type="dxa"/>
            <w:shd w:val="clear" w:color="auto" w:fill="auto"/>
          </w:tcPr>
          <w:p>
            <w:pPr>
              <w:spacing w:line="480" w:lineRule="auto"/>
              <w:jc w:val="center"/>
            </w:pPr>
            <w:r>
              <w:rPr>
                <w:rFonts w:hint="eastAsia"/>
              </w:rPr>
              <w:t>6</w:t>
            </w:r>
            <w:r>
              <w:t>.16</w:t>
            </w:r>
          </w:p>
        </w:tc>
        <w:tc>
          <w:tcPr>
            <w:tcW w:w="273" w:type="dxa"/>
            <w:shd w:val="clear" w:color="auto" w:fill="auto"/>
          </w:tcPr>
          <w:p>
            <w:pPr>
              <w:spacing w:line="480" w:lineRule="auto"/>
              <w:jc w:val="center"/>
              <w:rPr>
                <w:rFonts w:ascii="Calibri" w:hAnsi="Calibri"/>
              </w:rPr>
            </w:pPr>
          </w:p>
        </w:tc>
        <w:tc>
          <w:tcPr>
            <w:tcW w:w="1190" w:type="dxa"/>
            <w:shd w:val="clear" w:color="auto" w:fill="auto"/>
          </w:tcPr>
          <w:p>
            <w:pPr>
              <w:spacing w:line="480" w:lineRule="auto"/>
              <w:jc w:val="center"/>
            </w:pPr>
            <w:r>
              <w:rPr>
                <w:rFonts w:hint="eastAsia"/>
              </w:rPr>
              <w:t>4</w:t>
            </w:r>
            <w:r>
              <w:t>.65</w:t>
            </w:r>
          </w:p>
        </w:tc>
      </w:tr>
      <w:tr>
        <w:tblPrEx>
          <w:tblCellMar>
            <w:top w:w="0" w:type="dxa"/>
            <w:left w:w="108" w:type="dxa"/>
            <w:bottom w:w="0" w:type="dxa"/>
            <w:right w:w="108" w:type="dxa"/>
          </w:tblCellMar>
        </w:tblPrEx>
        <w:trPr>
          <w:jc w:val="center"/>
        </w:trPr>
        <w:tc>
          <w:tcPr>
            <w:tcW w:w="708" w:type="dxa"/>
            <w:tcBorders>
              <w:bottom w:val="single" w:color="auto" w:sz="18" w:space="0"/>
            </w:tcBorders>
            <w:shd w:val="clear" w:color="auto" w:fill="auto"/>
          </w:tcPr>
          <w:p>
            <w:pPr>
              <w:jc w:val="center"/>
              <w:rPr>
                <w:i/>
              </w:rPr>
            </w:pPr>
            <w:r>
              <w:rPr>
                <w:rFonts w:hint="eastAsia"/>
                <w:i/>
              </w:rPr>
              <w:t>u</w:t>
            </w:r>
            <w:r>
              <w:rPr>
                <w:i/>
                <w:vertAlign w:val="subscript"/>
              </w:rPr>
              <w:t>Q5</w:t>
            </w:r>
            <w:r>
              <w:rPr>
                <w:rFonts w:hint="eastAsia"/>
                <w:i/>
                <w:vertAlign w:val="subscript"/>
              </w:rPr>
              <w:t xml:space="preserve"> </w:t>
            </w:r>
            <w:r>
              <w:rPr>
                <w:rFonts w:hint="eastAsia"/>
                <w:iCs/>
                <w:vertAlign w:val="subscript"/>
              </w:rPr>
              <w:t>(mm/min)</w:t>
            </w:r>
          </w:p>
        </w:tc>
        <w:tc>
          <w:tcPr>
            <w:tcW w:w="284" w:type="dxa"/>
            <w:tcBorders>
              <w:bottom w:val="single" w:color="auto" w:sz="18" w:space="0"/>
            </w:tcBorders>
            <w:shd w:val="clear" w:color="auto" w:fill="auto"/>
          </w:tcPr>
          <w:p>
            <w:pPr>
              <w:jc w:val="center"/>
              <w:rPr>
                <w:rFonts w:ascii="Calibri" w:hAnsi="Calibri"/>
              </w:rPr>
            </w:pPr>
          </w:p>
        </w:tc>
        <w:tc>
          <w:tcPr>
            <w:tcW w:w="1134" w:type="dxa"/>
            <w:tcBorders>
              <w:bottom w:val="single" w:color="auto" w:sz="18" w:space="0"/>
            </w:tcBorders>
            <w:shd w:val="clear" w:color="auto" w:fill="auto"/>
          </w:tcPr>
          <w:p>
            <w:pPr>
              <w:spacing w:line="480" w:lineRule="auto"/>
              <w:jc w:val="center"/>
            </w:pPr>
            <w:r>
              <w:rPr>
                <w:rFonts w:hint="eastAsia"/>
              </w:rPr>
              <w:t>3</w:t>
            </w:r>
            <w:r>
              <w:t>1.22</w:t>
            </w:r>
          </w:p>
        </w:tc>
        <w:tc>
          <w:tcPr>
            <w:tcW w:w="283" w:type="dxa"/>
            <w:tcBorders>
              <w:bottom w:val="single" w:color="auto" w:sz="18" w:space="0"/>
            </w:tcBorders>
            <w:shd w:val="clear" w:color="auto" w:fill="auto"/>
          </w:tcPr>
          <w:p>
            <w:pPr>
              <w:spacing w:line="480" w:lineRule="auto"/>
              <w:jc w:val="center"/>
              <w:rPr>
                <w:rFonts w:ascii="Calibri" w:hAnsi="Calibri"/>
              </w:rPr>
            </w:pPr>
          </w:p>
        </w:tc>
        <w:tc>
          <w:tcPr>
            <w:tcW w:w="1276" w:type="dxa"/>
            <w:tcBorders>
              <w:bottom w:val="single" w:color="auto" w:sz="18" w:space="0"/>
            </w:tcBorders>
            <w:shd w:val="clear" w:color="auto" w:fill="auto"/>
          </w:tcPr>
          <w:p>
            <w:pPr>
              <w:spacing w:line="480" w:lineRule="auto"/>
              <w:jc w:val="center"/>
            </w:pPr>
            <w:r>
              <w:rPr>
                <w:rFonts w:hint="eastAsia"/>
              </w:rPr>
              <w:t>1</w:t>
            </w:r>
            <w:r>
              <w:t>2.93</w:t>
            </w:r>
          </w:p>
        </w:tc>
        <w:tc>
          <w:tcPr>
            <w:tcW w:w="284" w:type="dxa"/>
            <w:tcBorders>
              <w:bottom w:val="single" w:color="auto" w:sz="18" w:space="0"/>
            </w:tcBorders>
            <w:shd w:val="clear" w:color="auto" w:fill="auto"/>
          </w:tcPr>
          <w:p>
            <w:pPr>
              <w:spacing w:line="480" w:lineRule="auto"/>
              <w:jc w:val="center"/>
              <w:rPr>
                <w:rFonts w:ascii="Calibri" w:hAnsi="Calibri"/>
              </w:rPr>
            </w:pPr>
          </w:p>
        </w:tc>
        <w:tc>
          <w:tcPr>
            <w:tcW w:w="1134" w:type="dxa"/>
            <w:tcBorders>
              <w:bottom w:val="single" w:color="auto" w:sz="18" w:space="0"/>
            </w:tcBorders>
            <w:shd w:val="clear" w:color="auto" w:fill="auto"/>
          </w:tcPr>
          <w:p>
            <w:pPr>
              <w:spacing w:line="480" w:lineRule="auto"/>
              <w:jc w:val="center"/>
            </w:pPr>
            <w:r>
              <w:rPr>
                <w:rFonts w:hint="eastAsia"/>
              </w:rPr>
              <w:t>7</w:t>
            </w:r>
            <w:r>
              <w:t>.66</w:t>
            </w:r>
          </w:p>
        </w:tc>
        <w:tc>
          <w:tcPr>
            <w:tcW w:w="283" w:type="dxa"/>
            <w:tcBorders>
              <w:bottom w:val="single" w:color="auto" w:sz="18" w:space="0"/>
            </w:tcBorders>
            <w:shd w:val="clear" w:color="auto" w:fill="auto"/>
          </w:tcPr>
          <w:p>
            <w:pPr>
              <w:spacing w:line="480" w:lineRule="auto"/>
              <w:jc w:val="center"/>
              <w:rPr>
                <w:rFonts w:ascii="Calibri" w:hAnsi="Calibri"/>
              </w:rPr>
            </w:pPr>
          </w:p>
        </w:tc>
        <w:tc>
          <w:tcPr>
            <w:tcW w:w="1145" w:type="dxa"/>
            <w:tcBorders>
              <w:bottom w:val="single" w:color="auto" w:sz="18" w:space="0"/>
            </w:tcBorders>
            <w:shd w:val="clear" w:color="auto" w:fill="auto"/>
          </w:tcPr>
          <w:p>
            <w:pPr>
              <w:spacing w:line="480" w:lineRule="auto"/>
              <w:jc w:val="center"/>
            </w:pPr>
            <w:r>
              <w:rPr>
                <w:rFonts w:hint="eastAsia"/>
              </w:rPr>
              <w:t>4</w:t>
            </w:r>
            <w:r>
              <w:t>.77</w:t>
            </w:r>
          </w:p>
        </w:tc>
        <w:tc>
          <w:tcPr>
            <w:tcW w:w="273" w:type="dxa"/>
            <w:tcBorders>
              <w:bottom w:val="single" w:color="auto" w:sz="18" w:space="0"/>
            </w:tcBorders>
            <w:shd w:val="clear" w:color="auto" w:fill="auto"/>
          </w:tcPr>
          <w:p>
            <w:pPr>
              <w:spacing w:line="480" w:lineRule="auto"/>
              <w:jc w:val="center"/>
              <w:rPr>
                <w:rFonts w:ascii="Calibri" w:hAnsi="Calibri"/>
              </w:rPr>
            </w:pPr>
          </w:p>
        </w:tc>
        <w:tc>
          <w:tcPr>
            <w:tcW w:w="1190" w:type="dxa"/>
            <w:tcBorders>
              <w:bottom w:val="single" w:color="auto" w:sz="18" w:space="0"/>
            </w:tcBorders>
            <w:shd w:val="clear" w:color="auto" w:fill="auto"/>
          </w:tcPr>
          <w:p>
            <w:pPr>
              <w:spacing w:line="480" w:lineRule="auto"/>
              <w:jc w:val="center"/>
            </w:pPr>
            <w:r>
              <w:rPr>
                <w:rFonts w:hint="eastAsia"/>
              </w:rPr>
              <w:t>3</w:t>
            </w:r>
            <w:r>
              <w:t>.60</w:t>
            </w:r>
          </w:p>
        </w:tc>
      </w:tr>
    </w:tbl>
    <w:p>
      <w:pPr>
        <w:jc w:val="center"/>
      </w:pPr>
    </w:p>
    <w:p>
      <w:pPr>
        <w:spacing w:line="360" w:lineRule="auto"/>
        <w:rPr>
          <w:sz w:val="24"/>
        </w:rPr>
      </w:pPr>
    </w:p>
    <w:p>
      <w:pPr>
        <w:pStyle w:val="4"/>
        <w:keepLines/>
        <w:numPr>
          <w:ilvl w:val="1"/>
          <w:numId w:val="3"/>
        </w:numPr>
        <w:spacing w:before="260" w:after="260" w:line="416" w:lineRule="auto"/>
        <w:ind w:left="615" w:hanging="615"/>
      </w:pPr>
      <w:bookmarkStart w:id="115" w:name="_Toc55940836"/>
      <w:bookmarkStart w:id="116" w:name="_Toc5912"/>
      <w:bookmarkStart w:id="117" w:name="_Toc484"/>
      <w:r>
        <w:rPr>
          <w:rFonts w:hint="eastAsia"/>
        </w:rPr>
        <w:t>实验过程</w:t>
      </w:r>
      <w:r>
        <w:t>及</w:t>
      </w:r>
      <w:r>
        <w:rPr>
          <w:rFonts w:hint="eastAsia"/>
        </w:rPr>
        <w:t>结果</w:t>
      </w:r>
      <w:bookmarkEnd w:id="115"/>
      <w:bookmarkEnd w:id="116"/>
      <w:bookmarkEnd w:id="117"/>
    </w:p>
    <w:p>
      <w:pPr>
        <w:pStyle w:val="20"/>
        <w:numPr>
          <w:ilvl w:val="-1"/>
          <w:numId w:val="0"/>
        </w:numPr>
        <w:ind w:left="0" w:firstLine="0"/>
        <w:rPr>
          <w:rFonts w:ascii="黑体" w:eastAsia="黑体"/>
          <w:b w:val="0"/>
        </w:rPr>
      </w:pPr>
      <w:bookmarkStart w:id="118" w:name="_Toc20162"/>
      <w:bookmarkStart w:id="119" w:name="_Toc27359"/>
      <w:bookmarkStart w:id="120" w:name="_Toc55940837"/>
      <w:r>
        <w:rPr>
          <w:rFonts w:hint="eastAsia" w:ascii="黑体" w:eastAsia="黑体"/>
          <w:b w:val="0"/>
          <w:lang w:val="en-US" w:eastAsia="zh-CN"/>
        </w:rPr>
        <w:t xml:space="preserve">3.4.1  </w:t>
      </w:r>
      <w:r>
        <w:rPr>
          <w:rFonts w:hint="eastAsia" w:ascii="黑体" w:eastAsia="黑体"/>
          <w:b w:val="0"/>
        </w:rPr>
        <w:t>单次实验</w:t>
      </w:r>
      <w:r>
        <w:rPr>
          <w:rFonts w:ascii="黑体" w:eastAsia="黑体"/>
          <w:b w:val="0"/>
        </w:rPr>
        <w:t>过程</w:t>
      </w:r>
      <w:bookmarkEnd w:id="118"/>
      <w:bookmarkEnd w:id="119"/>
      <w:bookmarkEnd w:id="120"/>
    </w:p>
    <w:p>
      <w:pPr>
        <w:spacing w:line="360" w:lineRule="auto"/>
        <w:ind w:firstLine="480" w:firstLineChars="200"/>
        <w:rPr>
          <w:sz w:val="24"/>
        </w:rPr>
      </w:pPr>
      <w:r>
        <w:rPr>
          <w:rFonts w:hint="eastAsia"/>
          <w:sz w:val="24"/>
        </w:rPr>
        <w:t>拼块实验将</w:t>
      </w:r>
      <w:r>
        <w:rPr>
          <w:sz w:val="24"/>
        </w:rPr>
        <w:t>拼合</w:t>
      </w:r>
      <w:r>
        <w:rPr>
          <w:rFonts w:hint="eastAsia"/>
          <w:sz w:val="24"/>
        </w:rPr>
        <w:t>缝沿着</w:t>
      </w:r>
      <w:r>
        <w:rPr>
          <w:sz w:val="24"/>
        </w:rPr>
        <w:t>Y</w:t>
      </w:r>
      <w:r>
        <w:rPr>
          <w:rFonts w:hint="eastAsia"/>
          <w:sz w:val="24"/>
        </w:rPr>
        <w:t>轴</w:t>
      </w:r>
      <w:r>
        <w:rPr>
          <w:sz w:val="24"/>
        </w:rPr>
        <w:t>方向放置并装夹，</w:t>
      </w:r>
      <w:r>
        <w:rPr>
          <w:rFonts w:hint="eastAsia"/>
          <w:sz w:val="24"/>
        </w:rPr>
        <w:t>切割头沿</w:t>
      </w:r>
      <w:r>
        <w:rPr>
          <w:sz w:val="24"/>
        </w:rPr>
        <w:t>Y</w:t>
      </w:r>
      <w:r>
        <w:rPr>
          <w:rFonts w:hint="eastAsia"/>
          <w:sz w:val="24"/>
        </w:rPr>
        <w:t>轴方向进行</w:t>
      </w:r>
      <w:r>
        <w:rPr>
          <w:sz w:val="24"/>
        </w:rPr>
        <w:t>直线切割</w:t>
      </w:r>
      <w:r>
        <w:rPr>
          <w:rFonts w:hint="eastAsia"/>
          <w:sz w:val="24"/>
        </w:rPr>
        <w:t>，</w:t>
      </w:r>
      <w:r>
        <w:rPr>
          <w:sz w:val="24"/>
        </w:rPr>
        <w:t>如图</w:t>
      </w:r>
      <w:r>
        <w:rPr>
          <w:rFonts w:hint="eastAsia"/>
          <w:sz w:val="24"/>
        </w:rPr>
        <w:t>3.</w:t>
      </w:r>
      <w:r>
        <w:rPr>
          <w:sz w:val="24"/>
        </w:rPr>
        <w:t>7</w:t>
      </w:r>
      <w:r>
        <w:rPr>
          <w:rFonts w:hint="eastAsia"/>
          <w:sz w:val="24"/>
        </w:rPr>
        <w:t>所示</w:t>
      </w:r>
      <w:r>
        <w:rPr>
          <w:sz w:val="24"/>
        </w:rPr>
        <w:t>。</w:t>
      </w:r>
    </w:p>
    <w:p>
      <w:pPr>
        <w:spacing w:line="360" w:lineRule="auto"/>
        <w:ind w:firstLine="480" w:firstLineChars="200"/>
        <w:rPr>
          <w:sz w:val="24"/>
        </w:rPr>
      </w:pPr>
      <w:r>
        <w:rPr>
          <w:sz w:val="24"/>
        </w:rPr>
        <w:t>切割前</w:t>
      </w:r>
      <w:r>
        <w:rPr>
          <w:rFonts w:hint="eastAsia"/>
          <w:sz w:val="24"/>
        </w:rPr>
        <w:t>采用水平尺</w:t>
      </w:r>
      <w:r>
        <w:rPr>
          <w:sz w:val="24"/>
        </w:rPr>
        <w:t>调整切割头</w:t>
      </w:r>
      <w:r>
        <w:rPr>
          <w:rFonts w:hint="eastAsia"/>
          <w:sz w:val="24"/>
        </w:rPr>
        <w:t>角度</w:t>
      </w:r>
      <w:r>
        <w:rPr>
          <w:sz w:val="24"/>
        </w:rPr>
        <w:t>，</w:t>
      </w:r>
      <w:r>
        <w:rPr>
          <w:rFonts w:hint="eastAsia"/>
          <w:sz w:val="24"/>
        </w:rPr>
        <w:t>使磨料砂管垂直于材料</w:t>
      </w:r>
      <w:r>
        <w:rPr>
          <w:sz w:val="24"/>
        </w:rPr>
        <w:t>拼块上表面</w:t>
      </w:r>
      <w:r>
        <w:rPr>
          <w:rFonts w:hint="eastAsia"/>
          <w:sz w:val="24"/>
        </w:rPr>
        <w:t>。调整</w:t>
      </w:r>
      <w:r>
        <w:rPr>
          <w:sz w:val="24"/>
        </w:rPr>
        <w:t>方法为采用</w:t>
      </w:r>
      <w:r>
        <w:rPr>
          <w:rFonts w:hint="eastAsia"/>
          <w:sz w:val="24"/>
        </w:rPr>
        <w:t xml:space="preserve">水平尺分别测量拼块上表面 </w:t>
      </w:r>
      <w:r>
        <w:rPr>
          <w:sz w:val="24"/>
        </w:rPr>
        <w:t>X</w:t>
      </w:r>
      <w:r>
        <w:rPr>
          <w:rFonts w:hint="eastAsia"/>
          <w:sz w:val="24"/>
        </w:rPr>
        <w:t xml:space="preserve">轴方向及 </w:t>
      </w:r>
      <w:r>
        <w:rPr>
          <w:sz w:val="24"/>
        </w:rPr>
        <w:t>Y</w:t>
      </w:r>
      <w:r>
        <w:rPr>
          <w:rFonts w:hint="eastAsia"/>
          <w:sz w:val="24"/>
        </w:rPr>
        <w:t>轴方向上的水平度，再测量</w:t>
      </w:r>
      <w:r>
        <w:rPr>
          <w:sz w:val="24"/>
        </w:rPr>
        <w:t>切割头</w:t>
      </w:r>
      <w:r>
        <w:rPr>
          <w:rFonts w:hint="eastAsia"/>
          <w:sz w:val="24"/>
        </w:rPr>
        <w:t>气缸</w:t>
      </w:r>
      <w:r>
        <w:rPr>
          <w:sz w:val="24"/>
        </w:rPr>
        <w:t>平面X</w:t>
      </w:r>
      <w:r>
        <w:rPr>
          <w:rFonts w:hint="eastAsia"/>
          <w:sz w:val="24"/>
        </w:rPr>
        <w:t xml:space="preserve">轴方向及 </w:t>
      </w:r>
      <w:r>
        <w:rPr>
          <w:sz w:val="24"/>
        </w:rPr>
        <w:t>Y</w:t>
      </w:r>
      <w:r>
        <w:rPr>
          <w:rFonts w:hint="eastAsia"/>
          <w:sz w:val="24"/>
        </w:rPr>
        <w:t>轴方向上的水平度，</w:t>
      </w:r>
      <w:r>
        <w:rPr>
          <w:sz w:val="24"/>
        </w:rPr>
        <w:t>通过调整</w:t>
      </w:r>
      <w:r>
        <w:rPr>
          <w:rFonts w:hint="eastAsia"/>
          <w:sz w:val="24"/>
        </w:rPr>
        <w:t>A轴</w:t>
      </w:r>
      <w:r>
        <w:rPr>
          <w:sz w:val="24"/>
        </w:rPr>
        <w:t>和</w:t>
      </w:r>
      <w:r>
        <w:rPr>
          <w:rFonts w:hint="eastAsia"/>
          <w:sz w:val="24"/>
        </w:rPr>
        <w:t>B轴使两个</w:t>
      </w:r>
      <w:r>
        <w:rPr>
          <w:sz w:val="24"/>
        </w:rPr>
        <w:t>方向的水平度</w:t>
      </w:r>
      <w:r>
        <w:rPr>
          <w:rFonts w:hint="eastAsia"/>
          <w:sz w:val="24"/>
        </w:rPr>
        <w:t>一致，</w:t>
      </w:r>
      <w:r>
        <w:rPr>
          <w:sz w:val="24"/>
        </w:rPr>
        <w:t>如图</w:t>
      </w:r>
      <w:r>
        <w:rPr>
          <w:rFonts w:hint="eastAsia"/>
          <w:sz w:val="24"/>
        </w:rPr>
        <w:t>3.</w:t>
      </w:r>
      <w:r>
        <w:rPr>
          <w:sz w:val="24"/>
        </w:rPr>
        <w:t>8</w:t>
      </w:r>
      <w:r>
        <w:rPr>
          <w:rFonts w:hint="eastAsia"/>
          <w:sz w:val="24"/>
        </w:rPr>
        <w:t>所示</w:t>
      </w:r>
      <w:r>
        <w:rPr>
          <w:sz w:val="24"/>
        </w:rPr>
        <w:t>。</w:t>
      </w:r>
    </w:p>
    <w:p>
      <w:pPr>
        <w:spacing w:line="360" w:lineRule="auto"/>
        <w:rPr>
          <w:sz w:val="24"/>
        </w:rPr>
      </w:pPr>
    </w:p>
    <w:p>
      <w:pPr>
        <w:spacing w:line="360" w:lineRule="auto"/>
        <w:ind w:firstLine="480" w:firstLineChars="200"/>
        <w:jc w:val="center"/>
        <w:rPr>
          <w:sz w:val="24"/>
        </w:rPr>
      </w:pPr>
      <w:r>
        <w:rPr>
          <w:sz w:val="24"/>
        </w:rPr>
        <w:drawing>
          <wp:inline distT="0" distB="0" distL="0" distR="0">
            <wp:extent cx="3390265" cy="2539365"/>
            <wp:effectExtent l="0" t="0" r="635" b="13335"/>
            <wp:docPr id="118" name="图片 118" descr="IMG_20190816_17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IMG_20190816_17025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3390265" cy="2539365"/>
                    </a:xfrm>
                    <a:prstGeom prst="rect">
                      <a:avLst/>
                    </a:prstGeom>
                    <a:noFill/>
                    <a:ln>
                      <a:noFill/>
                    </a:ln>
                  </pic:spPr>
                </pic:pic>
              </a:graphicData>
            </a:graphic>
          </wp:inline>
        </w:drawing>
      </w:r>
    </w:p>
    <w:p>
      <w:pPr>
        <w:spacing w:line="360" w:lineRule="auto"/>
        <w:jc w:val="center"/>
      </w:pPr>
      <w:r>
        <w:rPr>
          <w:rFonts w:hint="eastAsia"/>
        </w:rPr>
        <w:t>图3.</w:t>
      </w:r>
      <w:r>
        <w:t>7</w:t>
      </w:r>
      <w:r>
        <w:rPr>
          <w:rFonts w:hint="eastAsia"/>
        </w:rPr>
        <w:t xml:space="preserve">  拼块切割实验装夹示意图</w:t>
      </w:r>
    </w:p>
    <w:p>
      <w:pPr>
        <w:spacing w:line="360" w:lineRule="auto"/>
        <w:jc w:val="center"/>
      </w:pPr>
    </w:p>
    <w:p>
      <w:pPr>
        <w:spacing w:line="360" w:lineRule="auto"/>
        <w:ind w:firstLine="480" w:firstLineChars="200"/>
        <w:jc w:val="center"/>
        <w:rPr>
          <w:sz w:val="24"/>
        </w:rPr>
      </w:pPr>
      <w:r>
        <w:rPr>
          <w:sz w:val="24"/>
        </w:rPr>
        <w:drawing>
          <wp:inline distT="0" distB="0" distL="0" distR="0">
            <wp:extent cx="4565015" cy="1716405"/>
            <wp:effectExtent l="0" t="0" r="6985" b="17145"/>
            <wp:docPr id="11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4565015" cy="1716405"/>
                    </a:xfrm>
                    <a:prstGeom prst="rect">
                      <a:avLst/>
                    </a:prstGeom>
                    <a:noFill/>
                    <a:ln>
                      <a:noFill/>
                    </a:ln>
                  </pic:spPr>
                </pic:pic>
              </a:graphicData>
            </a:graphic>
          </wp:inline>
        </w:drawing>
      </w:r>
    </w:p>
    <w:p>
      <w:pPr>
        <w:spacing w:line="360" w:lineRule="auto"/>
        <w:ind w:firstLine="420" w:firstLineChars="200"/>
        <w:jc w:val="center"/>
      </w:pPr>
      <w:r>
        <w:rPr>
          <w:rFonts w:hint="eastAsia"/>
        </w:rPr>
        <w:t>图3.</w:t>
      </w:r>
      <w:r>
        <w:t xml:space="preserve">8 </w:t>
      </w:r>
      <w:r>
        <w:rPr>
          <w:rFonts w:hint="eastAsia"/>
        </w:rPr>
        <w:t>调整</w:t>
      </w:r>
      <w:r>
        <w:t>切割头水平</w:t>
      </w:r>
      <w:r>
        <w:rPr>
          <w:rFonts w:hint="eastAsia"/>
        </w:rPr>
        <w:t>示意图</w:t>
      </w:r>
    </w:p>
    <w:p>
      <w:pPr>
        <w:spacing w:line="360" w:lineRule="auto"/>
        <w:ind w:firstLine="480" w:firstLineChars="200"/>
        <w:jc w:val="center"/>
        <w:rPr>
          <w:sz w:val="24"/>
        </w:rPr>
      </w:pPr>
    </w:p>
    <w:p>
      <w:pPr>
        <w:spacing w:line="360" w:lineRule="auto"/>
        <w:ind w:firstLine="480" w:firstLineChars="200"/>
        <w:rPr>
          <w:sz w:val="24"/>
        </w:rPr>
      </w:pPr>
      <w:r>
        <w:rPr>
          <w:rFonts w:hint="eastAsia"/>
          <w:sz w:val="24"/>
        </w:rPr>
        <w:t>切割前</w:t>
      </w:r>
      <w:r>
        <w:rPr>
          <w:sz w:val="24"/>
        </w:rPr>
        <w:t>采用</w:t>
      </w:r>
      <w:r>
        <w:rPr>
          <w:rFonts w:hint="eastAsia"/>
          <w:sz w:val="24"/>
        </w:rPr>
        <w:t>光学</w:t>
      </w:r>
      <w:r>
        <w:rPr>
          <w:sz w:val="24"/>
        </w:rPr>
        <w:t>定位仪进行对刀，</w:t>
      </w:r>
      <w:r>
        <w:rPr>
          <w:rFonts w:hint="eastAsia"/>
          <w:sz w:val="24"/>
        </w:rPr>
        <w:t>将喷嘴</w:t>
      </w:r>
      <w:r>
        <w:rPr>
          <w:sz w:val="24"/>
        </w:rPr>
        <w:t>中心移动至拼合缝</w:t>
      </w:r>
      <w:r>
        <w:rPr>
          <w:rFonts w:hint="eastAsia"/>
          <w:sz w:val="24"/>
        </w:rPr>
        <w:t>的</w:t>
      </w:r>
      <w:r>
        <w:rPr>
          <w:sz w:val="24"/>
        </w:rPr>
        <w:t>延长</w:t>
      </w:r>
      <w:r>
        <w:rPr>
          <w:rFonts w:hint="eastAsia"/>
          <w:sz w:val="24"/>
        </w:rPr>
        <w:t>线</w:t>
      </w:r>
      <w:r>
        <w:rPr>
          <w:sz w:val="24"/>
        </w:rPr>
        <w:t>上</w:t>
      </w:r>
      <w:r>
        <w:rPr>
          <w:rFonts w:hint="eastAsia"/>
          <w:sz w:val="24"/>
        </w:rPr>
        <w:t>，大约距离</w:t>
      </w:r>
      <w:r>
        <w:rPr>
          <w:sz w:val="24"/>
        </w:rPr>
        <w:t>材料</w:t>
      </w:r>
      <w:r>
        <w:rPr>
          <w:rFonts w:hint="eastAsia"/>
          <w:sz w:val="24"/>
        </w:rPr>
        <w:t>5~6</w:t>
      </w:r>
      <w:r>
        <w:rPr>
          <w:sz w:val="24"/>
        </w:rPr>
        <w:t xml:space="preserve"> mm</w:t>
      </w:r>
      <w:r>
        <w:rPr>
          <w:rFonts w:hint="eastAsia"/>
          <w:sz w:val="24"/>
        </w:rPr>
        <w:t>。</w:t>
      </w:r>
      <w:r>
        <w:rPr>
          <w:sz w:val="24"/>
        </w:rPr>
        <w:t>目的</w:t>
      </w:r>
      <w:r>
        <w:rPr>
          <w:rFonts w:hint="eastAsia"/>
          <w:sz w:val="24"/>
        </w:rPr>
        <w:t>是</w:t>
      </w:r>
      <w:r>
        <w:rPr>
          <w:sz w:val="24"/>
        </w:rPr>
        <w:t>为了</w:t>
      </w:r>
      <w:r>
        <w:rPr>
          <w:rFonts w:hint="eastAsia"/>
          <w:sz w:val="24"/>
        </w:rPr>
        <w:t>让</w:t>
      </w:r>
      <w:r>
        <w:rPr>
          <w:sz w:val="24"/>
        </w:rPr>
        <w:t>射流从材料外切入材料内，避免了打穿材料的过程</w:t>
      </w:r>
      <w:r>
        <w:rPr>
          <w:rFonts w:hint="eastAsia"/>
          <w:sz w:val="24"/>
        </w:rPr>
        <w:t>，</w:t>
      </w:r>
      <w:r>
        <w:rPr>
          <w:sz w:val="24"/>
        </w:rPr>
        <w:t>如图</w:t>
      </w:r>
      <w:r>
        <w:rPr>
          <w:rFonts w:hint="eastAsia"/>
          <w:sz w:val="24"/>
        </w:rPr>
        <w:t>3.</w:t>
      </w:r>
      <w:r>
        <w:rPr>
          <w:sz w:val="24"/>
        </w:rPr>
        <w:t>7</w:t>
      </w:r>
      <w:r>
        <w:rPr>
          <w:rFonts w:hint="eastAsia"/>
          <w:sz w:val="24"/>
        </w:rPr>
        <w:t>所示</w:t>
      </w:r>
      <w:r>
        <w:rPr>
          <w:sz w:val="24"/>
        </w:rPr>
        <w:t>。</w:t>
      </w:r>
      <w:r>
        <w:rPr>
          <w:rFonts w:hint="eastAsia"/>
          <w:sz w:val="24"/>
        </w:rPr>
        <w:t>在装夹和</w:t>
      </w:r>
      <w:r>
        <w:rPr>
          <w:sz w:val="24"/>
        </w:rPr>
        <w:t>对刀</w:t>
      </w:r>
      <w:r>
        <w:rPr>
          <w:rFonts w:hint="eastAsia"/>
          <w:sz w:val="24"/>
        </w:rPr>
        <w:t>准确的</w:t>
      </w:r>
      <w:r>
        <w:rPr>
          <w:sz w:val="24"/>
        </w:rPr>
        <w:t>前提下，</w:t>
      </w:r>
      <w:r>
        <w:rPr>
          <w:rFonts w:hint="eastAsia"/>
          <w:sz w:val="24"/>
        </w:rPr>
        <w:t>令</w:t>
      </w:r>
      <w:r>
        <w:rPr>
          <w:sz w:val="24"/>
        </w:rPr>
        <w:t>切割头沿</w:t>
      </w:r>
      <w:r>
        <w:rPr>
          <w:rFonts w:hint="eastAsia"/>
          <w:sz w:val="24"/>
        </w:rPr>
        <w:t>X轴负</w:t>
      </w:r>
      <w:r>
        <w:rPr>
          <w:sz w:val="24"/>
        </w:rPr>
        <w:t>方向进行直线</w:t>
      </w:r>
      <w:r>
        <w:rPr>
          <w:rFonts w:hint="eastAsia"/>
          <w:sz w:val="24"/>
        </w:rPr>
        <w:t>切割，确保切割</w:t>
      </w:r>
      <w:r>
        <w:rPr>
          <w:sz w:val="24"/>
        </w:rPr>
        <w:t>路径</w:t>
      </w:r>
      <w:r>
        <w:rPr>
          <w:rFonts w:hint="eastAsia"/>
          <w:sz w:val="24"/>
        </w:rPr>
        <w:t>严格</w:t>
      </w:r>
      <w:r>
        <w:rPr>
          <w:sz w:val="24"/>
        </w:rPr>
        <w:t>沿着拼合缝</w:t>
      </w:r>
      <w:r>
        <w:rPr>
          <w:rFonts w:hint="eastAsia"/>
          <w:sz w:val="24"/>
          <w:lang w:val="en-US" w:eastAsia="zh-CN"/>
        </w:rPr>
        <w:t>由</w:t>
      </w:r>
      <w:r>
        <w:rPr>
          <w:sz w:val="24"/>
        </w:rPr>
        <w:t>外向内进行切割，如图</w:t>
      </w:r>
      <w:r>
        <w:rPr>
          <w:rFonts w:hint="eastAsia"/>
          <w:sz w:val="24"/>
        </w:rPr>
        <w:t>3.</w:t>
      </w:r>
      <w:r>
        <w:rPr>
          <w:sz w:val="24"/>
        </w:rPr>
        <w:t>9</w:t>
      </w:r>
      <w:r>
        <w:rPr>
          <w:rFonts w:hint="eastAsia"/>
          <w:sz w:val="24"/>
        </w:rPr>
        <w:t>所示</w:t>
      </w:r>
      <w:r>
        <w:rPr>
          <w:sz w:val="24"/>
        </w:rPr>
        <w:t>。</w:t>
      </w:r>
    </w:p>
    <w:p>
      <w:pPr>
        <w:spacing w:line="360" w:lineRule="auto"/>
        <w:jc w:val="center"/>
        <w:rPr>
          <w:sz w:val="24"/>
        </w:rPr>
      </w:pPr>
      <w:r>
        <w:rPr>
          <w:sz w:val="24"/>
        </w:rPr>
        <w:drawing>
          <wp:inline distT="0" distB="0" distL="0" distR="0">
            <wp:extent cx="3474720" cy="2609850"/>
            <wp:effectExtent l="0" t="0" r="11430" b="0"/>
            <wp:docPr id="120" name="图片 120" descr="IMG_20190816_170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IMG_20190816_17044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3474720" cy="2609850"/>
                    </a:xfrm>
                    <a:prstGeom prst="rect">
                      <a:avLst/>
                    </a:prstGeom>
                    <a:noFill/>
                    <a:ln>
                      <a:noFill/>
                    </a:ln>
                  </pic:spPr>
                </pic:pic>
              </a:graphicData>
            </a:graphic>
          </wp:inline>
        </w:drawing>
      </w:r>
    </w:p>
    <w:p>
      <w:pPr>
        <w:spacing w:line="360" w:lineRule="auto"/>
        <w:jc w:val="center"/>
      </w:pPr>
      <w:r>
        <w:rPr>
          <w:rFonts w:hint="eastAsia"/>
        </w:rPr>
        <w:t>图3</w:t>
      </w:r>
      <w:r>
        <w:t>.9</w:t>
      </w:r>
      <w:r>
        <w:rPr>
          <w:rFonts w:hint="eastAsia"/>
        </w:rPr>
        <w:t xml:space="preserve">  拼块实验切割示意图</w:t>
      </w:r>
    </w:p>
    <w:p>
      <w:pPr>
        <w:spacing w:line="360" w:lineRule="auto"/>
      </w:pPr>
    </w:p>
    <w:p>
      <w:pPr>
        <w:spacing w:line="360" w:lineRule="auto"/>
        <w:ind w:firstLine="480" w:firstLineChars="200"/>
        <w:rPr>
          <w:sz w:val="24"/>
        </w:rPr>
      </w:pPr>
      <w:r>
        <w:rPr>
          <w:rFonts w:hint="eastAsia"/>
          <w:sz w:val="24"/>
        </w:rPr>
        <w:t>当切割头切割约</w:t>
      </w:r>
      <w:r>
        <w:rPr>
          <w:sz w:val="24"/>
        </w:rPr>
        <w:t>20 mm</w:t>
      </w:r>
      <w:r>
        <w:rPr>
          <w:rFonts w:hint="eastAsia"/>
          <w:sz w:val="24"/>
        </w:rPr>
        <w:t>距离后，拔掉磨料软管，再迅速关闭喷嘴</w:t>
      </w:r>
      <w:r>
        <w:rPr>
          <w:sz w:val="24"/>
        </w:rPr>
        <w:t>阀门</w:t>
      </w:r>
      <w:r>
        <w:rPr>
          <w:rFonts w:hint="eastAsia"/>
          <w:sz w:val="24"/>
        </w:rPr>
        <w:t>，</w:t>
      </w:r>
      <w:r>
        <w:rPr>
          <w:sz w:val="24"/>
          <w:szCs w:val="24"/>
        </w:rPr>
        <w:t>完整的切缝形貌信息</w:t>
      </w:r>
      <w:r>
        <w:rPr>
          <w:rFonts w:hint="eastAsia"/>
          <w:sz w:val="24"/>
          <w:szCs w:val="24"/>
        </w:rPr>
        <w:t>就得以</w:t>
      </w:r>
      <w:r>
        <w:rPr>
          <w:sz w:val="24"/>
          <w:szCs w:val="24"/>
        </w:rPr>
        <w:t>保留在</w:t>
      </w:r>
      <w:r>
        <w:rPr>
          <w:rFonts w:hint="eastAsia"/>
          <w:sz w:val="24"/>
          <w:szCs w:val="24"/>
        </w:rPr>
        <w:t>材料</w:t>
      </w:r>
      <w:r>
        <w:rPr>
          <w:sz w:val="24"/>
          <w:szCs w:val="24"/>
        </w:rPr>
        <w:t>拼块内部</w:t>
      </w:r>
      <w:r>
        <w:rPr>
          <w:rFonts w:hint="eastAsia"/>
          <w:sz w:val="24"/>
        </w:rPr>
        <w:t>。每块材料</w:t>
      </w:r>
      <w:r>
        <w:rPr>
          <w:sz w:val="24"/>
        </w:rPr>
        <w:t>拼块</w:t>
      </w:r>
      <w:r>
        <w:rPr>
          <w:rFonts w:hint="eastAsia"/>
          <w:sz w:val="24"/>
        </w:rPr>
        <w:t>两端</w:t>
      </w:r>
      <w:r>
        <w:rPr>
          <w:sz w:val="24"/>
        </w:rPr>
        <w:t>可分别进行一次切割实验</w:t>
      </w:r>
      <w:r>
        <w:rPr>
          <w:rFonts w:hint="eastAsia"/>
          <w:sz w:val="24"/>
        </w:rPr>
        <w:t>，即</w:t>
      </w:r>
      <w:r>
        <w:rPr>
          <w:sz w:val="24"/>
        </w:rPr>
        <w:t>单次切割实验完</w:t>
      </w:r>
      <w:r>
        <w:rPr>
          <w:rFonts w:hint="eastAsia"/>
          <w:sz w:val="24"/>
        </w:rPr>
        <w:t>成后，</w:t>
      </w:r>
      <w:r>
        <w:rPr>
          <w:sz w:val="24"/>
        </w:rPr>
        <w:t>不必</w:t>
      </w:r>
      <w:r>
        <w:rPr>
          <w:rFonts w:hint="eastAsia"/>
          <w:sz w:val="24"/>
        </w:rPr>
        <w:t>重复</w:t>
      </w:r>
      <w:r>
        <w:rPr>
          <w:sz w:val="24"/>
        </w:rPr>
        <w:t>装夹，</w:t>
      </w:r>
      <w:r>
        <w:rPr>
          <w:rFonts w:hint="eastAsia"/>
          <w:sz w:val="24"/>
        </w:rPr>
        <w:t>重新设定</w:t>
      </w:r>
      <w:r>
        <w:rPr>
          <w:sz w:val="24"/>
        </w:rPr>
        <w:t>实验参数并对刀，可直接进行下一次切割实验</w:t>
      </w:r>
      <w:r>
        <w:rPr>
          <w:rFonts w:hint="eastAsia"/>
          <w:sz w:val="24"/>
        </w:rPr>
        <w:t>，</w:t>
      </w:r>
      <w:r>
        <w:rPr>
          <w:sz w:val="24"/>
        </w:rPr>
        <w:t>如图</w:t>
      </w:r>
      <w:r>
        <w:rPr>
          <w:rFonts w:hint="eastAsia"/>
          <w:sz w:val="24"/>
        </w:rPr>
        <w:t>3.</w:t>
      </w:r>
      <w:r>
        <w:rPr>
          <w:sz w:val="24"/>
        </w:rPr>
        <w:t>10</w:t>
      </w:r>
      <w:r>
        <w:rPr>
          <w:rFonts w:hint="eastAsia"/>
          <w:sz w:val="24"/>
        </w:rPr>
        <w:t>所示。</w:t>
      </w:r>
    </w:p>
    <w:p>
      <w:pPr>
        <w:spacing w:line="360" w:lineRule="auto"/>
        <w:rPr>
          <w:sz w:val="24"/>
        </w:rPr>
      </w:pPr>
    </w:p>
    <w:p>
      <w:pPr>
        <w:spacing w:line="360" w:lineRule="auto"/>
        <w:ind w:firstLine="420" w:firstLineChars="200"/>
        <w:jc w:val="center"/>
      </w:pPr>
      <w:r>
        <w:drawing>
          <wp:inline distT="0" distB="0" distL="0" distR="0">
            <wp:extent cx="3474720" cy="2609850"/>
            <wp:effectExtent l="0" t="0" r="11430" b="0"/>
            <wp:docPr id="121" name="图片 121" descr="IMG_20190816_17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IMG_20190816_17124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3474720" cy="2609850"/>
                    </a:xfrm>
                    <a:prstGeom prst="rect">
                      <a:avLst/>
                    </a:prstGeom>
                    <a:noFill/>
                    <a:ln>
                      <a:noFill/>
                    </a:ln>
                  </pic:spPr>
                </pic:pic>
              </a:graphicData>
            </a:graphic>
          </wp:inline>
        </w:drawing>
      </w:r>
      <w:r>
        <w:t xml:space="preserve">       </w:t>
      </w:r>
    </w:p>
    <w:p>
      <w:pPr>
        <w:spacing w:line="360" w:lineRule="auto"/>
        <w:ind w:firstLine="420" w:firstLineChars="200"/>
        <w:jc w:val="center"/>
        <w:rPr>
          <w:sz w:val="24"/>
        </w:rPr>
      </w:pPr>
      <w:r>
        <w:rPr>
          <w:rFonts w:hint="eastAsia"/>
        </w:rPr>
        <w:t>图3.</w:t>
      </w:r>
      <w:r>
        <w:t xml:space="preserve">10  </w:t>
      </w:r>
      <w:r>
        <w:rPr>
          <w:rFonts w:hint="eastAsia"/>
        </w:rPr>
        <w:t>一组拼块第二次</w:t>
      </w:r>
      <w:r>
        <w:t>实验切割</w:t>
      </w:r>
      <w:r>
        <w:rPr>
          <w:rFonts w:hint="eastAsia"/>
        </w:rPr>
        <w:t>示意图</w:t>
      </w:r>
    </w:p>
    <w:p>
      <w:pPr>
        <w:spacing w:line="360" w:lineRule="auto"/>
        <w:rPr>
          <w:sz w:val="24"/>
        </w:rPr>
      </w:pPr>
    </w:p>
    <w:p>
      <w:pPr>
        <w:spacing w:line="360" w:lineRule="auto"/>
        <w:ind w:firstLine="420" w:firstLineChars="200"/>
        <w:jc w:val="center"/>
      </w:pPr>
      <w:r>
        <w:drawing>
          <wp:inline distT="0" distB="0" distL="0" distR="0">
            <wp:extent cx="1941195" cy="2622550"/>
            <wp:effectExtent l="0" t="0" r="1905" b="6350"/>
            <wp:docPr id="1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pic:cNvPicPr>
                      <a:picLocks noChangeAspect="1" noChangeArrowheads="1"/>
                    </pic:cNvPicPr>
                  </pic:nvPicPr>
                  <pic:blipFill>
                    <a:blip r:embed="rId102" cstate="print"/>
                    <a:stretch>
                      <a:fillRect/>
                    </a:stretch>
                  </pic:blipFill>
                  <pic:spPr>
                    <a:xfrm>
                      <a:off x="0" y="0"/>
                      <a:ext cx="1941195" cy="2622550"/>
                    </a:xfrm>
                    <a:prstGeom prst="rect">
                      <a:avLst/>
                    </a:prstGeom>
                    <a:noFill/>
                    <a:ln w="9525">
                      <a:noFill/>
                    </a:ln>
                  </pic:spPr>
                </pic:pic>
              </a:graphicData>
            </a:graphic>
          </wp:inline>
        </w:drawing>
      </w:r>
      <w:r>
        <w:drawing>
          <wp:inline distT="0" distB="0" distL="0" distR="0">
            <wp:extent cx="1779270" cy="2622550"/>
            <wp:effectExtent l="0" t="0" r="11430" b="6350"/>
            <wp:docPr id="1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pic:cNvPicPr>
                      <a:picLocks noChangeAspect="1" noChangeArrowheads="1"/>
                    </pic:cNvPicPr>
                  </pic:nvPicPr>
                  <pic:blipFill>
                    <a:blip r:embed="rId103" cstate="print"/>
                    <a:stretch>
                      <a:fillRect/>
                    </a:stretch>
                  </pic:blipFill>
                  <pic:spPr>
                    <a:xfrm>
                      <a:off x="0" y="0"/>
                      <a:ext cx="1779270" cy="2622550"/>
                    </a:xfrm>
                    <a:prstGeom prst="rect">
                      <a:avLst/>
                    </a:prstGeom>
                    <a:noFill/>
                    <a:ln w="9525">
                      <a:noFill/>
                    </a:ln>
                  </pic:spPr>
                </pic:pic>
              </a:graphicData>
            </a:graphic>
          </wp:inline>
        </w:drawing>
      </w:r>
      <w:r>
        <w:t xml:space="preserve">       </w:t>
      </w:r>
    </w:p>
    <w:p>
      <w:pPr>
        <w:spacing w:line="360" w:lineRule="auto"/>
        <w:ind w:firstLine="420" w:firstLineChars="200"/>
        <w:jc w:val="center"/>
      </w:pPr>
      <w:r>
        <w:rPr>
          <w:rFonts w:hint="eastAsia"/>
        </w:rPr>
        <w:t>图3.</w:t>
      </w:r>
      <w:r>
        <w:t>11</w:t>
      </w:r>
      <w:r>
        <w:rPr>
          <w:rFonts w:hint="eastAsia"/>
        </w:rPr>
        <w:t xml:space="preserve">  切割后拆开的拼块示意图</w:t>
      </w:r>
    </w:p>
    <w:p>
      <w:pPr>
        <w:spacing w:line="360" w:lineRule="auto"/>
        <w:ind w:firstLine="480" w:firstLineChars="200"/>
        <w:jc w:val="center"/>
        <w:rPr>
          <w:sz w:val="24"/>
        </w:rPr>
      </w:pPr>
    </w:p>
    <w:p>
      <w:pPr>
        <w:spacing w:line="360" w:lineRule="auto"/>
        <w:ind w:firstLine="480" w:firstLineChars="200"/>
        <w:rPr>
          <w:sz w:val="24"/>
        </w:rPr>
      </w:pPr>
      <w:r>
        <w:rPr>
          <w:rFonts w:hint="eastAsia"/>
          <w:sz w:val="24"/>
        </w:rPr>
        <w:t>当材料</w:t>
      </w:r>
      <w:r>
        <w:rPr>
          <w:sz w:val="24"/>
        </w:rPr>
        <w:t>拼块</w:t>
      </w:r>
      <w:r>
        <w:rPr>
          <w:rFonts w:hint="eastAsia"/>
          <w:sz w:val="24"/>
        </w:rPr>
        <w:t>两次切割实验完成后，将</w:t>
      </w:r>
      <w:r>
        <w:rPr>
          <w:sz w:val="24"/>
        </w:rPr>
        <w:t>材料拼块从</w:t>
      </w:r>
      <w:r>
        <w:rPr>
          <w:rFonts w:hint="eastAsia"/>
          <w:sz w:val="24"/>
        </w:rPr>
        <w:t>工作</w:t>
      </w:r>
      <w:r>
        <w:rPr>
          <w:sz w:val="24"/>
        </w:rPr>
        <w:t>台面上取下，</w:t>
      </w:r>
      <w:r>
        <w:rPr>
          <w:rFonts w:hint="eastAsia"/>
          <w:sz w:val="24"/>
        </w:rPr>
        <w:t>小心拆开拼块并及时喷涂防锈油，拆开的拼块如图3.</w:t>
      </w:r>
      <w:r>
        <w:rPr>
          <w:sz w:val="24"/>
        </w:rPr>
        <w:t>11</w:t>
      </w:r>
      <w:r>
        <w:rPr>
          <w:rFonts w:hint="eastAsia"/>
          <w:sz w:val="24"/>
        </w:rPr>
        <w:t>所示。一组</w:t>
      </w:r>
      <w:r>
        <w:rPr>
          <w:sz w:val="24"/>
        </w:rPr>
        <w:t>拼块</w:t>
      </w:r>
      <w:r>
        <w:rPr>
          <w:rFonts w:hint="eastAsia"/>
          <w:sz w:val="24"/>
        </w:rPr>
        <w:t>两端</w:t>
      </w:r>
      <w:r>
        <w:rPr>
          <w:sz w:val="24"/>
        </w:rPr>
        <w:t>各</w:t>
      </w:r>
      <w:r>
        <w:rPr>
          <w:rFonts w:hint="eastAsia"/>
          <w:sz w:val="24"/>
        </w:rPr>
        <w:t>有一次</w:t>
      </w:r>
      <w:r>
        <w:rPr>
          <w:sz w:val="24"/>
        </w:rPr>
        <w:t>切割实验</w:t>
      </w:r>
      <w:r>
        <w:rPr>
          <w:rFonts w:hint="eastAsia"/>
          <w:sz w:val="24"/>
        </w:rPr>
        <w:t>的</w:t>
      </w:r>
      <w:r>
        <w:rPr>
          <w:sz w:val="24"/>
        </w:rPr>
        <w:t>切缝形貌信息，其中一半在拼合块</w:t>
      </w:r>
      <w:r>
        <w:rPr>
          <w:rFonts w:hint="eastAsia"/>
          <w:sz w:val="24"/>
        </w:rPr>
        <w:t>1的</w:t>
      </w:r>
      <w:r>
        <w:rPr>
          <w:sz w:val="24"/>
        </w:rPr>
        <w:t>拼合面</w:t>
      </w:r>
      <w:r>
        <w:rPr>
          <w:rFonts w:hint="eastAsia"/>
          <w:sz w:val="24"/>
        </w:rPr>
        <w:t>上</w:t>
      </w:r>
      <w:r>
        <w:rPr>
          <w:sz w:val="24"/>
        </w:rPr>
        <w:t>，另一半在</w:t>
      </w:r>
      <w:r>
        <w:rPr>
          <w:rFonts w:hint="eastAsia"/>
          <w:sz w:val="24"/>
        </w:rPr>
        <w:t>拼合块2的</w:t>
      </w:r>
      <w:r>
        <w:rPr>
          <w:sz w:val="24"/>
        </w:rPr>
        <w:t>拼合面上。</w:t>
      </w:r>
      <w:r>
        <w:rPr>
          <w:rFonts w:hint="eastAsia"/>
          <w:sz w:val="24"/>
        </w:rPr>
        <w:t>在</w:t>
      </w:r>
      <w:r>
        <w:rPr>
          <w:sz w:val="24"/>
        </w:rPr>
        <w:t>拼合块上做好</w:t>
      </w:r>
      <w:r>
        <w:rPr>
          <w:rFonts w:hint="eastAsia"/>
          <w:sz w:val="24"/>
        </w:rPr>
        <w:t>实验序号</w:t>
      </w:r>
      <w:r>
        <w:rPr>
          <w:sz w:val="24"/>
        </w:rPr>
        <w:t>标记，</w:t>
      </w:r>
      <w:r>
        <w:rPr>
          <w:rFonts w:hint="eastAsia"/>
          <w:sz w:val="24"/>
        </w:rPr>
        <w:t>便于后期</w:t>
      </w:r>
      <w:r>
        <w:rPr>
          <w:sz w:val="24"/>
        </w:rPr>
        <w:t>的数据采集和提取。</w:t>
      </w:r>
    </w:p>
    <w:p>
      <w:pPr>
        <w:spacing w:line="360" w:lineRule="auto"/>
        <w:rPr>
          <w:sz w:val="24"/>
        </w:rPr>
      </w:pPr>
    </w:p>
    <w:p>
      <w:pPr>
        <w:pStyle w:val="20"/>
        <w:numPr>
          <w:ilvl w:val="-1"/>
          <w:numId w:val="0"/>
        </w:numPr>
        <w:ind w:left="0" w:firstLine="0"/>
        <w:rPr>
          <w:rFonts w:ascii="黑体" w:eastAsia="黑体"/>
          <w:b w:val="0"/>
        </w:rPr>
      </w:pPr>
      <w:bookmarkStart w:id="121" w:name="_Toc23780"/>
      <w:bookmarkStart w:id="122" w:name="_Toc32169"/>
      <w:bookmarkStart w:id="123" w:name="_Toc55940838"/>
      <w:r>
        <w:rPr>
          <w:rFonts w:hint="eastAsia" w:ascii="黑体" w:eastAsia="黑体"/>
          <w:b w:val="0"/>
          <w:lang w:val="en-US" w:eastAsia="zh-CN"/>
        </w:rPr>
        <w:t xml:space="preserve">3.4.2  </w:t>
      </w:r>
      <w:r>
        <w:rPr>
          <w:rFonts w:hint="eastAsia" w:ascii="黑体" w:eastAsia="黑体"/>
          <w:b w:val="0"/>
        </w:rPr>
        <w:t>拼块实验结果</w:t>
      </w:r>
      <w:bookmarkEnd w:id="121"/>
      <w:bookmarkEnd w:id="122"/>
      <w:bookmarkEnd w:id="123"/>
    </w:p>
    <w:p>
      <w:pPr>
        <w:spacing w:line="360" w:lineRule="auto"/>
        <w:ind w:firstLine="480" w:firstLineChars="200"/>
        <w:rPr>
          <w:sz w:val="24"/>
        </w:rPr>
      </w:pPr>
      <w:r>
        <w:rPr>
          <w:rFonts w:hint="eastAsia"/>
          <w:sz w:val="24"/>
        </w:rPr>
        <w:t>对表3.1所示</w:t>
      </w:r>
      <w:r>
        <w:rPr>
          <w:sz w:val="24"/>
        </w:rPr>
        <w:t>的</w:t>
      </w:r>
      <w:r>
        <w:rPr>
          <w:rFonts w:hint="eastAsia"/>
          <w:sz w:val="24"/>
        </w:rPr>
        <w:t>所有</w:t>
      </w:r>
      <w:r>
        <w:rPr>
          <w:sz w:val="24"/>
        </w:rPr>
        <w:t>实验组别</w:t>
      </w:r>
      <w:r>
        <w:rPr>
          <w:rFonts w:hint="eastAsia"/>
          <w:sz w:val="24"/>
        </w:rPr>
        <w:t>依次</w:t>
      </w:r>
      <w:r>
        <w:rPr>
          <w:sz w:val="24"/>
        </w:rPr>
        <w:t>进行</w:t>
      </w:r>
      <w:r>
        <w:rPr>
          <w:rFonts w:hint="eastAsia"/>
          <w:sz w:val="24"/>
        </w:rPr>
        <w:t>拼块</w:t>
      </w:r>
      <w:r>
        <w:rPr>
          <w:sz w:val="24"/>
        </w:rPr>
        <w:t>实验</w:t>
      </w:r>
      <w:r>
        <w:rPr>
          <w:rFonts w:hint="eastAsia"/>
          <w:sz w:val="24"/>
        </w:rPr>
        <w:t>，分别对五种厚度的拼块做了</w:t>
      </w:r>
      <w:r>
        <w:rPr>
          <w:sz w:val="24"/>
        </w:rPr>
        <w:t>两</w:t>
      </w:r>
      <w:r>
        <w:rPr>
          <w:rFonts w:hint="eastAsia"/>
          <w:sz w:val="24"/>
        </w:rPr>
        <w:t>档不同</w:t>
      </w:r>
      <w:r>
        <w:rPr>
          <w:sz w:val="24"/>
        </w:rPr>
        <w:t>压力</w:t>
      </w:r>
      <w:r>
        <w:rPr>
          <w:rFonts w:hint="eastAsia"/>
          <w:sz w:val="24"/>
        </w:rPr>
        <w:t>下的五档不同</w:t>
      </w:r>
      <w:r>
        <w:rPr>
          <w:sz w:val="24"/>
        </w:rPr>
        <w:t>切割质量等级</w:t>
      </w:r>
      <w:r>
        <w:rPr>
          <w:rFonts w:hint="eastAsia"/>
          <w:sz w:val="24"/>
        </w:rPr>
        <w:t>的切割实验。最终进行了</w:t>
      </w:r>
      <w:r>
        <w:rPr>
          <w:sz w:val="24"/>
        </w:rPr>
        <w:t>50</w:t>
      </w:r>
      <w:r>
        <w:rPr>
          <w:rFonts w:hint="eastAsia"/>
          <w:sz w:val="24"/>
        </w:rPr>
        <w:t>次有效拼块</w:t>
      </w:r>
      <w:r>
        <w:rPr>
          <w:sz w:val="24"/>
        </w:rPr>
        <w:t>实验，</w:t>
      </w:r>
      <w:r>
        <w:rPr>
          <w:rFonts w:hint="eastAsia"/>
          <w:sz w:val="24"/>
        </w:rPr>
        <w:t>实验成果</w:t>
      </w:r>
      <w:r>
        <w:rPr>
          <w:sz w:val="24"/>
        </w:rPr>
        <w:t>如图</w:t>
      </w:r>
      <w:r>
        <w:rPr>
          <w:rFonts w:hint="eastAsia"/>
          <w:sz w:val="24"/>
        </w:rPr>
        <w:t>3.</w:t>
      </w:r>
      <w:r>
        <w:rPr>
          <w:sz w:val="24"/>
        </w:rPr>
        <w:t>12</w:t>
      </w:r>
      <w:r>
        <w:rPr>
          <w:rFonts w:hint="eastAsia"/>
          <w:sz w:val="24"/>
        </w:rPr>
        <w:t>所示。</w:t>
      </w:r>
    </w:p>
    <w:p>
      <w:pPr>
        <w:spacing w:line="360" w:lineRule="auto"/>
        <w:ind w:firstLine="420" w:firstLineChars="200"/>
        <w:jc w:val="center"/>
      </w:pPr>
    </w:p>
    <w:p>
      <w:pPr>
        <w:spacing w:line="360" w:lineRule="auto"/>
        <w:jc w:val="center"/>
      </w:pPr>
      <w:r>
        <w:drawing>
          <wp:inline distT="0" distB="0" distL="0" distR="0">
            <wp:extent cx="5245735" cy="3934460"/>
            <wp:effectExtent l="0" t="0" r="12065" b="8890"/>
            <wp:docPr id="44" name="图片 44" descr="C:\Users\Hunter_season\Desktop\盲审被毙后论文补完\拼块全家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Hunter_season\Desktop\盲审被毙后论文补完\拼块全家福.jpg"/>
                    <pic:cNvPicPr>
                      <a:picLocks noChangeAspect="1" noChangeArrowheads="1"/>
                    </pic:cNvPicPr>
                  </pic:nvPicPr>
                  <pic:blipFill>
                    <a:blip r:embed="rId104" cstate="print">
                      <a:extLst>
                        <a:ext uri="{BEBA8EAE-BF5A-486C-A8C5-ECC9F3942E4B}">
                          <a14:imgProps xmlns:a14="http://schemas.microsoft.com/office/drawing/2010/main">
                            <a14:imgLayer r:embed="rId105">
                              <a14:imgEffect>
                                <a14:brightnessContrast bright="11000" contrast="15000"/>
                              </a14:imgEffect>
                            </a14:imgLayer>
                          </a14:imgProps>
                        </a:ext>
                        <a:ext uri="{28A0092B-C50C-407E-A947-70E740481C1C}">
                          <a14:useLocalDpi xmlns:a14="http://schemas.microsoft.com/office/drawing/2010/main" val="0"/>
                        </a:ext>
                      </a:extLst>
                    </a:blip>
                    <a:srcRect/>
                    <a:stretch>
                      <a:fillRect/>
                    </a:stretch>
                  </pic:blipFill>
                  <pic:spPr>
                    <a:xfrm>
                      <a:off x="0" y="0"/>
                      <a:ext cx="5245735" cy="3934460"/>
                    </a:xfrm>
                    <a:prstGeom prst="rect">
                      <a:avLst/>
                    </a:prstGeom>
                    <a:noFill/>
                    <a:ln>
                      <a:noFill/>
                    </a:ln>
                  </pic:spPr>
                </pic:pic>
              </a:graphicData>
            </a:graphic>
          </wp:inline>
        </w:drawing>
      </w:r>
    </w:p>
    <w:p>
      <w:pPr>
        <w:spacing w:line="360" w:lineRule="auto"/>
        <w:jc w:val="center"/>
        <w:rPr>
          <w:sz w:val="24"/>
        </w:rPr>
      </w:pPr>
      <w:r>
        <w:rPr>
          <w:rFonts w:hint="eastAsia"/>
        </w:rPr>
        <w:t>图3.</w:t>
      </w:r>
      <w:r>
        <w:t>12</w:t>
      </w:r>
      <w:r>
        <w:rPr>
          <w:rFonts w:hint="eastAsia"/>
        </w:rPr>
        <w:t xml:space="preserve">  </w:t>
      </w:r>
      <w:r>
        <w:t>拼块</w:t>
      </w:r>
      <w:r>
        <w:rPr>
          <w:rFonts w:hint="eastAsia"/>
        </w:rPr>
        <w:t>实验成果展示</w:t>
      </w:r>
    </w:p>
    <w:p>
      <w:pPr>
        <w:spacing w:line="360" w:lineRule="auto"/>
        <w:rPr>
          <w:sz w:val="24"/>
        </w:rPr>
      </w:pPr>
    </w:p>
    <w:p>
      <w:pPr>
        <w:spacing w:line="360" w:lineRule="auto"/>
        <w:ind w:firstLine="480" w:firstLineChars="200"/>
        <w:rPr>
          <w:sz w:val="24"/>
        </w:rPr>
      </w:pPr>
      <w:r>
        <w:rPr>
          <w:rFonts w:hint="eastAsia"/>
          <w:sz w:val="24"/>
        </w:rPr>
        <w:t>通过拆开</w:t>
      </w:r>
      <w:r>
        <w:rPr>
          <w:sz w:val="24"/>
        </w:rPr>
        <w:t>后的</w:t>
      </w:r>
      <w:r>
        <w:rPr>
          <w:rFonts w:hint="eastAsia"/>
          <w:sz w:val="24"/>
        </w:rPr>
        <w:t>材料拼块</w:t>
      </w:r>
      <w:r>
        <w:rPr>
          <w:sz w:val="24"/>
        </w:rPr>
        <w:t>，可以直观地</w:t>
      </w:r>
      <w:r>
        <w:rPr>
          <w:rFonts w:hint="eastAsia"/>
          <w:sz w:val="24"/>
        </w:rPr>
        <w:t>展示</w:t>
      </w:r>
      <w:r>
        <w:rPr>
          <w:sz w:val="24"/>
        </w:rPr>
        <w:t>切缝的</w:t>
      </w:r>
      <w:r>
        <w:rPr>
          <w:rFonts w:hint="eastAsia"/>
          <w:sz w:val="24"/>
        </w:rPr>
        <w:t>形貌</w:t>
      </w:r>
      <w:r>
        <w:rPr>
          <w:sz w:val="24"/>
        </w:rPr>
        <w:t>特征，不论是</w:t>
      </w:r>
      <w:r>
        <w:rPr>
          <w:rFonts w:hint="eastAsia"/>
          <w:sz w:val="24"/>
        </w:rPr>
        <w:t>切割</w:t>
      </w:r>
      <w:r>
        <w:rPr>
          <w:sz w:val="24"/>
        </w:rPr>
        <w:t>前沿的</w:t>
      </w:r>
      <w:r>
        <w:rPr>
          <w:rFonts w:hint="eastAsia"/>
          <w:sz w:val="24"/>
        </w:rPr>
        <w:t>即时切缝形貌，还是切缝侧边</w:t>
      </w:r>
      <w:r>
        <w:rPr>
          <w:sz w:val="24"/>
        </w:rPr>
        <w:t>的</w:t>
      </w:r>
      <w:r>
        <w:rPr>
          <w:rFonts w:hint="eastAsia"/>
          <w:sz w:val="24"/>
        </w:rPr>
        <w:t>表面</w:t>
      </w:r>
      <w:r>
        <w:rPr>
          <w:sz w:val="24"/>
        </w:rPr>
        <w:t>轮廓</w:t>
      </w:r>
      <w:r>
        <w:rPr>
          <w:rFonts w:hint="eastAsia"/>
          <w:sz w:val="24"/>
        </w:rPr>
        <w:t>都被完整</w:t>
      </w:r>
      <w:r>
        <w:rPr>
          <w:sz w:val="24"/>
        </w:rPr>
        <w:t>地保留在了材料拼合块上</w:t>
      </w:r>
      <w:r>
        <w:rPr>
          <w:rFonts w:hint="eastAsia"/>
          <w:sz w:val="24"/>
        </w:rPr>
        <w:t>。</w:t>
      </w:r>
    </w:p>
    <w:p/>
    <w:p>
      <w:pPr>
        <w:pStyle w:val="4"/>
        <w:numPr>
          <w:ilvl w:val="1"/>
          <w:numId w:val="3"/>
        </w:numPr>
        <w:spacing w:line="416" w:lineRule="auto"/>
        <w:ind w:left="615" w:hanging="615"/>
        <w:rPr>
          <w:rFonts w:hint="eastAsia"/>
          <w:lang w:val="en-US" w:eastAsia="zh-CN"/>
        </w:rPr>
      </w:pPr>
      <w:bookmarkStart w:id="124" w:name="_Toc25671"/>
      <w:bookmarkStart w:id="125" w:name="_Toc716"/>
      <w:r>
        <w:rPr>
          <w:rFonts w:hint="eastAsia"/>
          <w:lang w:val="en-US" w:eastAsia="zh-CN"/>
        </w:rPr>
        <w:t>本章小结</w:t>
      </w:r>
      <w:bookmarkEnd w:id="124"/>
      <w:bookmarkEnd w:id="125"/>
    </w:p>
    <w:p>
      <w:pPr>
        <w:spacing w:line="360" w:lineRule="auto"/>
        <w:ind w:firstLine="480" w:firstLineChars="200"/>
        <w:rPr>
          <w:rFonts w:hint="default" w:eastAsia="宋体"/>
          <w:sz w:val="24"/>
          <w:lang w:val="en-US" w:eastAsia="zh-CN"/>
        </w:rPr>
      </w:pPr>
      <w:r>
        <w:rPr>
          <w:rFonts w:hint="eastAsia"/>
          <w:sz w:val="24"/>
        </w:rPr>
        <w:t>本章节</w:t>
      </w:r>
      <w:r>
        <w:rPr>
          <w:rFonts w:hint="eastAsia"/>
          <w:sz w:val="24"/>
          <w:lang w:val="en-US" w:eastAsia="zh-CN"/>
        </w:rPr>
        <w:t>针对现有的切缝研究技术的不足，设计出一种专门针对切缝研究的工件样式——拼块，并</w:t>
      </w:r>
      <w:r>
        <w:rPr>
          <w:rFonts w:hint="eastAsia"/>
          <w:sz w:val="24"/>
        </w:rPr>
        <w:t>提出</w:t>
      </w:r>
      <w:r>
        <w:rPr>
          <w:sz w:val="24"/>
        </w:rPr>
        <w:t>了</w:t>
      </w:r>
      <w:r>
        <w:rPr>
          <w:rFonts w:hint="eastAsia"/>
          <w:sz w:val="24"/>
          <w:lang w:val="en-US" w:eastAsia="zh-CN"/>
        </w:rPr>
        <w:t>一套基于</w:t>
      </w:r>
      <w:r>
        <w:rPr>
          <w:sz w:val="24"/>
        </w:rPr>
        <w:t>拼块</w:t>
      </w:r>
      <w:r>
        <w:rPr>
          <w:rFonts w:hint="eastAsia"/>
          <w:sz w:val="24"/>
          <w:lang w:val="en-US" w:eastAsia="zh-CN"/>
        </w:rPr>
        <w:t>的</w:t>
      </w:r>
      <w:r>
        <w:rPr>
          <w:sz w:val="24"/>
        </w:rPr>
        <w:t>实验方法</w:t>
      </w:r>
      <w:r>
        <w:rPr>
          <w:rFonts w:hint="eastAsia"/>
          <w:sz w:val="24"/>
          <w:lang w:eastAsia="zh-CN"/>
        </w:rPr>
        <w:t>。</w:t>
      </w:r>
      <w:r>
        <w:rPr>
          <w:rFonts w:hint="eastAsia"/>
          <w:sz w:val="24"/>
          <w:lang w:val="en-US" w:eastAsia="zh-CN"/>
        </w:rPr>
        <w:t>该方法可以将</w:t>
      </w:r>
      <w:r>
        <w:rPr>
          <w:rFonts w:hint="eastAsia"/>
          <w:sz w:val="24"/>
        </w:rPr>
        <w:t>材料</w:t>
      </w:r>
      <w:r>
        <w:rPr>
          <w:sz w:val="24"/>
        </w:rPr>
        <w:t>内部</w:t>
      </w:r>
      <w:r>
        <w:rPr>
          <w:rFonts w:hint="eastAsia"/>
          <w:sz w:val="24"/>
        </w:rPr>
        <w:t>复杂的切缝形貌信息</w:t>
      </w:r>
      <w:r>
        <w:rPr>
          <w:sz w:val="24"/>
        </w:rPr>
        <w:t>直观</w:t>
      </w:r>
      <w:r>
        <w:rPr>
          <w:rFonts w:hint="eastAsia"/>
          <w:sz w:val="24"/>
        </w:rPr>
        <w:t>方便</w:t>
      </w:r>
      <w:r>
        <w:rPr>
          <w:sz w:val="24"/>
        </w:rPr>
        <w:t>地暴露出来，方便了后期进行</w:t>
      </w:r>
      <w:r>
        <w:rPr>
          <w:rFonts w:hint="eastAsia"/>
          <w:sz w:val="24"/>
        </w:rPr>
        <w:t>测量</w:t>
      </w:r>
      <w:r>
        <w:rPr>
          <w:sz w:val="24"/>
        </w:rPr>
        <w:t>和数据采集的工</w:t>
      </w:r>
      <w:r>
        <w:rPr>
          <w:rFonts w:hint="eastAsia"/>
          <w:sz w:val="24"/>
        </w:rPr>
        <w:t>作。</w:t>
      </w:r>
      <w:r>
        <w:rPr>
          <w:rFonts w:hint="eastAsia"/>
          <w:sz w:val="24"/>
          <w:lang w:val="en-US" w:eastAsia="zh-CN"/>
        </w:rPr>
        <w:t>本章分别对五种厚度的拼块在两档压力下进行了五档切割质量等级的拼块切割实验，最终获得了50组有效的切缝结果。</w:t>
      </w:r>
    </w:p>
    <w:p/>
    <w:p>
      <w:pPr>
        <w:spacing w:line="360" w:lineRule="auto"/>
        <w:rPr>
          <w:sz w:val="24"/>
        </w:rPr>
        <w:sectPr>
          <w:footerReference r:id="rId18" w:type="default"/>
          <w:endnotePr>
            <w:numFmt w:val="decimal"/>
          </w:endnotePr>
          <w:type w:val="continuous"/>
          <w:pgSz w:w="11906" w:h="16838"/>
          <w:pgMar w:top="1701" w:right="1797" w:bottom="1701" w:left="1797" w:header="851" w:footer="992" w:gutter="0"/>
          <w:pgNumType w:start="34"/>
          <w:cols w:space="720" w:num="1"/>
          <w:docGrid w:type="linesAndChars" w:linePitch="312" w:charSpace="0"/>
        </w:sectPr>
      </w:pPr>
    </w:p>
    <w:p>
      <w:pPr>
        <w:pStyle w:val="18"/>
        <w:spacing w:before="120" w:after="120" w:line="360" w:lineRule="auto"/>
      </w:pPr>
      <w:bookmarkStart w:id="126" w:name="_Toc55940839"/>
      <w:bookmarkStart w:id="127" w:name="_Toc1742"/>
      <w:bookmarkStart w:id="128" w:name="_Toc1333"/>
      <w:r>
        <w:rPr>
          <w:rFonts w:hint="eastAsia"/>
        </w:rPr>
        <w:t>第四章</w:t>
      </w:r>
      <w:r>
        <w:t xml:space="preserve">  </w:t>
      </w:r>
      <w:r>
        <w:rPr>
          <w:rFonts w:hint="eastAsia"/>
        </w:rPr>
        <w:t>射流</w:t>
      </w:r>
      <w:r>
        <w:t>切缝形貌</w:t>
      </w:r>
      <w:r>
        <w:rPr>
          <w:rFonts w:hint="eastAsia"/>
        </w:rPr>
        <w:t>三维扫描</w:t>
      </w:r>
      <w:bookmarkEnd w:id="126"/>
      <w:bookmarkEnd w:id="127"/>
      <w:bookmarkEnd w:id="128"/>
    </w:p>
    <w:p>
      <w:pPr>
        <w:pStyle w:val="3"/>
        <w:keepLines/>
        <w:numPr>
          <w:ilvl w:val="1"/>
          <w:numId w:val="7"/>
        </w:numPr>
        <w:spacing w:before="260" w:after="260" w:line="416" w:lineRule="auto"/>
        <w:rPr>
          <w:szCs w:val="32"/>
        </w:rPr>
      </w:pPr>
      <w:bookmarkStart w:id="129" w:name="_Toc7355"/>
      <w:bookmarkStart w:id="130" w:name="_Toc22488"/>
      <w:bookmarkStart w:id="131" w:name="_Toc39138203"/>
      <w:bookmarkStart w:id="132" w:name="_Toc55940840"/>
      <w:bookmarkStart w:id="133" w:name="_Toc60499557"/>
      <w:r>
        <w:rPr>
          <w:rFonts w:hint="eastAsia"/>
          <w:szCs w:val="32"/>
        </w:rPr>
        <w:t>概述</w:t>
      </w:r>
      <w:bookmarkEnd w:id="129"/>
      <w:bookmarkEnd w:id="130"/>
      <w:bookmarkEnd w:id="131"/>
      <w:bookmarkEnd w:id="132"/>
    </w:p>
    <w:bookmarkEnd w:id="133"/>
    <w:p>
      <w:pPr>
        <w:spacing w:line="360" w:lineRule="auto"/>
        <w:ind w:firstLine="480" w:firstLineChars="200"/>
        <w:rPr>
          <w:sz w:val="24"/>
          <w:szCs w:val="24"/>
        </w:rPr>
      </w:pPr>
      <w:r>
        <w:rPr>
          <w:rFonts w:hint="eastAsia"/>
          <w:sz w:val="24"/>
          <w:lang w:val="en-US" w:eastAsia="zh-CN"/>
        </w:rPr>
        <w:t>第三章</w:t>
      </w:r>
      <w:r>
        <w:rPr>
          <w:rFonts w:hint="eastAsia"/>
          <w:sz w:val="24"/>
        </w:rPr>
        <w:t>通过拼块</w:t>
      </w:r>
      <w:r>
        <w:rPr>
          <w:sz w:val="24"/>
        </w:rPr>
        <w:t>实验</w:t>
      </w:r>
      <w:r>
        <w:rPr>
          <w:rFonts w:hint="eastAsia"/>
          <w:sz w:val="24"/>
        </w:rPr>
        <w:t>解决</w:t>
      </w:r>
      <w:r>
        <w:rPr>
          <w:sz w:val="24"/>
        </w:rPr>
        <w:t>了</w:t>
      </w:r>
      <w:r>
        <w:rPr>
          <w:rFonts w:hint="eastAsia"/>
          <w:sz w:val="24"/>
          <w:szCs w:val="24"/>
        </w:rPr>
        <w:t>如何</w:t>
      </w:r>
      <w:r>
        <w:rPr>
          <w:sz w:val="24"/>
          <w:szCs w:val="24"/>
        </w:rPr>
        <w:t>保留</w:t>
      </w:r>
      <w:r>
        <w:rPr>
          <w:rFonts w:hint="eastAsia"/>
          <w:sz w:val="24"/>
          <w:szCs w:val="24"/>
        </w:rPr>
        <w:t>完整</w:t>
      </w:r>
      <w:r>
        <w:rPr>
          <w:sz w:val="24"/>
          <w:szCs w:val="24"/>
        </w:rPr>
        <w:t>的切缝形貌信息</w:t>
      </w:r>
      <w:r>
        <w:rPr>
          <w:rFonts w:hint="eastAsia"/>
          <w:sz w:val="24"/>
          <w:szCs w:val="24"/>
        </w:rPr>
        <w:t>的</w:t>
      </w:r>
      <w:r>
        <w:rPr>
          <w:sz w:val="24"/>
          <w:szCs w:val="24"/>
        </w:rPr>
        <w:t>难题，</w:t>
      </w:r>
      <w:r>
        <w:rPr>
          <w:rFonts w:hint="eastAsia"/>
          <w:sz w:val="24"/>
          <w:szCs w:val="24"/>
        </w:rPr>
        <w:t>得到</w:t>
      </w:r>
      <w:r>
        <w:rPr>
          <w:sz w:val="24"/>
          <w:szCs w:val="24"/>
        </w:rPr>
        <w:t>了</w:t>
      </w:r>
      <w:r>
        <w:rPr>
          <w:rFonts w:hint="eastAsia"/>
          <w:sz w:val="24"/>
          <w:szCs w:val="24"/>
        </w:rPr>
        <w:t>便于</w:t>
      </w:r>
      <w:r>
        <w:rPr>
          <w:sz w:val="24"/>
          <w:szCs w:val="24"/>
        </w:rPr>
        <w:t>进行测量和数据采集的切缝形貌</w:t>
      </w:r>
      <w:r>
        <w:rPr>
          <w:rFonts w:hint="eastAsia"/>
          <w:sz w:val="24"/>
          <w:szCs w:val="24"/>
        </w:rPr>
        <w:t>，接下来本章</w:t>
      </w:r>
      <w:r>
        <w:rPr>
          <w:rFonts w:hint="eastAsia"/>
          <w:sz w:val="24"/>
          <w:szCs w:val="24"/>
          <w:lang w:val="en-US" w:eastAsia="zh-CN"/>
        </w:rPr>
        <w:t>研究解决</w:t>
      </w:r>
      <w:r>
        <w:rPr>
          <w:rFonts w:hint="eastAsia"/>
          <w:sz w:val="24"/>
          <w:szCs w:val="24"/>
        </w:rPr>
        <w:t>如何采集</w:t>
      </w:r>
      <w:r>
        <w:rPr>
          <w:rFonts w:hint="eastAsia"/>
          <w:sz w:val="24"/>
          <w:szCs w:val="24"/>
          <w:lang w:val="en-US" w:eastAsia="zh-CN"/>
        </w:rPr>
        <w:t>完整</w:t>
      </w:r>
      <w:r>
        <w:rPr>
          <w:rFonts w:hint="eastAsia"/>
          <w:sz w:val="24"/>
          <w:szCs w:val="24"/>
        </w:rPr>
        <w:t>切缝形貌信息的</w:t>
      </w:r>
      <w:r>
        <w:rPr>
          <w:sz w:val="24"/>
          <w:szCs w:val="24"/>
        </w:rPr>
        <w:t>难题</w:t>
      </w:r>
      <w:r>
        <w:rPr>
          <w:rFonts w:hint="eastAsia"/>
          <w:sz w:val="24"/>
          <w:szCs w:val="24"/>
        </w:rPr>
        <w:t>。</w:t>
      </w:r>
    </w:p>
    <w:p>
      <w:pPr>
        <w:spacing w:line="360" w:lineRule="auto"/>
        <w:ind w:firstLine="480" w:firstLineChars="200"/>
        <w:rPr>
          <w:sz w:val="24"/>
          <w:szCs w:val="24"/>
        </w:rPr>
      </w:pPr>
      <w:r>
        <w:rPr>
          <w:rFonts w:hint="eastAsia"/>
          <w:sz w:val="24"/>
          <w:szCs w:val="24"/>
          <w:lang w:val="en-US" w:eastAsia="zh-CN"/>
        </w:rPr>
        <w:t>在以往的</w:t>
      </w:r>
      <w:r>
        <w:rPr>
          <w:sz w:val="24"/>
          <w:szCs w:val="24"/>
        </w:rPr>
        <w:t>磨料水</w:t>
      </w:r>
      <w:r>
        <w:rPr>
          <w:rFonts w:hint="eastAsia"/>
          <w:sz w:val="24"/>
          <w:szCs w:val="24"/>
        </w:rPr>
        <w:t>射流</w:t>
      </w:r>
      <w:r>
        <w:rPr>
          <w:sz w:val="24"/>
          <w:szCs w:val="24"/>
        </w:rPr>
        <w:t>切缝研究中由于</w:t>
      </w:r>
      <w:r>
        <w:rPr>
          <w:rFonts w:hint="eastAsia"/>
          <w:sz w:val="24"/>
          <w:szCs w:val="24"/>
          <w:lang w:val="en-US" w:eastAsia="zh-CN"/>
        </w:rPr>
        <w:t>其</w:t>
      </w:r>
      <w:r>
        <w:rPr>
          <w:rFonts w:hint="eastAsia"/>
          <w:sz w:val="24"/>
          <w:szCs w:val="24"/>
        </w:rPr>
        <w:t>实验</w:t>
      </w:r>
      <w:r>
        <w:rPr>
          <w:sz w:val="24"/>
          <w:szCs w:val="24"/>
        </w:rPr>
        <w:t>方法</w:t>
      </w:r>
      <w:r>
        <w:rPr>
          <w:rFonts w:hint="eastAsia"/>
          <w:sz w:val="24"/>
          <w:szCs w:val="24"/>
        </w:rPr>
        <w:t>难以保留</w:t>
      </w:r>
      <w:r>
        <w:rPr>
          <w:sz w:val="24"/>
          <w:szCs w:val="24"/>
        </w:rPr>
        <w:t>完整切缝</w:t>
      </w:r>
      <w:r>
        <w:rPr>
          <w:rFonts w:hint="eastAsia"/>
          <w:sz w:val="24"/>
          <w:szCs w:val="24"/>
        </w:rPr>
        <w:t>，</w:t>
      </w:r>
      <w:r>
        <w:rPr>
          <w:rFonts w:hint="eastAsia"/>
          <w:sz w:val="24"/>
          <w:szCs w:val="24"/>
          <w:lang w:val="en-US" w:eastAsia="zh-CN"/>
        </w:rPr>
        <w:t>因此在数据采集阶段利用诸如</w:t>
      </w:r>
      <w:r>
        <w:rPr>
          <w:rFonts w:hint="eastAsia"/>
          <w:sz w:val="24"/>
          <w:szCs w:val="24"/>
        </w:rPr>
        <w:t>三坐标测量仪、光学</w:t>
      </w:r>
      <w:r>
        <w:rPr>
          <w:sz w:val="24"/>
          <w:szCs w:val="24"/>
        </w:rPr>
        <w:t>相机、</w:t>
      </w:r>
      <w:r>
        <w:rPr>
          <w:rFonts w:hint="eastAsia"/>
          <w:sz w:val="24"/>
          <w:szCs w:val="24"/>
        </w:rPr>
        <w:t>点激光测量仪</w:t>
      </w:r>
      <w:r>
        <w:rPr>
          <w:rFonts w:hint="eastAsia"/>
          <w:sz w:val="24"/>
          <w:szCs w:val="24"/>
          <w:lang w:val="en-US" w:eastAsia="zh-CN"/>
        </w:rPr>
        <w:t>等常规设备即可</w:t>
      </w:r>
      <w:r>
        <w:rPr>
          <w:sz w:val="24"/>
          <w:szCs w:val="24"/>
        </w:rPr>
        <w:t>满足要求</w:t>
      </w:r>
      <w:r>
        <w:rPr>
          <w:rFonts w:hint="eastAsia"/>
          <w:sz w:val="24"/>
          <w:szCs w:val="24"/>
        </w:rPr>
        <w:t>。本文通过</w:t>
      </w:r>
      <w:r>
        <w:rPr>
          <w:sz w:val="24"/>
          <w:szCs w:val="24"/>
        </w:rPr>
        <w:t>对切缝形貌数据</w:t>
      </w:r>
      <w:r>
        <w:rPr>
          <w:rFonts w:hint="eastAsia"/>
          <w:sz w:val="24"/>
          <w:szCs w:val="24"/>
          <w:lang w:val="en-US" w:eastAsia="zh-CN"/>
        </w:rPr>
        <w:t>的</w:t>
      </w:r>
      <w:r>
        <w:rPr>
          <w:rFonts w:hint="eastAsia"/>
          <w:sz w:val="24"/>
          <w:szCs w:val="24"/>
        </w:rPr>
        <w:t>完整</w:t>
      </w:r>
      <w:r>
        <w:rPr>
          <w:sz w:val="24"/>
          <w:szCs w:val="24"/>
        </w:rPr>
        <w:t>采集，</w:t>
      </w:r>
      <w:r>
        <w:rPr>
          <w:rFonts w:hint="eastAsia"/>
          <w:sz w:val="24"/>
          <w:szCs w:val="24"/>
          <w:lang w:val="en-US" w:eastAsia="zh-CN"/>
        </w:rPr>
        <w:t>旨在</w:t>
      </w:r>
      <w:r>
        <w:rPr>
          <w:sz w:val="24"/>
          <w:szCs w:val="24"/>
        </w:rPr>
        <w:t>提取出</w:t>
      </w:r>
      <w:r>
        <w:rPr>
          <w:rFonts w:hint="eastAsia"/>
          <w:sz w:val="24"/>
          <w:szCs w:val="24"/>
        </w:rPr>
        <w:t>有价值</w:t>
      </w:r>
      <w:r>
        <w:rPr>
          <w:sz w:val="24"/>
          <w:szCs w:val="24"/>
        </w:rPr>
        <w:t>的</w:t>
      </w:r>
      <w:r>
        <w:rPr>
          <w:rFonts w:hint="eastAsia"/>
          <w:sz w:val="24"/>
          <w:szCs w:val="24"/>
        </w:rPr>
        <w:t>关键数据，将</w:t>
      </w:r>
      <w:r>
        <w:rPr>
          <w:rFonts w:hint="eastAsia"/>
          <w:sz w:val="24"/>
          <w:szCs w:val="24"/>
          <w:lang w:val="en-US" w:eastAsia="zh-CN"/>
        </w:rPr>
        <w:t>目前二维层面的</w:t>
      </w:r>
      <w:r>
        <w:rPr>
          <w:sz w:val="24"/>
          <w:szCs w:val="24"/>
        </w:rPr>
        <w:t>射流流</w:t>
      </w:r>
      <w:r>
        <w:rPr>
          <w:rFonts w:hint="eastAsia"/>
          <w:sz w:val="24"/>
          <w:szCs w:val="24"/>
          <w:lang w:val="en-US" w:eastAsia="zh-CN"/>
        </w:rPr>
        <w:t>形</w:t>
      </w:r>
      <w:r>
        <w:rPr>
          <w:sz w:val="24"/>
          <w:szCs w:val="24"/>
        </w:rPr>
        <w:t>的</w:t>
      </w:r>
      <w:r>
        <w:rPr>
          <w:rFonts w:hint="eastAsia"/>
          <w:sz w:val="24"/>
          <w:szCs w:val="24"/>
          <w:lang w:val="en-US" w:eastAsia="zh-CN"/>
        </w:rPr>
        <w:t>简单表征</w:t>
      </w:r>
      <w:r>
        <w:rPr>
          <w:rFonts w:hint="eastAsia"/>
          <w:sz w:val="24"/>
          <w:szCs w:val="24"/>
        </w:rPr>
        <w:t>提升</w:t>
      </w:r>
      <w:r>
        <w:rPr>
          <w:sz w:val="24"/>
          <w:szCs w:val="24"/>
        </w:rPr>
        <w:t>至</w:t>
      </w:r>
      <w:r>
        <w:rPr>
          <w:rFonts w:hint="eastAsia"/>
          <w:sz w:val="24"/>
          <w:szCs w:val="24"/>
          <w:lang w:val="en-US" w:eastAsia="zh-CN"/>
        </w:rPr>
        <w:t>复杂的</w:t>
      </w:r>
      <w:r>
        <w:rPr>
          <w:sz w:val="24"/>
          <w:szCs w:val="24"/>
        </w:rPr>
        <w:t>三维层面</w:t>
      </w:r>
      <w:r>
        <w:rPr>
          <w:rFonts w:hint="eastAsia"/>
          <w:sz w:val="24"/>
          <w:szCs w:val="24"/>
        </w:rPr>
        <w:t>，</w:t>
      </w:r>
      <w:r>
        <w:rPr>
          <w:sz w:val="24"/>
          <w:szCs w:val="24"/>
        </w:rPr>
        <w:t>这</w:t>
      </w:r>
      <w:r>
        <w:rPr>
          <w:rFonts w:hint="eastAsia"/>
          <w:sz w:val="24"/>
          <w:szCs w:val="24"/>
          <w:lang w:val="en-US" w:eastAsia="zh-CN"/>
        </w:rPr>
        <w:t>无疑</w:t>
      </w:r>
      <w:r>
        <w:rPr>
          <w:sz w:val="24"/>
          <w:szCs w:val="24"/>
        </w:rPr>
        <w:t>对</w:t>
      </w:r>
      <w:r>
        <w:rPr>
          <w:rFonts w:hint="eastAsia"/>
          <w:sz w:val="24"/>
          <w:szCs w:val="24"/>
        </w:rPr>
        <w:t>数据</w:t>
      </w:r>
      <w:r>
        <w:rPr>
          <w:sz w:val="24"/>
          <w:szCs w:val="24"/>
        </w:rPr>
        <w:t>采集</w:t>
      </w:r>
      <w:r>
        <w:rPr>
          <w:rFonts w:hint="eastAsia"/>
          <w:sz w:val="24"/>
          <w:szCs w:val="24"/>
          <w:lang w:val="en-US" w:eastAsia="zh-CN"/>
        </w:rPr>
        <w:t>的方法</w:t>
      </w:r>
      <w:r>
        <w:rPr>
          <w:rFonts w:hint="eastAsia"/>
          <w:sz w:val="24"/>
          <w:szCs w:val="24"/>
        </w:rPr>
        <w:t>提出</w:t>
      </w:r>
      <w:r>
        <w:rPr>
          <w:sz w:val="24"/>
          <w:szCs w:val="24"/>
        </w:rPr>
        <w:t>了更高的要求</w:t>
      </w:r>
      <w:r>
        <w:rPr>
          <w:rFonts w:hint="eastAsia"/>
          <w:sz w:val="24"/>
          <w:szCs w:val="24"/>
        </w:rPr>
        <w:t>。</w:t>
      </w:r>
    </w:p>
    <w:p>
      <w:pPr>
        <w:spacing w:line="360" w:lineRule="auto"/>
        <w:ind w:firstLine="480" w:firstLineChars="200"/>
      </w:pPr>
      <w:r>
        <w:rPr>
          <w:rFonts w:hint="eastAsia"/>
          <w:sz w:val="24"/>
        </w:rPr>
        <w:t>因此</w:t>
      </w:r>
      <w:r>
        <w:rPr>
          <w:sz w:val="24"/>
        </w:rPr>
        <w:t>，</w:t>
      </w:r>
      <w:r>
        <w:rPr>
          <w:rFonts w:hint="eastAsia"/>
          <w:sz w:val="24"/>
        </w:rPr>
        <w:t>本文</w:t>
      </w:r>
      <w:r>
        <w:rPr>
          <w:sz w:val="24"/>
        </w:rPr>
        <w:t>提出</w:t>
      </w:r>
      <w:r>
        <w:rPr>
          <w:rFonts w:hint="eastAsia"/>
          <w:sz w:val="24"/>
        </w:rPr>
        <w:t>一套针对拼块</w:t>
      </w:r>
      <w:r>
        <w:rPr>
          <w:sz w:val="24"/>
        </w:rPr>
        <w:t>切缝形貌信息的</w:t>
      </w:r>
      <w:r>
        <w:rPr>
          <w:rFonts w:hint="eastAsia"/>
          <w:sz w:val="24"/>
        </w:rPr>
        <w:t>三维</w:t>
      </w:r>
      <w:r>
        <w:rPr>
          <w:sz w:val="24"/>
        </w:rPr>
        <w:t>扫描采集方法，</w:t>
      </w:r>
      <w:r>
        <w:rPr>
          <w:rFonts w:hint="eastAsia"/>
          <w:sz w:val="24"/>
        </w:rPr>
        <w:t>采用手持</w:t>
      </w:r>
      <w:r>
        <w:rPr>
          <w:rFonts w:hint="eastAsia"/>
          <w:sz w:val="24"/>
          <w:lang w:val="en-US" w:eastAsia="zh-CN"/>
        </w:rPr>
        <w:t>式</w:t>
      </w:r>
      <w:r>
        <w:rPr>
          <w:rFonts w:hint="eastAsia"/>
          <w:sz w:val="24"/>
        </w:rPr>
        <w:t>三维</w:t>
      </w:r>
      <w:r>
        <w:rPr>
          <w:sz w:val="24"/>
        </w:rPr>
        <w:t>激光</w:t>
      </w:r>
      <w:r>
        <w:rPr>
          <w:rFonts w:hint="eastAsia"/>
          <w:sz w:val="24"/>
        </w:rPr>
        <w:t>扫描仪</w:t>
      </w:r>
      <w:r>
        <w:rPr>
          <w:rFonts w:hint="eastAsia"/>
          <w:sz w:val="24"/>
          <w:lang w:val="en-US" w:eastAsia="zh-CN"/>
        </w:rPr>
        <w:t>分别</w:t>
      </w:r>
      <w:r>
        <w:rPr>
          <w:rFonts w:hint="eastAsia"/>
          <w:sz w:val="24"/>
        </w:rPr>
        <w:t>扫描两块拆分开</w:t>
      </w:r>
      <w:r>
        <w:rPr>
          <w:sz w:val="24"/>
        </w:rPr>
        <w:t>的</w:t>
      </w:r>
      <w:r>
        <w:rPr>
          <w:rFonts w:hint="eastAsia"/>
          <w:sz w:val="24"/>
        </w:rPr>
        <w:t>拼块，</w:t>
      </w:r>
      <w:r>
        <w:rPr>
          <w:rFonts w:hint="eastAsia"/>
          <w:sz w:val="24"/>
          <w:lang w:val="en-US" w:eastAsia="zh-CN"/>
        </w:rPr>
        <w:t>并</w:t>
      </w:r>
      <w:r>
        <w:rPr>
          <w:rFonts w:hint="eastAsia"/>
          <w:sz w:val="24"/>
        </w:rPr>
        <w:t>获得各</w:t>
      </w:r>
      <w:r>
        <w:rPr>
          <w:sz w:val="24"/>
        </w:rPr>
        <w:t>一</w:t>
      </w:r>
      <w:r>
        <w:rPr>
          <w:rFonts w:hint="eastAsia"/>
          <w:sz w:val="24"/>
          <w:lang w:val="en-US" w:eastAsia="zh-CN"/>
        </w:rPr>
        <w:t>侧</w:t>
      </w:r>
      <w:r>
        <w:rPr>
          <w:sz w:val="24"/>
        </w:rPr>
        <w:t>的</w:t>
      </w:r>
      <w:r>
        <w:rPr>
          <w:rFonts w:hint="eastAsia"/>
          <w:sz w:val="24"/>
        </w:rPr>
        <w:t>切缝形貌点云数据，</w:t>
      </w:r>
      <w:r>
        <w:rPr>
          <w:rFonts w:hint="eastAsia"/>
          <w:sz w:val="24"/>
          <w:lang w:val="en-US" w:eastAsia="zh-CN"/>
        </w:rPr>
        <w:t>然后在</w:t>
      </w:r>
      <w:r>
        <w:rPr>
          <w:rFonts w:hint="eastAsia"/>
          <w:sz w:val="24"/>
        </w:rPr>
        <w:t>点云</w:t>
      </w:r>
      <w:r>
        <w:rPr>
          <w:rFonts w:hint="eastAsia"/>
          <w:sz w:val="24"/>
          <w:lang w:val="en-US" w:eastAsia="zh-CN"/>
        </w:rPr>
        <w:t>操作</w:t>
      </w:r>
      <w:r>
        <w:rPr>
          <w:rFonts w:hint="eastAsia"/>
          <w:sz w:val="24"/>
        </w:rPr>
        <w:t>软件中进行</w:t>
      </w:r>
      <w:r>
        <w:rPr>
          <w:sz w:val="24"/>
        </w:rPr>
        <w:t>处理</w:t>
      </w:r>
      <w:r>
        <w:rPr>
          <w:rFonts w:hint="eastAsia"/>
          <w:sz w:val="24"/>
        </w:rPr>
        <w:t>，合并点云</w:t>
      </w:r>
      <w:r>
        <w:rPr>
          <w:sz w:val="24"/>
        </w:rPr>
        <w:t>并删除</w:t>
      </w:r>
      <w:r>
        <w:rPr>
          <w:rFonts w:hint="eastAsia"/>
          <w:sz w:val="24"/>
        </w:rPr>
        <w:t>多余</w:t>
      </w:r>
      <w:r>
        <w:rPr>
          <w:sz w:val="24"/>
        </w:rPr>
        <w:t>数据，最终</w:t>
      </w:r>
      <w:r>
        <w:rPr>
          <w:rFonts w:hint="eastAsia"/>
          <w:sz w:val="24"/>
          <w:lang w:val="en-US" w:eastAsia="zh-CN"/>
        </w:rPr>
        <w:t>获得</w:t>
      </w:r>
      <w:r>
        <w:rPr>
          <w:sz w:val="24"/>
        </w:rPr>
        <w:t>完整的</w:t>
      </w:r>
      <w:r>
        <w:rPr>
          <w:rFonts w:hint="eastAsia"/>
          <w:sz w:val="24"/>
        </w:rPr>
        <w:t>切缝形貌三维</w:t>
      </w:r>
      <w:r>
        <w:rPr>
          <w:sz w:val="24"/>
        </w:rPr>
        <w:t>点云</w:t>
      </w:r>
      <w:r>
        <w:rPr>
          <w:rFonts w:hint="eastAsia"/>
          <w:sz w:val="24"/>
        </w:rPr>
        <w:t>数据。</w:t>
      </w:r>
    </w:p>
    <w:p>
      <w:pPr>
        <w:pStyle w:val="3"/>
        <w:keepLines/>
        <w:numPr>
          <w:ilvl w:val="1"/>
          <w:numId w:val="7"/>
        </w:numPr>
        <w:spacing w:before="260" w:after="260" w:line="416" w:lineRule="auto"/>
        <w:rPr>
          <w:szCs w:val="32"/>
        </w:rPr>
      </w:pPr>
      <w:bookmarkStart w:id="134" w:name="_Toc28574"/>
      <w:bookmarkStart w:id="135" w:name="_Toc8327"/>
      <w:bookmarkStart w:id="136" w:name="_Toc55940841"/>
      <w:r>
        <w:rPr>
          <w:rFonts w:hint="eastAsia"/>
          <w:szCs w:val="32"/>
        </w:rPr>
        <w:t>切缝三维</w:t>
      </w:r>
      <w:r>
        <w:rPr>
          <w:szCs w:val="32"/>
        </w:rPr>
        <w:t>形貌</w:t>
      </w:r>
      <w:r>
        <w:rPr>
          <w:rFonts w:hint="eastAsia"/>
          <w:szCs w:val="32"/>
        </w:rPr>
        <w:t>数据采集</w:t>
      </w:r>
      <w:bookmarkEnd w:id="134"/>
      <w:bookmarkEnd w:id="135"/>
      <w:bookmarkEnd w:id="136"/>
    </w:p>
    <w:p>
      <w:pPr>
        <w:pStyle w:val="20"/>
        <w:keepNext/>
        <w:keepLines/>
        <w:pageBreakBefore w:val="0"/>
        <w:widowControl w:val="0"/>
        <w:numPr>
          <w:ilvl w:val="0"/>
          <w:numId w:val="8"/>
        </w:numPr>
        <w:kinsoku/>
        <w:wordWrap/>
        <w:overflowPunct/>
        <w:topLinePunct w:val="0"/>
        <w:autoSpaceDE/>
        <w:autoSpaceDN/>
        <w:bidi w:val="0"/>
        <w:adjustRightInd/>
        <w:snapToGrid/>
        <w:spacing w:line="416" w:lineRule="auto"/>
        <w:ind w:left="420" w:hanging="420"/>
        <w:textAlignment w:val="auto"/>
        <w:rPr>
          <w:rFonts w:ascii="黑体" w:hAnsi="黑体" w:eastAsia="黑体"/>
          <w:b w:val="0"/>
        </w:rPr>
      </w:pPr>
      <w:bookmarkStart w:id="137" w:name="_Toc10608"/>
      <w:bookmarkStart w:id="138" w:name="_Toc535"/>
      <w:bookmarkStart w:id="139" w:name="_Toc55940842"/>
      <w:r>
        <w:rPr>
          <w:rFonts w:hint="eastAsia" w:ascii="黑体" w:hAnsi="黑体" w:eastAsia="黑体"/>
          <w:b w:val="0"/>
        </w:rPr>
        <w:t>采集</w:t>
      </w:r>
      <w:r>
        <w:rPr>
          <w:rFonts w:ascii="黑体" w:hAnsi="黑体" w:eastAsia="黑体"/>
          <w:b w:val="0"/>
        </w:rPr>
        <w:t>设备</w:t>
      </w:r>
      <w:bookmarkEnd w:id="137"/>
      <w:bookmarkEnd w:id="138"/>
      <w:bookmarkEnd w:id="139"/>
    </w:p>
    <w:p>
      <w:pPr>
        <w:spacing w:line="360" w:lineRule="auto"/>
        <w:ind w:firstLine="480" w:firstLineChars="200"/>
        <w:rPr>
          <w:sz w:val="24"/>
        </w:rPr>
      </w:pPr>
      <w:r>
        <w:rPr>
          <w:rFonts w:hint="eastAsia"/>
          <w:sz w:val="24"/>
        </w:rPr>
        <w:t>本文采用华朗</w:t>
      </w:r>
      <w:r>
        <w:rPr>
          <w:sz w:val="24"/>
        </w:rPr>
        <w:t>三维</w:t>
      </w:r>
      <w:r>
        <w:rPr>
          <w:rFonts w:hint="eastAsia"/>
          <w:sz w:val="24"/>
        </w:rPr>
        <w:t>技术</w:t>
      </w:r>
      <w:r>
        <w:rPr>
          <w:sz w:val="24"/>
        </w:rPr>
        <w:t>有限公司</w:t>
      </w:r>
      <w:r>
        <w:rPr>
          <w:rFonts w:hint="eastAsia"/>
          <w:sz w:val="24"/>
        </w:rPr>
        <w:t>的手持式三维激光扫描仪产品</w:t>
      </w:r>
      <w:r>
        <w:rPr>
          <w:sz w:val="24"/>
        </w:rPr>
        <w:t>，</w:t>
      </w:r>
      <w:r>
        <w:rPr>
          <w:rFonts w:hint="eastAsia"/>
          <w:sz w:val="24"/>
        </w:rPr>
        <w:t>型号</w:t>
      </w:r>
      <w:r>
        <w:rPr>
          <w:sz w:val="24"/>
        </w:rPr>
        <w:t>HOLON380</w:t>
      </w:r>
      <w:r>
        <w:rPr>
          <w:rFonts w:hint="eastAsia"/>
          <w:sz w:val="24"/>
        </w:rPr>
        <w:t>，设备</w:t>
      </w:r>
      <w:r>
        <w:rPr>
          <w:sz w:val="24"/>
        </w:rPr>
        <w:t>外观</w:t>
      </w:r>
      <w:r>
        <w:rPr>
          <w:rFonts w:hint="eastAsia"/>
          <w:sz w:val="24"/>
        </w:rPr>
        <w:t>如图4.1所示，</w:t>
      </w:r>
      <w:r>
        <w:rPr>
          <w:rFonts w:hint="eastAsia"/>
          <w:sz w:val="24"/>
          <w:lang w:val="en-US" w:eastAsia="zh-CN"/>
        </w:rPr>
        <w:t>设备</w:t>
      </w:r>
      <w:r>
        <w:rPr>
          <w:sz w:val="24"/>
        </w:rPr>
        <w:t>规格参数</w:t>
      </w:r>
      <w:r>
        <w:rPr>
          <w:rFonts w:hint="eastAsia"/>
          <w:sz w:val="24"/>
        </w:rPr>
        <w:t>如表4.1所示</w:t>
      </w:r>
      <w:r>
        <w:rPr>
          <w:sz w:val="24"/>
        </w:rPr>
        <w:t>。</w:t>
      </w:r>
    </w:p>
    <w:p>
      <w:pPr>
        <w:spacing w:line="360" w:lineRule="auto"/>
        <w:ind w:firstLine="480" w:firstLineChars="200"/>
        <w:rPr>
          <w:rFonts w:hint="eastAsia"/>
          <w:sz w:val="24"/>
        </w:rPr>
      </w:pPr>
      <w:r>
        <w:rPr>
          <w:rFonts w:hint="eastAsia"/>
          <w:sz w:val="24"/>
        </w:rPr>
        <w:t>该</w:t>
      </w:r>
      <w:r>
        <w:rPr>
          <w:sz w:val="24"/>
        </w:rPr>
        <w:t>扫描仪</w:t>
      </w:r>
      <w:r>
        <w:rPr>
          <w:rFonts w:hint="eastAsia"/>
          <w:sz w:val="24"/>
        </w:rPr>
        <w:t>拥有</w:t>
      </w:r>
      <w:r>
        <w:rPr>
          <w:sz w:val="24"/>
        </w:rPr>
        <w:t>两种扫描模式</w:t>
      </w:r>
      <w:r>
        <w:rPr>
          <w:rFonts w:hint="eastAsia"/>
          <w:sz w:val="24"/>
        </w:rPr>
        <w:t>：面扫描</w:t>
      </w:r>
      <w:r>
        <w:rPr>
          <w:sz w:val="24"/>
        </w:rPr>
        <w:t>模式</w:t>
      </w:r>
      <w:r>
        <w:rPr>
          <w:rFonts w:hint="eastAsia"/>
          <w:sz w:val="24"/>
        </w:rPr>
        <w:t>包含3组交叉激光线加额外1束激光线共7条激光线，可使扫描速度更快、精度更高、稳定性更强</w:t>
      </w:r>
      <w:r>
        <w:rPr>
          <w:rFonts w:hint="eastAsia"/>
          <w:sz w:val="24"/>
          <w:lang w:eastAsia="zh-CN"/>
        </w:rPr>
        <w:t>；</w:t>
      </w:r>
      <w:r>
        <w:rPr>
          <w:rFonts w:hint="eastAsia"/>
          <w:sz w:val="24"/>
        </w:rPr>
        <w:t>线扫描模式适用于扫描深孔及死角，两个</w:t>
      </w:r>
      <w:r>
        <w:rPr>
          <w:sz w:val="24"/>
        </w:rPr>
        <w:t>模式</w:t>
      </w:r>
      <w:r>
        <w:rPr>
          <w:rFonts w:hint="eastAsia"/>
          <w:sz w:val="24"/>
        </w:rPr>
        <w:t>相互</w:t>
      </w:r>
      <w:r>
        <w:rPr>
          <w:sz w:val="24"/>
        </w:rPr>
        <w:t>配合使用</w:t>
      </w:r>
      <w:r>
        <w:rPr>
          <w:rFonts w:hint="eastAsia"/>
          <w:sz w:val="24"/>
        </w:rPr>
        <w:t>可</w:t>
      </w:r>
      <w:r>
        <w:rPr>
          <w:sz w:val="24"/>
        </w:rPr>
        <w:t>以对</w:t>
      </w:r>
      <w:r>
        <w:rPr>
          <w:rFonts w:hint="eastAsia"/>
          <w:sz w:val="24"/>
        </w:rPr>
        <w:t>复杂</w:t>
      </w:r>
      <w:r>
        <w:rPr>
          <w:sz w:val="24"/>
        </w:rPr>
        <w:t>的切缝</w:t>
      </w:r>
      <w:r>
        <w:rPr>
          <w:rFonts w:hint="eastAsia"/>
          <w:sz w:val="24"/>
        </w:rPr>
        <w:t>三维形貌信息</w:t>
      </w:r>
      <w:r>
        <w:rPr>
          <w:sz w:val="24"/>
        </w:rPr>
        <w:t>进行完整采集。</w:t>
      </w:r>
      <w:r>
        <w:rPr>
          <w:rFonts w:hint="eastAsia"/>
          <w:sz w:val="24"/>
        </w:rPr>
        <w:t>另外</w:t>
      </w:r>
      <w:r>
        <w:rPr>
          <w:rFonts w:hint="eastAsia"/>
          <w:sz w:val="24"/>
          <w:lang w:val="en-US" w:eastAsia="zh-CN"/>
        </w:rPr>
        <w:t>其</w:t>
      </w:r>
      <w:r>
        <w:rPr>
          <w:sz w:val="24"/>
        </w:rPr>
        <w:t>配备了</w:t>
      </w:r>
      <w:r>
        <w:rPr>
          <w:rFonts w:hint="eastAsia"/>
          <w:sz w:val="24"/>
        </w:rPr>
        <w:t>标志点自动拼接技术</w:t>
      </w:r>
      <w:r>
        <w:rPr>
          <w:rFonts w:hint="eastAsia"/>
          <w:sz w:val="24"/>
          <w:lang w:eastAsia="zh-CN"/>
        </w:rPr>
        <w:t>，</w:t>
      </w:r>
      <w:r>
        <w:rPr>
          <w:rFonts w:hint="eastAsia"/>
          <w:sz w:val="24"/>
          <w:lang w:val="en-US" w:eastAsia="zh-CN"/>
        </w:rPr>
        <w:t>配合上该公司</w:t>
      </w:r>
      <w:r>
        <w:rPr>
          <w:rFonts w:hint="eastAsia"/>
          <w:sz w:val="24"/>
        </w:rPr>
        <w:t>自主研发的扫描软件，降低了扫描误判的</w:t>
      </w:r>
      <w:r>
        <w:rPr>
          <w:sz w:val="24"/>
        </w:rPr>
        <w:t>概率</w:t>
      </w:r>
      <w:r>
        <w:rPr>
          <w:rFonts w:hint="eastAsia"/>
          <w:sz w:val="24"/>
        </w:rPr>
        <w:t>，</w:t>
      </w:r>
      <w:r>
        <w:rPr>
          <w:rFonts w:hint="eastAsia"/>
          <w:sz w:val="24"/>
          <w:lang w:val="en-US" w:eastAsia="zh-CN"/>
        </w:rPr>
        <w:t>有效</w:t>
      </w:r>
      <w:r>
        <w:rPr>
          <w:rFonts w:hint="eastAsia"/>
          <w:sz w:val="24"/>
        </w:rPr>
        <w:t>提升</w:t>
      </w:r>
      <w:r>
        <w:rPr>
          <w:sz w:val="24"/>
        </w:rPr>
        <w:t>了</w:t>
      </w:r>
      <w:r>
        <w:rPr>
          <w:rFonts w:hint="eastAsia"/>
          <w:sz w:val="24"/>
        </w:rPr>
        <w:t>扫描精度和工作效率。</w:t>
      </w:r>
    </w:p>
    <w:p>
      <w:pPr>
        <w:spacing w:line="360" w:lineRule="auto"/>
        <w:ind w:firstLine="480" w:firstLineChars="200"/>
        <w:rPr>
          <w:rFonts w:hint="eastAsia"/>
          <w:sz w:val="24"/>
        </w:rPr>
      </w:pPr>
    </w:p>
    <w:p>
      <w:pPr>
        <w:spacing w:line="360" w:lineRule="auto"/>
        <w:jc w:val="center"/>
        <w:rPr>
          <w:szCs w:val="21"/>
        </w:rPr>
      </w:pPr>
      <w:r>
        <w:rPr>
          <w:rFonts w:hint="eastAsia"/>
          <w:szCs w:val="21"/>
        </w:rPr>
        <w:t xml:space="preserve">表4.1 </w:t>
      </w:r>
      <w:r>
        <w:rPr>
          <w:szCs w:val="21"/>
        </w:rPr>
        <w:t xml:space="preserve"> HOLON380</w:t>
      </w:r>
      <w:r>
        <w:rPr>
          <w:rFonts w:hint="eastAsia"/>
          <w:szCs w:val="21"/>
        </w:rPr>
        <w:t>设备规格</w:t>
      </w:r>
      <w:r>
        <w:rPr>
          <w:szCs w:val="21"/>
        </w:rPr>
        <w:t>参数</w:t>
      </w:r>
    </w:p>
    <w:tbl>
      <w:tblPr>
        <w:tblStyle w:val="13"/>
        <w:tblW w:w="8528" w:type="dxa"/>
        <w:tblInd w:w="0" w:type="dxa"/>
        <w:tblLayout w:type="fixed"/>
        <w:tblCellMar>
          <w:top w:w="0" w:type="dxa"/>
          <w:left w:w="108" w:type="dxa"/>
          <w:bottom w:w="0" w:type="dxa"/>
          <w:right w:w="108" w:type="dxa"/>
        </w:tblCellMar>
      </w:tblPr>
      <w:tblGrid>
        <w:gridCol w:w="2410"/>
        <w:gridCol w:w="284"/>
        <w:gridCol w:w="5834"/>
      </w:tblGrid>
      <w:tr>
        <w:tblPrEx>
          <w:tblCellMar>
            <w:top w:w="0" w:type="dxa"/>
            <w:left w:w="108" w:type="dxa"/>
            <w:bottom w:w="0" w:type="dxa"/>
            <w:right w:w="108" w:type="dxa"/>
          </w:tblCellMar>
        </w:tblPrEx>
        <w:trPr>
          <w:cantSplit/>
        </w:trPr>
        <w:tc>
          <w:tcPr>
            <w:tcW w:w="2410" w:type="dxa"/>
            <w:tcBorders>
              <w:top w:val="single" w:color="auto" w:sz="18" w:space="0"/>
              <w:bottom w:val="single" w:color="auto" w:sz="8" w:space="0"/>
            </w:tcBorders>
            <w:shd w:val="clear" w:color="auto" w:fill="auto"/>
          </w:tcPr>
          <w:p>
            <w:pPr>
              <w:spacing w:line="360" w:lineRule="auto"/>
              <w:jc w:val="center"/>
              <w:rPr>
                <w:szCs w:val="21"/>
              </w:rPr>
            </w:pPr>
            <w:r>
              <w:rPr>
                <w:szCs w:val="21"/>
              </w:rPr>
              <w:t>产品型号</w:t>
            </w:r>
          </w:p>
        </w:tc>
        <w:tc>
          <w:tcPr>
            <w:tcW w:w="284" w:type="dxa"/>
            <w:tcBorders>
              <w:top w:val="single" w:color="auto" w:sz="18" w:space="0"/>
              <w:left w:val="nil"/>
              <w:bottom w:val="single" w:color="auto" w:sz="8" w:space="0"/>
            </w:tcBorders>
            <w:shd w:val="clear" w:color="auto" w:fill="auto"/>
          </w:tcPr>
          <w:p>
            <w:pPr>
              <w:spacing w:line="360" w:lineRule="auto"/>
              <w:jc w:val="center"/>
              <w:rPr>
                <w:szCs w:val="21"/>
              </w:rPr>
            </w:pPr>
          </w:p>
        </w:tc>
        <w:tc>
          <w:tcPr>
            <w:tcW w:w="5834" w:type="dxa"/>
            <w:tcBorders>
              <w:top w:val="single" w:color="auto" w:sz="18" w:space="0"/>
              <w:bottom w:val="single" w:color="auto" w:sz="8" w:space="0"/>
            </w:tcBorders>
            <w:shd w:val="clear" w:color="auto" w:fill="auto"/>
          </w:tcPr>
          <w:p>
            <w:pPr>
              <w:spacing w:line="360" w:lineRule="auto"/>
              <w:jc w:val="center"/>
              <w:rPr>
                <w:szCs w:val="21"/>
              </w:rPr>
            </w:pPr>
            <w:r>
              <w:rPr>
                <w:szCs w:val="21"/>
              </w:rPr>
              <w:t>HOLON380</w:t>
            </w:r>
          </w:p>
        </w:tc>
      </w:tr>
      <w:tr>
        <w:tblPrEx>
          <w:tblCellMar>
            <w:top w:w="0" w:type="dxa"/>
            <w:left w:w="108" w:type="dxa"/>
            <w:bottom w:w="0" w:type="dxa"/>
            <w:right w:w="108" w:type="dxa"/>
          </w:tblCellMar>
        </w:tblPrEx>
        <w:trPr>
          <w:cantSplit/>
        </w:trPr>
        <w:tc>
          <w:tcPr>
            <w:tcW w:w="2410" w:type="dxa"/>
            <w:tcBorders>
              <w:top w:val="single" w:color="auto" w:sz="8" w:space="0"/>
            </w:tcBorders>
            <w:shd w:val="clear" w:color="auto" w:fill="E7E6E6" w:themeFill="background2"/>
          </w:tcPr>
          <w:p>
            <w:pPr>
              <w:spacing w:line="360" w:lineRule="auto"/>
              <w:jc w:val="center"/>
              <w:rPr>
                <w:szCs w:val="21"/>
              </w:rPr>
            </w:pPr>
            <w:r>
              <w:rPr>
                <w:szCs w:val="21"/>
              </w:rPr>
              <w:t>重量</w:t>
            </w:r>
          </w:p>
        </w:tc>
        <w:tc>
          <w:tcPr>
            <w:tcW w:w="284" w:type="dxa"/>
            <w:tcBorders>
              <w:top w:val="single" w:color="auto" w:sz="8" w:space="0"/>
            </w:tcBorders>
            <w:shd w:val="clear" w:color="auto" w:fill="E7E6E6" w:themeFill="background2"/>
          </w:tcPr>
          <w:p>
            <w:pPr>
              <w:spacing w:line="360" w:lineRule="auto"/>
              <w:jc w:val="center"/>
              <w:rPr>
                <w:szCs w:val="21"/>
              </w:rPr>
            </w:pPr>
          </w:p>
        </w:tc>
        <w:tc>
          <w:tcPr>
            <w:tcW w:w="5834" w:type="dxa"/>
            <w:tcBorders>
              <w:top w:val="single" w:color="auto" w:sz="8" w:space="0"/>
            </w:tcBorders>
            <w:shd w:val="clear" w:color="auto" w:fill="E7E6E6" w:themeFill="background2"/>
          </w:tcPr>
          <w:p>
            <w:pPr>
              <w:spacing w:line="360" w:lineRule="auto"/>
              <w:jc w:val="center"/>
              <w:rPr>
                <w:szCs w:val="21"/>
              </w:rPr>
            </w:pPr>
            <w:r>
              <w:rPr>
                <w:szCs w:val="21"/>
              </w:rPr>
              <w:t>0.87 kg</w:t>
            </w:r>
          </w:p>
        </w:tc>
      </w:tr>
      <w:tr>
        <w:tblPrEx>
          <w:tblCellMar>
            <w:top w:w="0" w:type="dxa"/>
            <w:left w:w="108" w:type="dxa"/>
            <w:bottom w:w="0" w:type="dxa"/>
            <w:right w:w="108" w:type="dxa"/>
          </w:tblCellMar>
        </w:tblPrEx>
        <w:trPr>
          <w:cantSplit/>
        </w:trPr>
        <w:tc>
          <w:tcPr>
            <w:tcW w:w="2410" w:type="dxa"/>
            <w:shd w:val="clear" w:color="auto" w:fill="auto"/>
          </w:tcPr>
          <w:p>
            <w:pPr>
              <w:spacing w:line="360" w:lineRule="auto"/>
              <w:jc w:val="center"/>
              <w:rPr>
                <w:szCs w:val="21"/>
              </w:rPr>
            </w:pPr>
            <w:r>
              <w:rPr>
                <w:szCs w:val="21"/>
              </w:rPr>
              <w:t>尺寸</w:t>
            </w:r>
          </w:p>
        </w:tc>
        <w:tc>
          <w:tcPr>
            <w:tcW w:w="284" w:type="dxa"/>
            <w:shd w:val="clear" w:color="auto" w:fill="auto"/>
          </w:tcPr>
          <w:p>
            <w:pPr>
              <w:spacing w:line="360" w:lineRule="auto"/>
              <w:jc w:val="center"/>
              <w:rPr>
                <w:szCs w:val="21"/>
              </w:rPr>
            </w:pPr>
          </w:p>
        </w:tc>
        <w:tc>
          <w:tcPr>
            <w:tcW w:w="5834" w:type="dxa"/>
            <w:shd w:val="clear" w:color="auto" w:fill="auto"/>
          </w:tcPr>
          <w:p>
            <w:pPr>
              <w:spacing w:line="360" w:lineRule="auto"/>
              <w:jc w:val="center"/>
              <w:rPr>
                <w:szCs w:val="21"/>
              </w:rPr>
            </w:pPr>
            <w:r>
              <w:rPr>
                <w:szCs w:val="21"/>
              </w:rPr>
              <w:t>60 × 145 × 307 mm</w:t>
            </w:r>
          </w:p>
        </w:tc>
      </w:tr>
      <w:tr>
        <w:tblPrEx>
          <w:tblCellMar>
            <w:top w:w="0" w:type="dxa"/>
            <w:left w:w="108" w:type="dxa"/>
            <w:bottom w:w="0" w:type="dxa"/>
            <w:right w:w="108" w:type="dxa"/>
          </w:tblCellMar>
        </w:tblPrEx>
        <w:trPr>
          <w:cantSplit/>
        </w:trPr>
        <w:tc>
          <w:tcPr>
            <w:tcW w:w="2410" w:type="dxa"/>
            <w:shd w:val="clear" w:color="auto" w:fill="E7E6E6" w:themeFill="background2"/>
          </w:tcPr>
          <w:p>
            <w:pPr>
              <w:spacing w:line="360" w:lineRule="auto"/>
              <w:jc w:val="center"/>
              <w:rPr>
                <w:szCs w:val="21"/>
              </w:rPr>
            </w:pPr>
            <w:r>
              <w:rPr>
                <w:szCs w:val="21"/>
              </w:rPr>
              <w:t>测量速率</w:t>
            </w:r>
          </w:p>
        </w:tc>
        <w:tc>
          <w:tcPr>
            <w:tcW w:w="284" w:type="dxa"/>
            <w:shd w:val="clear" w:color="auto" w:fill="E7E6E6" w:themeFill="background2"/>
          </w:tcPr>
          <w:p>
            <w:pPr>
              <w:spacing w:line="360" w:lineRule="auto"/>
              <w:jc w:val="center"/>
              <w:rPr>
                <w:szCs w:val="21"/>
              </w:rPr>
            </w:pPr>
          </w:p>
        </w:tc>
        <w:tc>
          <w:tcPr>
            <w:tcW w:w="5834" w:type="dxa"/>
            <w:shd w:val="clear" w:color="auto" w:fill="E7E6E6" w:themeFill="background2"/>
          </w:tcPr>
          <w:p>
            <w:pPr>
              <w:spacing w:line="360" w:lineRule="auto"/>
              <w:jc w:val="center"/>
              <w:rPr>
                <w:szCs w:val="21"/>
              </w:rPr>
            </w:pPr>
            <w:r>
              <w:rPr>
                <w:rFonts w:hint="eastAsia"/>
                <w:szCs w:val="21"/>
              </w:rPr>
              <w:t>205,000 次测量/秒</w:t>
            </w:r>
          </w:p>
        </w:tc>
      </w:tr>
      <w:tr>
        <w:tblPrEx>
          <w:tblCellMar>
            <w:top w:w="0" w:type="dxa"/>
            <w:left w:w="108" w:type="dxa"/>
            <w:bottom w:w="0" w:type="dxa"/>
            <w:right w:w="108" w:type="dxa"/>
          </w:tblCellMar>
        </w:tblPrEx>
        <w:trPr>
          <w:cantSplit/>
        </w:trPr>
        <w:tc>
          <w:tcPr>
            <w:tcW w:w="2410" w:type="dxa"/>
            <w:shd w:val="clear" w:color="auto" w:fill="auto"/>
          </w:tcPr>
          <w:p>
            <w:pPr>
              <w:spacing w:line="360" w:lineRule="auto"/>
              <w:jc w:val="center"/>
              <w:rPr>
                <w:szCs w:val="21"/>
              </w:rPr>
            </w:pPr>
            <w:r>
              <w:rPr>
                <w:szCs w:val="21"/>
              </w:rPr>
              <w:t>扫描区域</w:t>
            </w:r>
          </w:p>
        </w:tc>
        <w:tc>
          <w:tcPr>
            <w:tcW w:w="284" w:type="dxa"/>
            <w:shd w:val="clear" w:color="auto" w:fill="auto"/>
          </w:tcPr>
          <w:p>
            <w:pPr>
              <w:spacing w:line="360" w:lineRule="auto"/>
              <w:jc w:val="center"/>
              <w:rPr>
                <w:szCs w:val="21"/>
              </w:rPr>
            </w:pPr>
          </w:p>
        </w:tc>
        <w:tc>
          <w:tcPr>
            <w:tcW w:w="5834" w:type="dxa"/>
            <w:shd w:val="clear" w:color="auto" w:fill="auto"/>
          </w:tcPr>
          <w:p>
            <w:pPr>
              <w:spacing w:line="360" w:lineRule="auto"/>
              <w:jc w:val="center"/>
              <w:rPr>
                <w:szCs w:val="21"/>
              </w:rPr>
            </w:pPr>
            <w:r>
              <w:rPr>
                <w:szCs w:val="21"/>
              </w:rPr>
              <w:t>275 mm × 250 mm</w:t>
            </w:r>
          </w:p>
        </w:tc>
      </w:tr>
      <w:tr>
        <w:tblPrEx>
          <w:tblCellMar>
            <w:top w:w="0" w:type="dxa"/>
            <w:left w:w="108" w:type="dxa"/>
            <w:bottom w:w="0" w:type="dxa"/>
            <w:right w:w="108" w:type="dxa"/>
          </w:tblCellMar>
        </w:tblPrEx>
        <w:trPr>
          <w:cantSplit/>
        </w:trPr>
        <w:tc>
          <w:tcPr>
            <w:tcW w:w="2410" w:type="dxa"/>
            <w:shd w:val="clear" w:color="auto" w:fill="E7E6E6" w:themeFill="background2"/>
          </w:tcPr>
          <w:p>
            <w:pPr>
              <w:spacing w:line="360" w:lineRule="auto"/>
              <w:jc w:val="center"/>
              <w:rPr>
                <w:szCs w:val="21"/>
              </w:rPr>
            </w:pPr>
            <w:r>
              <w:rPr>
                <w:szCs w:val="21"/>
              </w:rPr>
              <w:t>光源</w:t>
            </w:r>
          </w:p>
        </w:tc>
        <w:tc>
          <w:tcPr>
            <w:tcW w:w="284" w:type="dxa"/>
            <w:shd w:val="clear" w:color="auto" w:fill="E7E6E6" w:themeFill="background2"/>
          </w:tcPr>
          <w:p>
            <w:pPr>
              <w:spacing w:line="360" w:lineRule="auto"/>
              <w:jc w:val="center"/>
              <w:rPr>
                <w:szCs w:val="21"/>
              </w:rPr>
            </w:pPr>
          </w:p>
        </w:tc>
        <w:tc>
          <w:tcPr>
            <w:tcW w:w="5834" w:type="dxa"/>
            <w:shd w:val="clear" w:color="auto" w:fill="E7E6E6" w:themeFill="background2"/>
          </w:tcPr>
          <w:p>
            <w:pPr>
              <w:spacing w:line="360" w:lineRule="auto"/>
              <w:jc w:val="center"/>
              <w:rPr>
                <w:szCs w:val="21"/>
              </w:rPr>
            </w:pPr>
            <w:r>
              <w:rPr>
                <w:rFonts w:hint="eastAsia"/>
                <w:szCs w:val="21"/>
              </w:rPr>
              <w:t>6条激光线(+额外1束)</w:t>
            </w:r>
          </w:p>
        </w:tc>
      </w:tr>
      <w:tr>
        <w:tblPrEx>
          <w:tblCellMar>
            <w:top w:w="0" w:type="dxa"/>
            <w:left w:w="108" w:type="dxa"/>
            <w:bottom w:w="0" w:type="dxa"/>
            <w:right w:w="108" w:type="dxa"/>
          </w:tblCellMar>
        </w:tblPrEx>
        <w:trPr>
          <w:cantSplit/>
        </w:trPr>
        <w:tc>
          <w:tcPr>
            <w:tcW w:w="2410" w:type="dxa"/>
            <w:shd w:val="clear" w:color="auto" w:fill="auto"/>
          </w:tcPr>
          <w:p>
            <w:pPr>
              <w:spacing w:line="360" w:lineRule="auto"/>
              <w:jc w:val="center"/>
              <w:rPr>
                <w:szCs w:val="21"/>
              </w:rPr>
            </w:pPr>
            <w:r>
              <w:rPr>
                <w:szCs w:val="21"/>
              </w:rPr>
              <w:t>激光安全等级</w:t>
            </w:r>
          </w:p>
        </w:tc>
        <w:tc>
          <w:tcPr>
            <w:tcW w:w="284" w:type="dxa"/>
            <w:shd w:val="clear" w:color="auto" w:fill="auto"/>
          </w:tcPr>
          <w:p>
            <w:pPr>
              <w:spacing w:line="360" w:lineRule="auto"/>
              <w:jc w:val="center"/>
              <w:rPr>
                <w:szCs w:val="21"/>
              </w:rPr>
            </w:pPr>
          </w:p>
        </w:tc>
        <w:tc>
          <w:tcPr>
            <w:tcW w:w="5834" w:type="dxa"/>
            <w:shd w:val="clear" w:color="auto" w:fill="auto"/>
          </w:tcPr>
          <w:p>
            <w:pPr>
              <w:spacing w:line="360" w:lineRule="auto"/>
              <w:jc w:val="center"/>
              <w:rPr>
                <w:szCs w:val="21"/>
              </w:rPr>
            </w:pPr>
            <w:r>
              <w:rPr>
                <w:rFonts w:hint="eastAsia"/>
                <w:szCs w:val="21"/>
              </w:rPr>
              <w:t>II(人眼安全)</w:t>
            </w:r>
          </w:p>
        </w:tc>
      </w:tr>
      <w:tr>
        <w:tblPrEx>
          <w:tblCellMar>
            <w:top w:w="0" w:type="dxa"/>
            <w:left w:w="108" w:type="dxa"/>
            <w:bottom w:w="0" w:type="dxa"/>
            <w:right w:w="108" w:type="dxa"/>
          </w:tblCellMar>
        </w:tblPrEx>
        <w:trPr>
          <w:cantSplit/>
        </w:trPr>
        <w:tc>
          <w:tcPr>
            <w:tcW w:w="2410" w:type="dxa"/>
            <w:shd w:val="clear" w:color="auto" w:fill="E7E6E6" w:themeFill="background2"/>
          </w:tcPr>
          <w:p>
            <w:pPr>
              <w:spacing w:line="360" w:lineRule="auto"/>
              <w:jc w:val="center"/>
              <w:rPr>
                <w:szCs w:val="21"/>
              </w:rPr>
            </w:pPr>
            <w:r>
              <w:rPr>
                <w:szCs w:val="21"/>
              </w:rPr>
              <w:t>分辨率</w:t>
            </w:r>
          </w:p>
        </w:tc>
        <w:tc>
          <w:tcPr>
            <w:tcW w:w="284" w:type="dxa"/>
            <w:shd w:val="clear" w:color="auto" w:fill="E7E6E6" w:themeFill="background2"/>
          </w:tcPr>
          <w:p>
            <w:pPr>
              <w:spacing w:line="360" w:lineRule="auto"/>
              <w:jc w:val="center"/>
              <w:rPr>
                <w:szCs w:val="21"/>
              </w:rPr>
            </w:pPr>
          </w:p>
        </w:tc>
        <w:tc>
          <w:tcPr>
            <w:tcW w:w="5834" w:type="dxa"/>
            <w:shd w:val="clear" w:color="auto" w:fill="E7E6E6" w:themeFill="background2"/>
          </w:tcPr>
          <w:p>
            <w:pPr>
              <w:spacing w:line="360" w:lineRule="auto"/>
              <w:jc w:val="center"/>
              <w:rPr>
                <w:szCs w:val="21"/>
              </w:rPr>
            </w:pPr>
            <w:r>
              <w:rPr>
                <w:rFonts w:hint="eastAsia"/>
                <w:szCs w:val="21"/>
              </w:rPr>
              <w:t>0.050</w:t>
            </w:r>
            <w:r>
              <w:rPr>
                <w:szCs w:val="21"/>
              </w:rPr>
              <w:t xml:space="preserve"> </w:t>
            </w:r>
            <w:r>
              <w:rPr>
                <w:rFonts w:hint="eastAsia"/>
                <w:szCs w:val="21"/>
              </w:rPr>
              <w:t>mm</w:t>
            </w:r>
          </w:p>
        </w:tc>
      </w:tr>
      <w:tr>
        <w:tblPrEx>
          <w:tblCellMar>
            <w:top w:w="0" w:type="dxa"/>
            <w:left w:w="108" w:type="dxa"/>
            <w:bottom w:w="0" w:type="dxa"/>
            <w:right w:w="108" w:type="dxa"/>
          </w:tblCellMar>
        </w:tblPrEx>
        <w:trPr>
          <w:cantSplit/>
        </w:trPr>
        <w:tc>
          <w:tcPr>
            <w:tcW w:w="2410" w:type="dxa"/>
            <w:shd w:val="clear" w:color="auto" w:fill="auto"/>
          </w:tcPr>
          <w:p>
            <w:pPr>
              <w:spacing w:line="360" w:lineRule="auto"/>
              <w:jc w:val="center"/>
              <w:rPr>
                <w:szCs w:val="21"/>
              </w:rPr>
            </w:pPr>
            <w:r>
              <w:rPr>
                <w:szCs w:val="21"/>
              </w:rPr>
              <w:t>拼接方式</w:t>
            </w:r>
          </w:p>
        </w:tc>
        <w:tc>
          <w:tcPr>
            <w:tcW w:w="284" w:type="dxa"/>
            <w:shd w:val="clear" w:color="auto" w:fill="auto"/>
          </w:tcPr>
          <w:p>
            <w:pPr>
              <w:spacing w:line="360" w:lineRule="auto"/>
              <w:jc w:val="center"/>
              <w:rPr>
                <w:szCs w:val="21"/>
              </w:rPr>
            </w:pPr>
          </w:p>
        </w:tc>
        <w:tc>
          <w:tcPr>
            <w:tcW w:w="5834" w:type="dxa"/>
            <w:shd w:val="clear" w:color="auto" w:fill="auto"/>
          </w:tcPr>
          <w:p>
            <w:pPr>
              <w:spacing w:line="360" w:lineRule="auto"/>
              <w:jc w:val="center"/>
              <w:rPr>
                <w:szCs w:val="21"/>
              </w:rPr>
            </w:pPr>
            <w:r>
              <w:rPr>
                <w:rFonts w:hint="eastAsia"/>
                <w:szCs w:val="21"/>
              </w:rPr>
              <w:t>标志点全自动拼接</w:t>
            </w:r>
          </w:p>
        </w:tc>
      </w:tr>
      <w:tr>
        <w:tblPrEx>
          <w:tblCellMar>
            <w:top w:w="0" w:type="dxa"/>
            <w:left w:w="108" w:type="dxa"/>
            <w:bottom w:w="0" w:type="dxa"/>
            <w:right w:w="108" w:type="dxa"/>
          </w:tblCellMar>
        </w:tblPrEx>
        <w:trPr>
          <w:cantSplit/>
        </w:trPr>
        <w:tc>
          <w:tcPr>
            <w:tcW w:w="2410" w:type="dxa"/>
            <w:shd w:val="clear" w:color="auto" w:fill="E7E6E6" w:themeFill="background2"/>
          </w:tcPr>
          <w:p>
            <w:pPr>
              <w:spacing w:line="360" w:lineRule="auto"/>
              <w:jc w:val="center"/>
              <w:rPr>
                <w:szCs w:val="21"/>
              </w:rPr>
            </w:pPr>
            <w:r>
              <w:rPr>
                <w:szCs w:val="21"/>
              </w:rPr>
              <w:t>数据精度</w:t>
            </w:r>
          </w:p>
        </w:tc>
        <w:tc>
          <w:tcPr>
            <w:tcW w:w="284" w:type="dxa"/>
            <w:shd w:val="clear" w:color="auto" w:fill="E7E6E6" w:themeFill="background2"/>
          </w:tcPr>
          <w:p>
            <w:pPr>
              <w:spacing w:line="360" w:lineRule="auto"/>
              <w:jc w:val="center"/>
              <w:rPr>
                <w:szCs w:val="21"/>
              </w:rPr>
            </w:pPr>
          </w:p>
        </w:tc>
        <w:tc>
          <w:tcPr>
            <w:tcW w:w="5834" w:type="dxa"/>
            <w:shd w:val="clear" w:color="auto" w:fill="E7E6E6" w:themeFill="background2"/>
          </w:tcPr>
          <w:p>
            <w:pPr>
              <w:spacing w:line="360" w:lineRule="auto"/>
              <w:jc w:val="center"/>
              <w:rPr>
                <w:szCs w:val="21"/>
              </w:rPr>
            </w:pPr>
            <w:r>
              <w:rPr>
                <w:rFonts w:hint="eastAsia"/>
                <w:szCs w:val="21"/>
              </w:rPr>
              <w:t>高达 0.03</w:t>
            </w:r>
            <w:r>
              <w:rPr>
                <w:szCs w:val="21"/>
              </w:rPr>
              <w:t xml:space="preserve"> </w:t>
            </w:r>
            <w:r>
              <w:rPr>
                <w:rFonts w:hint="eastAsia"/>
                <w:szCs w:val="21"/>
              </w:rPr>
              <w:t>mm</w:t>
            </w:r>
          </w:p>
        </w:tc>
      </w:tr>
      <w:tr>
        <w:tblPrEx>
          <w:tblCellMar>
            <w:top w:w="0" w:type="dxa"/>
            <w:left w:w="108" w:type="dxa"/>
            <w:bottom w:w="0" w:type="dxa"/>
            <w:right w:w="108" w:type="dxa"/>
          </w:tblCellMar>
        </w:tblPrEx>
        <w:trPr>
          <w:cantSplit/>
        </w:trPr>
        <w:tc>
          <w:tcPr>
            <w:tcW w:w="2410" w:type="dxa"/>
            <w:shd w:val="clear" w:color="auto" w:fill="auto"/>
          </w:tcPr>
          <w:p>
            <w:pPr>
              <w:spacing w:line="360" w:lineRule="auto"/>
              <w:jc w:val="center"/>
              <w:rPr>
                <w:szCs w:val="21"/>
              </w:rPr>
            </w:pPr>
            <w:r>
              <w:rPr>
                <w:szCs w:val="21"/>
              </w:rPr>
              <w:t>基准距</w:t>
            </w:r>
          </w:p>
        </w:tc>
        <w:tc>
          <w:tcPr>
            <w:tcW w:w="284" w:type="dxa"/>
            <w:shd w:val="clear" w:color="auto" w:fill="auto"/>
          </w:tcPr>
          <w:p>
            <w:pPr>
              <w:spacing w:line="360" w:lineRule="auto"/>
              <w:jc w:val="center"/>
              <w:rPr>
                <w:szCs w:val="21"/>
              </w:rPr>
            </w:pPr>
          </w:p>
        </w:tc>
        <w:tc>
          <w:tcPr>
            <w:tcW w:w="5834" w:type="dxa"/>
            <w:shd w:val="clear" w:color="auto" w:fill="auto"/>
          </w:tcPr>
          <w:p>
            <w:pPr>
              <w:spacing w:line="360" w:lineRule="auto"/>
              <w:jc w:val="center"/>
              <w:rPr>
                <w:szCs w:val="21"/>
              </w:rPr>
            </w:pPr>
            <w:r>
              <w:rPr>
                <w:rFonts w:hint="eastAsia"/>
                <w:szCs w:val="21"/>
              </w:rPr>
              <w:t>3</w:t>
            </w:r>
            <w:r>
              <w:rPr>
                <w:szCs w:val="21"/>
              </w:rPr>
              <w:t>00 mm</w:t>
            </w:r>
          </w:p>
        </w:tc>
      </w:tr>
      <w:tr>
        <w:tblPrEx>
          <w:tblCellMar>
            <w:top w:w="0" w:type="dxa"/>
            <w:left w:w="108" w:type="dxa"/>
            <w:bottom w:w="0" w:type="dxa"/>
            <w:right w:w="108" w:type="dxa"/>
          </w:tblCellMar>
        </w:tblPrEx>
        <w:trPr>
          <w:cantSplit/>
        </w:trPr>
        <w:tc>
          <w:tcPr>
            <w:tcW w:w="2410" w:type="dxa"/>
            <w:shd w:val="clear" w:color="auto" w:fill="E7E6E6" w:themeFill="background2"/>
          </w:tcPr>
          <w:p>
            <w:pPr>
              <w:spacing w:line="360" w:lineRule="auto"/>
              <w:jc w:val="center"/>
              <w:rPr>
                <w:szCs w:val="21"/>
              </w:rPr>
            </w:pPr>
            <w:r>
              <w:rPr>
                <w:szCs w:val="21"/>
              </w:rPr>
              <w:t>扫描景深</w:t>
            </w:r>
          </w:p>
        </w:tc>
        <w:tc>
          <w:tcPr>
            <w:tcW w:w="284" w:type="dxa"/>
            <w:shd w:val="clear" w:color="auto" w:fill="E7E6E6" w:themeFill="background2"/>
          </w:tcPr>
          <w:p>
            <w:pPr>
              <w:spacing w:line="360" w:lineRule="auto"/>
              <w:jc w:val="center"/>
              <w:rPr>
                <w:szCs w:val="21"/>
              </w:rPr>
            </w:pPr>
          </w:p>
        </w:tc>
        <w:tc>
          <w:tcPr>
            <w:tcW w:w="5834" w:type="dxa"/>
            <w:shd w:val="clear" w:color="auto" w:fill="E7E6E6" w:themeFill="background2"/>
          </w:tcPr>
          <w:p>
            <w:pPr>
              <w:spacing w:line="360" w:lineRule="auto"/>
              <w:jc w:val="center"/>
              <w:rPr>
                <w:szCs w:val="21"/>
              </w:rPr>
            </w:pPr>
            <w:r>
              <w:rPr>
                <w:rFonts w:hint="eastAsia"/>
                <w:szCs w:val="21"/>
              </w:rPr>
              <w:t>2</w:t>
            </w:r>
            <w:r>
              <w:rPr>
                <w:szCs w:val="21"/>
              </w:rPr>
              <w:t>70 mm</w:t>
            </w:r>
          </w:p>
        </w:tc>
      </w:tr>
      <w:tr>
        <w:tblPrEx>
          <w:tblCellMar>
            <w:top w:w="0" w:type="dxa"/>
            <w:left w:w="108" w:type="dxa"/>
            <w:bottom w:w="0" w:type="dxa"/>
            <w:right w:w="108" w:type="dxa"/>
          </w:tblCellMar>
        </w:tblPrEx>
        <w:trPr>
          <w:cantSplit/>
        </w:trPr>
        <w:tc>
          <w:tcPr>
            <w:tcW w:w="2410" w:type="dxa"/>
            <w:shd w:val="clear" w:color="auto" w:fill="auto"/>
          </w:tcPr>
          <w:p>
            <w:pPr>
              <w:spacing w:line="360" w:lineRule="auto"/>
              <w:jc w:val="center"/>
              <w:rPr>
                <w:szCs w:val="21"/>
              </w:rPr>
            </w:pPr>
            <w:r>
              <w:rPr>
                <w:szCs w:val="21"/>
              </w:rPr>
              <w:t>扫描范围</w:t>
            </w:r>
            <w:r>
              <w:rPr>
                <w:rFonts w:hint="eastAsia"/>
                <w:szCs w:val="21"/>
              </w:rPr>
              <w:t>(</w:t>
            </w:r>
            <w:r>
              <w:rPr>
                <w:szCs w:val="21"/>
              </w:rPr>
              <w:t>建议</w:t>
            </w:r>
            <w:r>
              <w:rPr>
                <w:rFonts w:hint="eastAsia"/>
                <w:szCs w:val="21"/>
              </w:rPr>
              <w:t>)</w:t>
            </w:r>
          </w:p>
        </w:tc>
        <w:tc>
          <w:tcPr>
            <w:tcW w:w="284" w:type="dxa"/>
            <w:shd w:val="clear" w:color="auto" w:fill="auto"/>
          </w:tcPr>
          <w:p>
            <w:pPr>
              <w:spacing w:line="360" w:lineRule="auto"/>
              <w:jc w:val="center"/>
              <w:rPr>
                <w:szCs w:val="21"/>
              </w:rPr>
            </w:pPr>
          </w:p>
        </w:tc>
        <w:tc>
          <w:tcPr>
            <w:tcW w:w="5834" w:type="dxa"/>
            <w:shd w:val="clear" w:color="auto" w:fill="auto"/>
          </w:tcPr>
          <w:p>
            <w:pPr>
              <w:spacing w:line="360" w:lineRule="auto"/>
              <w:jc w:val="center"/>
              <w:rPr>
                <w:szCs w:val="21"/>
              </w:rPr>
            </w:pPr>
            <w:r>
              <w:rPr>
                <w:szCs w:val="21"/>
              </w:rPr>
              <w:t xml:space="preserve">0.1 ~ 10 </w:t>
            </w:r>
            <w:r>
              <w:rPr>
                <w:rFonts w:hint="eastAsia"/>
                <w:szCs w:val="21"/>
              </w:rPr>
              <w:t>m(</w:t>
            </w:r>
            <w:r>
              <w:rPr>
                <w:szCs w:val="21"/>
              </w:rPr>
              <w:t>可拓展</w:t>
            </w:r>
            <w:r>
              <w:rPr>
                <w:rFonts w:hint="eastAsia"/>
                <w:szCs w:val="21"/>
              </w:rPr>
              <w:t>)</w:t>
            </w:r>
          </w:p>
        </w:tc>
      </w:tr>
      <w:tr>
        <w:tblPrEx>
          <w:tblCellMar>
            <w:top w:w="0" w:type="dxa"/>
            <w:left w:w="108" w:type="dxa"/>
            <w:bottom w:w="0" w:type="dxa"/>
            <w:right w:w="108" w:type="dxa"/>
          </w:tblCellMar>
        </w:tblPrEx>
        <w:trPr>
          <w:cantSplit/>
        </w:trPr>
        <w:tc>
          <w:tcPr>
            <w:tcW w:w="2410" w:type="dxa"/>
            <w:shd w:val="clear" w:color="auto" w:fill="E7E6E6" w:themeFill="background2"/>
          </w:tcPr>
          <w:p>
            <w:pPr>
              <w:spacing w:line="360" w:lineRule="auto"/>
              <w:jc w:val="center"/>
              <w:rPr>
                <w:szCs w:val="21"/>
              </w:rPr>
            </w:pPr>
            <w:r>
              <w:rPr>
                <w:szCs w:val="21"/>
              </w:rPr>
              <w:t>体积精度</w:t>
            </w:r>
          </w:p>
        </w:tc>
        <w:tc>
          <w:tcPr>
            <w:tcW w:w="284" w:type="dxa"/>
            <w:shd w:val="clear" w:color="auto" w:fill="E7E6E6" w:themeFill="background2"/>
          </w:tcPr>
          <w:p>
            <w:pPr>
              <w:spacing w:line="360" w:lineRule="auto"/>
              <w:jc w:val="center"/>
              <w:rPr>
                <w:szCs w:val="21"/>
              </w:rPr>
            </w:pPr>
          </w:p>
        </w:tc>
        <w:tc>
          <w:tcPr>
            <w:tcW w:w="5834" w:type="dxa"/>
            <w:shd w:val="clear" w:color="auto" w:fill="E7E6E6" w:themeFill="background2"/>
          </w:tcPr>
          <w:p>
            <w:pPr>
              <w:spacing w:line="360" w:lineRule="auto"/>
              <w:jc w:val="center"/>
              <w:rPr>
                <w:szCs w:val="21"/>
              </w:rPr>
            </w:pPr>
            <w:r>
              <w:rPr>
                <w:szCs w:val="21"/>
              </w:rPr>
              <w:t>0.02 mm + 0.06 mm/m</w:t>
            </w:r>
          </w:p>
        </w:tc>
      </w:tr>
      <w:tr>
        <w:tblPrEx>
          <w:tblCellMar>
            <w:top w:w="0" w:type="dxa"/>
            <w:left w:w="108" w:type="dxa"/>
            <w:bottom w:w="0" w:type="dxa"/>
            <w:right w:w="108" w:type="dxa"/>
          </w:tblCellMar>
        </w:tblPrEx>
        <w:trPr>
          <w:cantSplit/>
        </w:trPr>
        <w:tc>
          <w:tcPr>
            <w:tcW w:w="2410" w:type="dxa"/>
            <w:shd w:val="clear" w:color="auto" w:fill="auto"/>
          </w:tcPr>
          <w:p>
            <w:pPr>
              <w:spacing w:line="360" w:lineRule="auto"/>
              <w:jc w:val="center"/>
              <w:rPr>
                <w:szCs w:val="21"/>
              </w:rPr>
            </w:pPr>
            <w:r>
              <w:rPr>
                <w:szCs w:val="21"/>
              </w:rPr>
              <w:t>体积精度</w:t>
            </w:r>
          </w:p>
          <w:p>
            <w:pPr>
              <w:spacing w:line="360" w:lineRule="auto"/>
              <w:jc w:val="center"/>
              <w:rPr>
                <w:szCs w:val="21"/>
              </w:rPr>
            </w:pPr>
            <w:r>
              <w:rPr>
                <w:rFonts w:hint="eastAsia"/>
                <w:szCs w:val="21"/>
              </w:rPr>
              <w:t>(</w:t>
            </w:r>
            <w:r>
              <w:rPr>
                <w:szCs w:val="21"/>
              </w:rPr>
              <w:t>结合摄影测量系统</w:t>
            </w:r>
            <w:r>
              <w:rPr>
                <w:rFonts w:hint="eastAsia"/>
                <w:szCs w:val="21"/>
              </w:rPr>
              <w:t>)</w:t>
            </w:r>
          </w:p>
        </w:tc>
        <w:tc>
          <w:tcPr>
            <w:tcW w:w="284" w:type="dxa"/>
            <w:shd w:val="clear" w:color="auto" w:fill="auto"/>
          </w:tcPr>
          <w:p>
            <w:pPr>
              <w:spacing w:line="360" w:lineRule="auto"/>
              <w:jc w:val="center"/>
              <w:rPr>
                <w:szCs w:val="21"/>
              </w:rPr>
            </w:pPr>
          </w:p>
        </w:tc>
        <w:tc>
          <w:tcPr>
            <w:tcW w:w="5834" w:type="dxa"/>
            <w:shd w:val="clear" w:color="auto" w:fill="auto"/>
          </w:tcPr>
          <w:p>
            <w:pPr>
              <w:spacing w:line="720" w:lineRule="auto"/>
              <w:jc w:val="center"/>
              <w:rPr>
                <w:szCs w:val="21"/>
              </w:rPr>
            </w:pPr>
            <w:r>
              <w:rPr>
                <w:szCs w:val="21"/>
              </w:rPr>
              <w:t>0.02 mm + 0.025 mm/m</w:t>
            </w:r>
          </w:p>
        </w:tc>
      </w:tr>
      <w:tr>
        <w:tblPrEx>
          <w:tblCellMar>
            <w:top w:w="0" w:type="dxa"/>
            <w:left w:w="108" w:type="dxa"/>
            <w:bottom w:w="0" w:type="dxa"/>
            <w:right w:w="108" w:type="dxa"/>
          </w:tblCellMar>
        </w:tblPrEx>
        <w:trPr>
          <w:cantSplit/>
        </w:trPr>
        <w:tc>
          <w:tcPr>
            <w:tcW w:w="2410" w:type="dxa"/>
            <w:shd w:val="clear" w:color="auto" w:fill="E7E6E6" w:themeFill="background2"/>
          </w:tcPr>
          <w:p>
            <w:pPr>
              <w:spacing w:line="360" w:lineRule="auto"/>
              <w:jc w:val="center"/>
              <w:rPr>
                <w:szCs w:val="21"/>
              </w:rPr>
            </w:pPr>
            <w:r>
              <w:rPr>
                <w:szCs w:val="21"/>
              </w:rPr>
              <w:t>输出格式</w:t>
            </w:r>
          </w:p>
        </w:tc>
        <w:tc>
          <w:tcPr>
            <w:tcW w:w="284" w:type="dxa"/>
            <w:shd w:val="clear" w:color="auto" w:fill="E7E6E6" w:themeFill="background2"/>
          </w:tcPr>
          <w:p>
            <w:pPr>
              <w:spacing w:line="360" w:lineRule="auto"/>
              <w:jc w:val="center"/>
              <w:rPr>
                <w:szCs w:val="21"/>
              </w:rPr>
            </w:pPr>
          </w:p>
        </w:tc>
        <w:tc>
          <w:tcPr>
            <w:tcW w:w="5834" w:type="dxa"/>
            <w:shd w:val="clear" w:color="auto" w:fill="E7E6E6" w:themeFill="background2"/>
          </w:tcPr>
          <w:p>
            <w:pPr>
              <w:spacing w:line="360" w:lineRule="auto"/>
              <w:jc w:val="center"/>
              <w:rPr>
                <w:szCs w:val="21"/>
              </w:rPr>
            </w:pPr>
            <w:r>
              <w:rPr>
                <w:rFonts w:hint="eastAsia"/>
                <w:szCs w:val="21"/>
              </w:rPr>
              <w:t>.stl、.obj.、.ply、.txt、.asc、.dae、.x3d、.x3dz、.fbx、.ma、.zpr、.wrl等(可定制)</w:t>
            </w:r>
          </w:p>
        </w:tc>
      </w:tr>
      <w:tr>
        <w:tblPrEx>
          <w:tblCellMar>
            <w:top w:w="0" w:type="dxa"/>
            <w:left w:w="108" w:type="dxa"/>
            <w:bottom w:w="0" w:type="dxa"/>
            <w:right w:w="108" w:type="dxa"/>
          </w:tblCellMar>
        </w:tblPrEx>
        <w:trPr>
          <w:cantSplit/>
        </w:trPr>
        <w:tc>
          <w:tcPr>
            <w:tcW w:w="2410" w:type="dxa"/>
            <w:shd w:val="clear" w:color="auto" w:fill="auto"/>
          </w:tcPr>
          <w:p>
            <w:pPr>
              <w:spacing w:line="360" w:lineRule="auto"/>
              <w:jc w:val="center"/>
              <w:rPr>
                <w:szCs w:val="21"/>
              </w:rPr>
            </w:pPr>
            <w:r>
              <w:rPr>
                <w:szCs w:val="21"/>
              </w:rPr>
              <w:t>传输方式</w:t>
            </w:r>
          </w:p>
        </w:tc>
        <w:tc>
          <w:tcPr>
            <w:tcW w:w="284" w:type="dxa"/>
            <w:shd w:val="clear" w:color="auto" w:fill="auto"/>
          </w:tcPr>
          <w:p>
            <w:pPr>
              <w:spacing w:line="360" w:lineRule="auto"/>
              <w:jc w:val="center"/>
              <w:rPr>
                <w:szCs w:val="21"/>
              </w:rPr>
            </w:pPr>
          </w:p>
        </w:tc>
        <w:tc>
          <w:tcPr>
            <w:tcW w:w="5834" w:type="dxa"/>
            <w:shd w:val="clear" w:color="auto" w:fill="auto"/>
          </w:tcPr>
          <w:p>
            <w:pPr>
              <w:spacing w:line="360" w:lineRule="auto"/>
              <w:jc w:val="center"/>
              <w:rPr>
                <w:szCs w:val="21"/>
              </w:rPr>
            </w:pPr>
            <w:r>
              <w:rPr>
                <w:rFonts w:hint="eastAsia"/>
                <w:szCs w:val="21"/>
              </w:rPr>
              <w:t>USB</w:t>
            </w:r>
            <w:r>
              <w:rPr>
                <w:szCs w:val="21"/>
              </w:rPr>
              <w:t xml:space="preserve"> 3.0</w:t>
            </w:r>
          </w:p>
        </w:tc>
      </w:tr>
      <w:tr>
        <w:tblPrEx>
          <w:tblCellMar>
            <w:top w:w="0" w:type="dxa"/>
            <w:left w:w="108" w:type="dxa"/>
            <w:bottom w:w="0" w:type="dxa"/>
            <w:right w:w="108" w:type="dxa"/>
          </w:tblCellMar>
        </w:tblPrEx>
        <w:trPr>
          <w:cantSplit/>
        </w:trPr>
        <w:tc>
          <w:tcPr>
            <w:tcW w:w="2410" w:type="dxa"/>
            <w:shd w:val="clear" w:color="auto" w:fill="E7E6E6" w:themeFill="background2"/>
          </w:tcPr>
          <w:p>
            <w:pPr>
              <w:spacing w:line="360" w:lineRule="auto"/>
              <w:jc w:val="center"/>
              <w:rPr>
                <w:szCs w:val="21"/>
              </w:rPr>
            </w:pPr>
            <w:r>
              <w:rPr>
                <w:szCs w:val="21"/>
              </w:rPr>
              <w:t>电源</w:t>
            </w:r>
          </w:p>
        </w:tc>
        <w:tc>
          <w:tcPr>
            <w:tcW w:w="284" w:type="dxa"/>
            <w:shd w:val="clear" w:color="auto" w:fill="E7E6E6" w:themeFill="background2"/>
          </w:tcPr>
          <w:p>
            <w:pPr>
              <w:spacing w:line="360" w:lineRule="auto"/>
              <w:jc w:val="center"/>
              <w:rPr>
                <w:szCs w:val="21"/>
              </w:rPr>
            </w:pPr>
          </w:p>
        </w:tc>
        <w:tc>
          <w:tcPr>
            <w:tcW w:w="5834" w:type="dxa"/>
            <w:shd w:val="clear" w:color="auto" w:fill="E7E6E6" w:themeFill="background2"/>
          </w:tcPr>
          <w:p>
            <w:pPr>
              <w:spacing w:line="360" w:lineRule="auto"/>
              <w:jc w:val="center"/>
              <w:rPr>
                <w:szCs w:val="21"/>
              </w:rPr>
            </w:pPr>
            <w:r>
              <w:rPr>
                <w:rFonts w:hint="eastAsia"/>
                <w:szCs w:val="21"/>
              </w:rPr>
              <w:t xml:space="preserve">  交流电(110 </w:t>
            </w:r>
            <w:r>
              <w:rPr>
                <w:szCs w:val="21"/>
              </w:rPr>
              <w:t>~</w:t>
            </w:r>
            <w:r>
              <w:rPr>
                <w:rFonts w:hint="eastAsia"/>
                <w:szCs w:val="21"/>
              </w:rPr>
              <w:t xml:space="preserve"> 240</w:t>
            </w:r>
            <w:r>
              <w:rPr>
                <w:szCs w:val="21"/>
              </w:rPr>
              <w:t xml:space="preserve"> </w:t>
            </w:r>
            <w:r>
              <w:rPr>
                <w:rFonts w:hint="eastAsia"/>
                <w:szCs w:val="21"/>
              </w:rPr>
              <w:t>V</w:t>
            </w:r>
            <w:r>
              <w:rPr>
                <w:szCs w:val="21"/>
              </w:rPr>
              <w:t>)</w:t>
            </w:r>
          </w:p>
        </w:tc>
      </w:tr>
      <w:tr>
        <w:tblPrEx>
          <w:tblCellMar>
            <w:top w:w="0" w:type="dxa"/>
            <w:left w:w="108" w:type="dxa"/>
            <w:bottom w:w="0" w:type="dxa"/>
            <w:right w:w="108" w:type="dxa"/>
          </w:tblCellMar>
        </w:tblPrEx>
        <w:trPr>
          <w:cantSplit/>
        </w:trPr>
        <w:tc>
          <w:tcPr>
            <w:tcW w:w="2410" w:type="dxa"/>
            <w:shd w:val="clear" w:color="auto" w:fill="auto"/>
          </w:tcPr>
          <w:p>
            <w:pPr>
              <w:spacing w:line="360" w:lineRule="auto"/>
              <w:jc w:val="center"/>
              <w:rPr>
                <w:szCs w:val="21"/>
              </w:rPr>
            </w:pPr>
            <w:r>
              <w:rPr>
                <w:szCs w:val="21"/>
              </w:rPr>
              <w:t>工作温度</w:t>
            </w:r>
          </w:p>
        </w:tc>
        <w:tc>
          <w:tcPr>
            <w:tcW w:w="284" w:type="dxa"/>
            <w:shd w:val="clear" w:color="auto" w:fill="auto"/>
          </w:tcPr>
          <w:p>
            <w:pPr>
              <w:spacing w:line="360" w:lineRule="auto"/>
              <w:jc w:val="center"/>
              <w:rPr>
                <w:szCs w:val="21"/>
              </w:rPr>
            </w:pPr>
          </w:p>
        </w:tc>
        <w:tc>
          <w:tcPr>
            <w:tcW w:w="5834" w:type="dxa"/>
            <w:shd w:val="clear" w:color="auto" w:fill="auto"/>
          </w:tcPr>
          <w:p>
            <w:pPr>
              <w:spacing w:line="360" w:lineRule="auto"/>
              <w:jc w:val="center"/>
              <w:rPr>
                <w:szCs w:val="21"/>
              </w:rPr>
            </w:pPr>
            <w:r>
              <w:rPr>
                <w:rFonts w:hint="eastAsia"/>
                <w:szCs w:val="21"/>
              </w:rPr>
              <w:t>-</w:t>
            </w:r>
            <w:r>
              <w:rPr>
                <w:szCs w:val="21"/>
              </w:rPr>
              <w:t>10 ~ +40 ℃</w:t>
            </w:r>
          </w:p>
        </w:tc>
      </w:tr>
      <w:tr>
        <w:tblPrEx>
          <w:tblCellMar>
            <w:top w:w="0" w:type="dxa"/>
            <w:left w:w="108" w:type="dxa"/>
            <w:bottom w:w="0" w:type="dxa"/>
            <w:right w:w="108" w:type="dxa"/>
          </w:tblCellMar>
        </w:tblPrEx>
        <w:trPr>
          <w:cantSplit/>
        </w:trPr>
        <w:tc>
          <w:tcPr>
            <w:tcW w:w="2410" w:type="dxa"/>
            <w:shd w:val="clear" w:color="auto" w:fill="E7E6E6" w:themeFill="background2"/>
          </w:tcPr>
          <w:p>
            <w:pPr>
              <w:spacing w:line="360" w:lineRule="auto"/>
              <w:jc w:val="center"/>
              <w:rPr>
                <w:szCs w:val="21"/>
              </w:rPr>
            </w:pPr>
            <w:r>
              <w:rPr>
                <w:szCs w:val="21"/>
              </w:rPr>
              <w:t>操作湿度范围（非冷凝）</w:t>
            </w:r>
          </w:p>
        </w:tc>
        <w:tc>
          <w:tcPr>
            <w:tcW w:w="284" w:type="dxa"/>
            <w:shd w:val="clear" w:color="auto" w:fill="E7E6E6" w:themeFill="background2"/>
          </w:tcPr>
          <w:p>
            <w:pPr>
              <w:spacing w:line="360" w:lineRule="auto"/>
              <w:jc w:val="center"/>
              <w:rPr>
                <w:szCs w:val="21"/>
              </w:rPr>
            </w:pPr>
          </w:p>
        </w:tc>
        <w:tc>
          <w:tcPr>
            <w:tcW w:w="5834" w:type="dxa"/>
            <w:shd w:val="clear" w:color="auto" w:fill="E7E6E6" w:themeFill="background2"/>
          </w:tcPr>
          <w:p>
            <w:pPr>
              <w:spacing w:line="720" w:lineRule="auto"/>
              <w:jc w:val="center"/>
              <w:rPr>
                <w:szCs w:val="21"/>
              </w:rPr>
            </w:pPr>
            <w:r>
              <w:rPr>
                <w:rFonts w:hint="eastAsia"/>
                <w:szCs w:val="21"/>
              </w:rPr>
              <w:t>10</w:t>
            </w:r>
            <w:r>
              <w:rPr>
                <w:szCs w:val="21"/>
              </w:rPr>
              <w:t xml:space="preserve"> ~ </w:t>
            </w:r>
            <w:r>
              <w:rPr>
                <w:rFonts w:hint="eastAsia"/>
                <w:szCs w:val="21"/>
              </w:rPr>
              <w:t>90%</w:t>
            </w:r>
          </w:p>
        </w:tc>
      </w:tr>
      <w:tr>
        <w:tblPrEx>
          <w:tblCellMar>
            <w:top w:w="0" w:type="dxa"/>
            <w:left w:w="108" w:type="dxa"/>
            <w:bottom w:w="0" w:type="dxa"/>
            <w:right w:w="108" w:type="dxa"/>
          </w:tblCellMar>
        </w:tblPrEx>
        <w:trPr>
          <w:cantSplit/>
        </w:trPr>
        <w:tc>
          <w:tcPr>
            <w:tcW w:w="2410" w:type="dxa"/>
            <w:tcBorders>
              <w:bottom w:val="single" w:color="auto" w:sz="18" w:space="0"/>
            </w:tcBorders>
            <w:shd w:val="clear" w:color="auto" w:fill="auto"/>
          </w:tcPr>
          <w:p>
            <w:pPr>
              <w:spacing w:line="360" w:lineRule="auto"/>
              <w:jc w:val="center"/>
              <w:rPr>
                <w:szCs w:val="21"/>
              </w:rPr>
            </w:pPr>
            <w:r>
              <w:rPr>
                <w:szCs w:val="21"/>
              </w:rPr>
              <w:t>软件兼容</w:t>
            </w:r>
          </w:p>
        </w:tc>
        <w:tc>
          <w:tcPr>
            <w:tcW w:w="284" w:type="dxa"/>
            <w:tcBorders>
              <w:bottom w:val="single" w:color="auto" w:sz="18" w:space="0"/>
            </w:tcBorders>
            <w:shd w:val="clear" w:color="auto" w:fill="auto"/>
          </w:tcPr>
          <w:p>
            <w:pPr>
              <w:spacing w:line="360" w:lineRule="auto"/>
              <w:jc w:val="center"/>
              <w:rPr>
                <w:szCs w:val="21"/>
              </w:rPr>
            </w:pPr>
          </w:p>
        </w:tc>
        <w:tc>
          <w:tcPr>
            <w:tcW w:w="5834" w:type="dxa"/>
            <w:tcBorders>
              <w:bottom w:val="single" w:color="auto" w:sz="18" w:space="0"/>
            </w:tcBorders>
            <w:shd w:val="clear" w:color="auto" w:fill="auto"/>
          </w:tcPr>
          <w:p>
            <w:pPr>
              <w:spacing w:line="360" w:lineRule="auto"/>
              <w:jc w:val="center"/>
              <w:rPr>
                <w:sz w:val="18"/>
                <w:szCs w:val="18"/>
              </w:rPr>
            </w:pPr>
            <w:r>
              <w:rPr>
                <w:sz w:val="18"/>
                <w:szCs w:val="18"/>
              </w:rPr>
              <w:t>3DSystem(Geomagic Solutions)、lnnovMetric Software(polyWorks)、Dassault Systemes(CATIA V5和SolidWorks)、PTC(pro/ENGINEER)、Siemens(NX和Solid Edge)、Autodesk(lnvebtor、Alias、3ds Max、Maya、Softimage)、Rhino</w:t>
            </w:r>
          </w:p>
        </w:tc>
      </w:tr>
    </w:tbl>
    <w:p>
      <w:pPr>
        <w:spacing w:line="360" w:lineRule="auto"/>
        <w:ind w:firstLine="420" w:firstLineChars="200"/>
        <w:jc w:val="center"/>
      </w:pPr>
      <w:r>
        <w:drawing>
          <wp:inline distT="0" distB="0" distL="0" distR="0">
            <wp:extent cx="2384425" cy="1666875"/>
            <wp:effectExtent l="0" t="0" r="15875" b="9525"/>
            <wp:docPr id="125" name="图片 125" descr="ææä¸ç»´æ«æä»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ææä¸ç»´æ«æä»ª"/>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2384425" cy="1666875"/>
                    </a:xfrm>
                    <a:prstGeom prst="rect">
                      <a:avLst/>
                    </a:prstGeom>
                    <a:noFill/>
                    <a:ln>
                      <a:noFill/>
                    </a:ln>
                  </pic:spPr>
                </pic:pic>
              </a:graphicData>
            </a:graphic>
          </wp:inline>
        </w:drawing>
      </w:r>
    </w:p>
    <w:p>
      <w:pPr>
        <w:spacing w:line="360" w:lineRule="auto"/>
        <w:ind w:firstLine="420" w:firstLineChars="200"/>
        <w:jc w:val="center"/>
        <w:rPr>
          <w:sz w:val="24"/>
        </w:rPr>
      </w:pPr>
      <w:r>
        <w:rPr>
          <w:rFonts w:hint="eastAsia"/>
        </w:rPr>
        <w:t>图</w:t>
      </w:r>
      <w:r>
        <w:t>4.</w:t>
      </w:r>
      <w:r>
        <w:rPr>
          <w:rFonts w:hint="eastAsia"/>
        </w:rPr>
        <w:t xml:space="preserve">1 </w:t>
      </w:r>
      <w:r>
        <w:t xml:space="preserve"> </w:t>
      </w:r>
      <w:r>
        <w:rPr>
          <w:rFonts w:hint="eastAsia"/>
        </w:rPr>
        <w:t>三维扫描仪设备外观</w:t>
      </w:r>
    </w:p>
    <w:p>
      <w:pPr>
        <w:spacing w:line="360" w:lineRule="auto"/>
        <w:rPr>
          <w:sz w:val="24"/>
        </w:rPr>
      </w:pPr>
    </w:p>
    <w:p>
      <w:pPr>
        <w:spacing w:line="360" w:lineRule="auto"/>
        <w:ind w:firstLine="480" w:firstLineChars="200"/>
        <w:rPr>
          <w:sz w:val="24"/>
        </w:rPr>
      </w:pPr>
      <w:r>
        <w:rPr>
          <w:rFonts w:hint="eastAsia"/>
          <w:sz w:val="24"/>
        </w:rPr>
        <w:t>其中需要特别</w:t>
      </w:r>
      <w:r>
        <w:rPr>
          <w:sz w:val="24"/>
        </w:rPr>
        <w:t>说明的是</w:t>
      </w:r>
      <w:r>
        <w:rPr>
          <w:rFonts w:hint="eastAsia"/>
          <w:sz w:val="24"/>
        </w:rPr>
        <w:t>分辨率参数</w:t>
      </w:r>
      <w:r>
        <w:rPr>
          <w:sz w:val="24"/>
        </w:rPr>
        <w:t>，</w:t>
      </w:r>
      <w:r>
        <w:rPr>
          <w:rFonts w:hint="eastAsia"/>
          <w:sz w:val="24"/>
        </w:rPr>
        <w:t>它</w:t>
      </w:r>
      <w:r>
        <w:rPr>
          <w:sz w:val="24"/>
        </w:rPr>
        <w:t>在</w:t>
      </w:r>
      <w:r>
        <w:rPr>
          <w:rFonts w:hint="eastAsia"/>
          <w:sz w:val="24"/>
        </w:rPr>
        <w:t>扫描前可根据采集需求由用户自定义</w:t>
      </w:r>
      <w:r>
        <w:rPr>
          <w:sz w:val="24"/>
        </w:rPr>
        <w:t>。</w:t>
      </w:r>
      <w:r>
        <w:rPr>
          <w:rFonts w:hint="eastAsia"/>
          <w:sz w:val="24"/>
        </w:rPr>
        <w:t>该数值越低，</w:t>
      </w:r>
      <w:r>
        <w:rPr>
          <w:rFonts w:hint="eastAsia"/>
          <w:sz w:val="24"/>
          <w:lang w:val="en-US" w:eastAsia="zh-CN"/>
        </w:rPr>
        <w:t>说明采集的数据点越多，</w:t>
      </w:r>
      <w:r>
        <w:rPr>
          <w:rFonts w:hint="eastAsia"/>
          <w:sz w:val="24"/>
        </w:rPr>
        <w:t>扫描质量越高</w:t>
      </w:r>
      <w:r>
        <w:rPr>
          <w:rFonts w:hint="eastAsia"/>
          <w:sz w:val="24"/>
          <w:lang w:eastAsia="zh-CN"/>
        </w:rPr>
        <w:t>。</w:t>
      </w:r>
      <w:r>
        <w:rPr>
          <w:rFonts w:hint="eastAsia"/>
          <w:sz w:val="24"/>
        </w:rPr>
        <w:t>但</w:t>
      </w:r>
      <w:r>
        <w:rPr>
          <w:rFonts w:hint="eastAsia"/>
          <w:sz w:val="24"/>
          <w:lang w:val="en-US" w:eastAsia="zh-CN"/>
        </w:rPr>
        <w:t>成倍</w:t>
      </w:r>
      <w:r>
        <w:rPr>
          <w:rFonts w:hint="eastAsia"/>
          <w:sz w:val="24"/>
        </w:rPr>
        <w:t>增加</w:t>
      </w:r>
      <w:r>
        <w:rPr>
          <w:rFonts w:hint="eastAsia"/>
          <w:sz w:val="24"/>
          <w:lang w:val="en-US" w:eastAsia="zh-CN"/>
        </w:rPr>
        <w:t>的数据点的</w:t>
      </w:r>
      <w:r>
        <w:rPr>
          <w:rFonts w:hint="eastAsia"/>
          <w:sz w:val="24"/>
        </w:rPr>
        <w:t>数量，</w:t>
      </w:r>
      <w:r>
        <w:rPr>
          <w:rFonts w:hint="eastAsia"/>
          <w:sz w:val="24"/>
          <w:lang w:val="en-US" w:eastAsia="zh-CN"/>
        </w:rPr>
        <w:t>会额外增加计算机负载</w:t>
      </w:r>
      <w:r>
        <w:rPr>
          <w:rFonts w:hint="eastAsia"/>
          <w:sz w:val="24"/>
          <w:lang w:eastAsia="zh-CN"/>
        </w:rPr>
        <w:t>，</w:t>
      </w:r>
      <w:r>
        <w:rPr>
          <w:rFonts w:hint="eastAsia"/>
          <w:sz w:val="24"/>
          <w:lang w:val="en-US" w:eastAsia="zh-CN"/>
        </w:rPr>
        <w:t>降低采集</w:t>
      </w:r>
      <w:r>
        <w:rPr>
          <w:rFonts w:hint="eastAsia"/>
          <w:sz w:val="24"/>
        </w:rPr>
        <w:t>效率。本文综合考虑了切缝三维形貌点云</w:t>
      </w:r>
      <w:r>
        <w:rPr>
          <w:sz w:val="24"/>
        </w:rPr>
        <w:t>数据</w:t>
      </w:r>
      <w:r>
        <w:rPr>
          <w:rFonts w:hint="eastAsia"/>
          <w:sz w:val="24"/>
        </w:rPr>
        <w:t>的采集</w:t>
      </w:r>
      <w:r>
        <w:rPr>
          <w:sz w:val="24"/>
        </w:rPr>
        <w:t>精度和采集效率</w:t>
      </w:r>
      <w:r>
        <w:rPr>
          <w:rFonts w:hint="eastAsia"/>
          <w:sz w:val="24"/>
        </w:rPr>
        <w:t>，将分辨率调整</w:t>
      </w:r>
      <w:r>
        <w:rPr>
          <w:sz w:val="24"/>
        </w:rPr>
        <w:t>为0.08 mm</w:t>
      </w:r>
      <w:r>
        <w:rPr>
          <w:rFonts w:hint="eastAsia"/>
          <w:sz w:val="24"/>
        </w:rPr>
        <w:t>。</w:t>
      </w:r>
    </w:p>
    <w:p>
      <w:pPr>
        <w:pStyle w:val="20"/>
        <w:keepNext/>
        <w:keepLines/>
        <w:pageBreakBefore w:val="0"/>
        <w:widowControl w:val="0"/>
        <w:numPr>
          <w:ilvl w:val="0"/>
          <w:numId w:val="8"/>
        </w:numPr>
        <w:kinsoku/>
        <w:wordWrap/>
        <w:overflowPunct/>
        <w:topLinePunct w:val="0"/>
        <w:autoSpaceDE/>
        <w:autoSpaceDN/>
        <w:bidi w:val="0"/>
        <w:adjustRightInd/>
        <w:snapToGrid/>
        <w:spacing w:line="416" w:lineRule="auto"/>
        <w:ind w:left="420" w:hanging="420"/>
        <w:textAlignment w:val="auto"/>
        <w:rPr>
          <w:rFonts w:ascii="黑体" w:hAnsi="黑体" w:eastAsia="黑体"/>
          <w:b w:val="0"/>
        </w:rPr>
      </w:pPr>
      <w:bookmarkStart w:id="140" w:name="_Toc7545"/>
      <w:bookmarkStart w:id="141" w:name="_Toc10235"/>
      <w:bookmarkStart w:id="142" w:name="_Toc55940843"/>
      <w:r>
        <w:rPr>
          <w:rFonts w:hint="eastAsia" w:ascii="黑体" w:hAnsi="黑体" w:eastAsia="黑体"/>
          <w:b w:val="0"/>
        </w:rPr>
        <w:t>采集操作</w:t>
      </w:r>
      <w:r>
        <w:rPr>
          <w:rFonts w:ascii="黑体" w:hAnsi="黑体" w:eastAsia="黑体"/>
          <w:b w:val="0"/>
        </w:rPr>
        <w:t>步骤</w:t>
      </w:r>
      <w:bookmarkEnd w:id="140"/>
      <w:bookmarkEnd w:id="141"/>
      <w:bookmarkEnd w:id="142"/>
    </w:p>
    <w:p>
      <w:pPr>
        <w:numPr>
          <w:ilvl w:val="0"/>
          <w:numId w:val="9"/>
        </w:numPr>
        <w:spacing w:line="360" w:lineRule="auto"/>
        <w:ind w:left="0" w:firstLine="420"/>
        <w:rPr>
          <w:sz w:val="24"/>
        </w:rPr>
      </w:pPr>
      <w:r>
        <w:rPr>
          <w:rFonts w:hint="eastAsia"/>
          <w:sz w:val="24"/>
        </w:rPr>
        <w:t>校准</w:t>
      </w:r>
    </w:p>
    <w:p>
      <w:pPr>
        <w:spacing w:line="360" w:lineRule="auto"/>
        <w:ind w:firstLine="480" w:firstLineChars="200"/>
        <w:rPr>
          <w:sz w:val="24"/>
        </w:rPr>
      </w:pPr>
      <w:r>
        <w:rPr>
          <w:rFonts w:hint="eastAsia"/>
          <w:sz w:val="24"/>
        </w:rPr>
        <w:t>连接好扫描仪、</w:t>
      </w:r>
      <w:r>
        <w:rPr>
          <w:rFonts w:hint="eastAsia"/>
          <w:sz w:val="24"/>
          <w:lang w:val="en-US" w:eastAsia="zh-CN"/>
        </w:rPr>
        <w:t>计算机</w:t>
      </w:r>
      <w:r>
        <w:rPr>
          <w:rFonts w:hint="eastAsia"/>
          <w:sz w:val="24"/>
        </w:rPr>
        <w:t>和</w:t>
      </w:r>
      <w:r>
        <w:rPr>
          <w:sz w:val="24"/>
        </w:rPr>
        <w:t>电源，打开设备</w:t>
      </w:r>
      <w:r>
        <w:rPr>
          <w:rFonts w:hint="eastAsia"/>
          <w:sz w:val="24"/>
        </w:rPr>
        <w:t>及华朗</w:t>
      </w:r>
      <w:r>
        <w:rPr>
          <w:sz w:val="24"/>
        </w:rPr>
        <w:t>三维扫描软件。</w:t>
      </w:r>
      <w:r>
        <w:rPr>
          <w:rFonts w:hint="eastAsia"/>
          <w:sz w:val="24"/>
        </w:rPr>
        <w:t>在</w:t>
      </w:r>
      <w:r>
        <w:rPr>
          <w:sz w:val="24"/>
        </w:rPr>
        <w:t>扫描采集前，</w:t>
      </w:r>
      <w:r>
        <w:rPr>
          <w:rFonts w:hint="eastAsia"/>
          <w:sz w:val="24"/>
        </w:rPr>
        <w:t>首先</w:t>
      </w:r>
      <w:r>
        <w:rPr>
          <w:rFonts w:hint="eastAsia"/>
          <w:sz w:val="24"/>
          <w:lang w:val="en-US" w:eastAsia="zh-CN"/>
        </w:rPr>
        <w:t>需</w:t>
      </w:r>
      <w:r>
        <w:rPr>
          <w:rFonts w:hint="eastAsia"/>
          <w:sz w:val="24"/>
        </w:rPr>
        <w:t>进行对</w:t>
      </w:r>
      <w:r>
        <w:rPr>
          <w:sz w:val="24"/>
        </w:rPr>
        <w:t>手持式扫描仪</w:t>
      </w:r>
      <w:r>
        <w:rPr>
          <w:rFonts w:hint="eastAsia"/>
          <w:sz w:val="24"/>
          <w:lang w:val="en-US" w:eastAsia="zh-CN"/>
        </w:rPr>
        <w:t>的</w:t>
      </w:r>
      <w:r>
        <w:rPr>
          <w:rFonts w:hint="eastAsia"/>
          <w:sz w:val="24"/>
        </w:rPr>
        <w:t>校准，通过</w:t>
      </w:r>
      <w:r>
        <w:rPr>
          <w:sz w:val="24"/>
        </w:rPr>
        <w:t>扫描标准校准板</w:t>
      </w:r>
      <w:r>
        <w:rPr>
          <w:rFonts w:hint="eastAsia"/>
          <w:sz w:val="24"/>
        </w:rPr>
        <w:t>与</w:t>
      </w:r>
      <w:r>
        <w:rPr>
          <w:sz w:val="24"/>
        </w:rPr>
        <w:t>标定的</w:t>
      </w:r>
      <w:r>
        <w:rPr>
          <w:rFonts w:hint="eastAsia"/>
          <w:sz w:val="24"/>
        </w:rPr>
        <w:t>平面值</w:t>
      </w:r>
      <w:r>
        <w:rPr>
          <w:sz w:val="24"/>
        </w:rPr>
        <w:t>、球度值</w:t>
      </w:r>
      <w:r>
        <w:rPr>
          <w:rFonts w:hint="eastAsia"/>
          <w:sz w:val="24"/>
        </w:rPr>
        <w:t>和</w:t>
      </w:r>
      <w:r>
        <w:rPr>
          <w:sz w:val="24"/>
        </w:rPr>
        <w:t>距离值</w:t>
      </w:r>
      <w:r>
        <w:rPr>
          <w:rFonts w:hint="eastAsia"/>
          <w:sz w:val="24"/>
        </w:rPr>
        <w:t>进行</w:t>
      </w:r>
      <w:r>
        <w:rPr>
          <w:sz w:val="24"/>
        </w:rPr>
        <w:t>比对</w:t>
      </w:r>
      <w:r>
        <w:rPr>
          <w:rFonts w:hint="eastAsia"/>
          <w:sz w:val="24"/>
        </w:rPr>
        <w:t>，保证扫描精度。</w:t>
      </w:r>
    </w:p>
    <w:p>
      <w:pPr>
        <w:spacing w:line="360" w:lineRule="auto"/>
        <w:ind w:firstLine="480" w:firstLineChars="200"/>
        <w:rPr>
          <w:sz w:val="24"/>
        </w:rPr>
      </w:pPr>
      <w:r>
        <w:rPr>
          <w:rFonts w:hint="eastAsia"/>
          <w:sz w:val="24"/>
        </w:rPr>
        <w:t>在</w:t>
      </w:r>
      <w:r>
        <w:rPr>
          <w:sz w:val="24"/>
        </w:rPr>
        <w:t>水平面</w:t>
      </w:r>
      <w:r>
        <w:rPr>
          <w:rFonts w:hint="eastAsia"/>
          <w:sz w:val="24"/>
        </w:rPr>
        <w:t>上放置好校准板并打开软件</w:t>
      </w:r>
      <w:r>
        <w:rPr>
          <w:sz w:val="24"/>
        </w:rPr>
        <w:t>中的</w:t>
      </w:r>
      <w:r>
        <w:rPr>
          <w:rFonts w:hint="eastAsia"/>
          <w:sz w:val="24"/>
        </w:rPr>
        <w:t>校准程序，手持扫描仪按照软件</w:t>
      </w:r>
      <w:r>
        <w:rPr>
          <w:sz w:val="24"/>
        </w:rPr>
        <w:t>提示进行扫描校准</w:t>
      </w:r>
      <w:r>
        <w:rPr>
          <w:rFonts w:hint="eastAsia"/>
          <w:sz w:val="24"/>
        </w:rPr>
        <w:t>，直至完成校准。校准过程界面如图4.2所示。</w:t>
      </w:r>
    </w:p>
    <w:p>
      <w:pPr>
        <w:spacing w:line="360" w:lineRule="auto"/>
        <w:rPr>
          <w:sz w:val="24"/>
        </w:rPr>
      </w:pPr>
    </w:p>
    <w:p>
      <w:pPr>
        <w:spacing w:line="360" w:lineRule="auto"/>
        <w:jc w:val="center"/>
      </w:pPr>
      <w:r>
        <w:drawing>
          <wp:inline distT="0" distB="0" distL="0" distR="0">
            <wp:extent cx="2570480" cy="1567815"/>
            <wp:effectExtent l="0" t="0" r="1270" b="13335"/>
            <wp:docPr id="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2570480" cy="1567815"/>
                    </a:xfrm>
                    <a:prstGeom prst="rect">
                      <a:avLst/>
                    </a:prstGeom>
                    <a:noFill/>
                    <a:ln>
                      <a:noFill/>
                    </a:ln>
                  </pic:spPr>
                </pic:pic>
              </a:graphicData>
            </a:graphic>
          </wp:inline>
        </w:drawing>
      </w:r>
    </w:p>
    <w:p>
      <w:pPr>
        <w:spacing w:line="360" w:lineRule="auto"/>
        <w:jc w:val="center"/>
      </w:pPr>
      <w:r>
        <w:rPr>
          <w:rFonts w:hint="eastAsia"/>
        </w:rPr>
        <w:t>图</w:t>
      </w:r>
      <w:r>
        <w:t>4.</w:t>
      </w:r>
      <w:r>
        <w:rPr>
          <w:rFonts w:hint="eastAsia"/>
        </w:rPr>
        <w:t xml:space="preserve">2 </w:t>
      </w:r>
      <w:r>
        <w:t xml:space="preserve"> </w:t>
      </w:r>
      <w:r>
        <w:rPr>
          <w:rFonts w:hint="eastAsia"/>
        </w:rPr>
        <w:t>三维扫描仪校准界面</w:t>
      </w:r>
    </w:p>
    <w:p>
      <w:pPr>
        <w:spacing w:line="360" w:lineRule="auto"/>
        <w:jc w:val="center"/>
        <w:rPr>
          <w:sz w:val="24"/>
        </w:rPr>
      </w:pPr>
    </w:p>
    <w:p>
      <w:pPr>
        <w:numPr>
          <w:ilvl w:val="0"/>
          <w:numId w:val="9"/>
        </w:numPr>
        <w:spacing w:line="360" w:lineRule="auto"/>
        <w:ind w:left="0" w:firstLine="420"/>
        <w:rPr>
          <w:sz w:val="24"/>
        </w:rPr>
      </w:pPr>
      <w:r>
        <w:rPr>
          <w:rFonts w:hint="eastAsia"/>
          <w:sz w:val="24"/>
        </w:rPr>
        <w:t>贴标</w:t>
      </w:r>
    </w:p>
    <w:p>
      <w:pPr>
        <w:spacing w:line="360" w:lineRule="auto"/>
        <w:ind w:firstLine="480" w:firstLineChars="200"/>
        <w:rPr>
          <w:sz w:val="24"/>
        </w:rPr>
      </w:pPr>
      <w:r>
        <w:rPr>
          <w:rFonts w:hint="eastAsia"/>
          <w:sz w:val="24"/>
        </w:rPr>
        <w:t>标志点是三维扫描过程中的标记物，常见的有圆形、半圆形、编码标志点等不同规格，如图4.3所示。标志点可以反射设备发出的光线，反射的数据再被设备接收，然后系统对接收数据进行处理。贴标记点的过程比较繁琐，为了提高精度，需要保持连续性和不重复性，</w:t>
      </w:r>
      <w:r>
        <w:rPr>
          <w:rFonts w:hint="eastAsia"/>
          <w:sz w:val="24"/>
          <w:lang w:val="en-US" w:eastAsia="zh-CN"/>
        </w:rPr>
        <w:t>即</w:t>
      </w:r>
      <w:r>
        <w:rPr>
          <w:rFonts w:hint="eastAsia"/>
          <w:sz w:val="24"/>
        </w:rPr>
        <w:t>在间隔两次拍照的拍摄结果内必须要同时存在不少于3个标记点才能使计算机对两次拍照的结果进行拼接操作，同时相邻标记点之间的距离都不能相同，避免计算机进行计算时发生混淆。</w:t>
      </w:r>
    </w:p>
    <w:p>
      <w:pPr>
        <w:spacing w:line="360" w:lineRule="auto"/>
        <w:ind w:firstLine="480" w:firstLineChars="200"/>
        <w:rPr>
          <w:sz w:val="24"/>
        </w:rPr>
      </w:pPr>
      <w:r>
        <w:rPr>
          <w:rFonts w:hint="eastAsia"/>
          <w:sz w:val="24"/>
        </w:rPr>
        <w:t>首先在平面上水平放置一块拼块，将包含</w:t>
      </w:r>
      <w:r>
        <w:rPr>
          <w:sz w:val="24"/>
        </w:rPr>
        <w:t>切缝形貌信息的拼合面朝上</w:t>
      </w:r>
      <w:r>
        <w:rPr>
          <w:rFonts w:hint="eastAsia"/>
          <w:sz w:val="24"/>
        </w:rPr>
        <w:t>。</w:t>
      </w:r>
      <w:r>
        <w:rPr>
          <w:sz w:val="24"/>
        </w:rPr>
        <w:t>在</w:t>
      </w:r>
      <w:r>
        <w:rPr>
          <w:rFonts w:hint="eastAsia"/>
          <w:sz w:val="24"/>
        </w:rPr>
        <w:t>拼块</w:t>
      </w:r>
      <w:r>
        <w:rPr>
          <w:sz w:val="24"/>
        </w:rPr>
        <w:t>周围</w:t>
      </w:r>
      <w:r>
        <w:rPr>
          <w:rFonts w:hint="eastAsia"/>
          <w:sz w:val="24"/>
        </w:rPr>
        <w:t>平面均匀地贴上圆形标志点，每个标志点间隔</w:t>
      </w:r>
      <w:r>
        <w:rPr>
          <w:sz w:val="24"/>
        </w:rPr>
        <w:t xml:space="preserve">10 </w:t>
      </w:r>
      <w:r>
        <w:rPr>
          <w:i w:val="0"/>
          <w:iCs/>
          <w:sz w:val="24"/>
        </w:rPr>
        <w:t>cm</w:t>
      </w:r>
      <w:r>
        <w:rPr>
          <w:rFonts w:hint="eastAsia"/>
          <w:sz w:val="24"/>
        </w:rPr>
        <w:t>左右，标志点</w:t>
      </w:r>
      <w:r>
        <w:rPr>
          <w:sz w:val="24"/>
        </w:rPr>
        <w:t>的作用是</w:t>
      </w:r>
      <w:r>
        <w:rPr>
          <w:rFonts w:hint="eastAsia"/>
          <w:sz w:val="24"/>
        </w:rPr>
        <w:t>为扫描仪提供标志定位以便</w:t>
      </w:r>
      <w:r>
        <w:rPr>
          <w:sz w:val="24"/>
        </w:rPr>
        <w:t>软件</w:t>
      </w:r>
      <w:r>
        <w:rPr>
          <w:rFonts w:hint="eastAsia"/>
          <w:sz w:val="24"/>
        </w:rPr>
        <w:t>进行</w:t>
      </w:r>
      <w:r>
        <w:rPr>
          <w:sz w:val="24"/>
        </w:rPr>
        <w:t>拼接</w:t>
      </w:r>
      <w:r>
        <w:rPr>
          <w:rFonts w:hint="eastAsia"/>
          <w:sz w:val="24"/>
        </w:rPr>
        <w:t>。贴标后</w:t>
      </w:r>
      <w:r>
        <w:rPr>
          <w:sz w:val="24"/>
        </w:rPr>
        <w:t>首先</w:t>
      </w:r>
      <w:r>
        <w:rPr>
          <w:rFonts w:hint="eastAsia"/>
          <w:sz w:val="24"/>
        </w:rPr>
        <w:t>用软件的“标志点扫描”模式扫描标志点，直至</w:t>
      </w:r>
      <w:r>
        <w:rPr>
          <w:sz w:val="24"/>
        </w:rPr>
        <w:t>软件扫描</w:t>
      </w:r>
      <w:r>
        <w:rPr>
          <w:rFonts w:hint="eastAsia"/>
          <w:sz w:val="24"/>
        </w:rPr>
        <w:t>到</w:t>
      </w:r>
      <w:r>
        <w:rPr>
          <w:sz w:val="24"/>
        </w:rPr>
        <w:t>全部标志点。</w:t>
      </w:r>
    </w:p>
    <w:p>
      <w:pPr>
        <w:spacing w:line="360" w:lineRule="auto"/>
        <w:rPr>
          <w:sz w:val="24"/>
        </w:rPr>
      </w:pPr>
    </w:p>
    <w:p>
      <w:pPr>
        <w:spacing w:line="360" w:lineRule="auto"/>
        <w:jc w:val="center"/>
      </w:pPr>
      <w:r>
        <w:drawing>
          <wp:inline distT="0" distB="0" distL="0" distR="0">
            <wp:extent cx="4002405" cy="2665730"/>
            <wp:effectExtent l="0" t="0" r="17145" b="1270"/>
            <wp:docPr id="127" name="图片 127" descr="s244f7f3a4358890b9a0c5f35dad608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s244f7f3a4358890b9a0c5f35dad6083f"/>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4002405" cy="2665730"/>
                    </a:xfrm>
                    <a:prstGeom prst="rect">
                      <a:avLst/>
                    </a:prstGeom>
                    <a:noFill/>
                    <a:ln>
                      <a:noFill/>
                    </a:ln>
                  </pic:spPr>
                </pic:pic>
              </a:graphicData>
            </a:graphic>
          </wp:inline>
        </w:drawing>
      </w:r>
    </w:p>
    <w:p>
      <w:pPr>
        <w:spacing w:line="360" w:lineRule="auto"/>
        <w:ind w:firstLine="420" w:firstLineChars="200"/>
        <w:jc w:val="center"/>
      </w:pPr>
      <w:r>
        <w:rPr>
          <w:rFonts w:hint="eastAsia"/>
        </w:rPr>
        <w:t>图</w:t>
      </w:r>
      <w:r>
        <w:t>4.3</w:t>
      </w:r>
      <w:r>
        <w:rPr>
          <w:rFonts w:hint="eastAsia"/>
        </w:rPr>
        <w:t xml:space="preserve"> </w:t>
      </w:r>
      <w:r>
        <w:t xml:space="preserve"> </w:t>
      </w:r>
      <w:r>
        <w:rPr>
          <w:rFonts w:hint="eastAsia"/>
        </w:rPr>
        <w:t>标准反光标志点</w:t>
      </w:r>
    </w:p>
    <w:p>
      <w:pPr>
        <w:spacing w:line="360" w:lineRule="auto"/>
        <w:rPr>
          <w:sz w:val="24"/>
        </w:rPr>
      </w:pPr>
    </w:p>
    <w:p>
      <w:pPr>
        <w:numPr>
          <w:ilvl w:val="0"/>
          <w:numId w:val="9"/>
        </w:numPr>
        <w:spacing w:line="360" w:lineRule="auto"/>
        <w:ind w:left="0" w:firstLine="420"/>
        <w:rPr>
          <w:sz w:val="24"/>
        </w:rPr>
      </w:pPr>
      <w:r>
        <w:rPr>
          <w:rFonts w:hint="eastAsia"/>
          <w:sz w:val="24"/>
        </w:rPr>
        <w:t>扫描</w:t>
      </w:r>
    </w:p>
    <w:p>
      <w:pPr>
        <w:spacing w:line="360" w:lineRule="auto"/>
        <w:ind w:firstLine="480" w:firstLineChars="200"/>
        <w:rPr>
          <w:sz w:val="24"/>
        </w:rPr>
      </w:pPr>
      <w:r>
        <w:rPr>
          <w:rFonts w:hint="eastAsia"/>
          <w:sz w:val="24"/>
        </w:rPr>
        <w:t>打开软件的“点云扫描”模式，先</w:t>
      </w:r>
      <w:r>
        <w:rPr>
          <w:sz w:val="24"/>
        </w:rPr>
        <w:t>用</w:t>
      </w:r>
      <w:r>
        <w:rPr>
          <w:rFonts w:hint="eastAsia"/>
          <w:sz w:val="24"/>
        </w:rPr>
        <w:t>手持式</w:t>
      </w:r>
      <w:r>
        <w:rPr>
          <w:sz w:val="24"/>
        </w:rPr>
        <w:t>扫描仪</w:t>
      </w:r>
      <w:r>
        <w:rPr>
          <w:rFonts w:hint="eastAsia"/>
          <w:sz w:val="24"/>
        </w:rPr>
        <w:t>的</w:t>
      </w:r>
      <w:r>
        <w:rPr>
          <w:sz w:val="24"/>
        </w:rPr>
        <w:t>面激光扫描</w:t>
      </w:r>
      <w:r>
        <w:rPr>
          <w:rFonts w:hint="eastAsia"/>
          <w:sz w:val="24"/>
        </w:rPr>
        <w:t>拼块，通过</w:t>
      </w:r>
      <w:r>
        <w:rPr>
          <w:sz w:val="24"/>
        </w:rPr>
        <w:t>观察软件上的扫描</w:t>
      </w:r>
      <w:r>
        <w:rPr>
          <w:rFonts w:hint="eastAsia"/>
          <w:sz w:val="24"/>
        </w:rPr>
        <w:t>点云</w:t>
      </w:r>
      <w:r>
        <w:rPr>
          <w:sz w:val="24"/>
        </w:rPr>
        <w:t>数据，</w:t>
      </w:r>
      <w:r>
        <w:rPr>
          <w:rFonts w:hint="eastAsia"/>
          <w:sz w:val="24"/>
        </w:rPr>
        <w:t>补充</w:t>
      </w:r>
      <w:r>
        <w:rPr>
          <w:sz w:val="24"/>
        </w:rPr>
        <w:t>扫描</w:t>
      </w:r>
      <w:r>
        <w:rPr>
          <w:rFonts w:hint="eastAsia"/>
          <w:sz w:val="24"/>
        </w:rPr>
        <w:t>遗漏</w:t>
      </w:r>
      <w:r>
        <w:rPr>
          <w:sz w:val="24"/>
        </w:rPr>
        <w:t>的</w:t>
      </w:r>
      <w:r>
        <w:rPr>
          <w:rFonts w:hint="eastAsia"/>
          <w:sz w:val="24"/>
        </w:rPr>
        <w:t>区域。由于切缝形貌复杂，加上对对切缝形貌信息有很高要求，接着</w:t>
      </w:r>
      <w:r>
        <w:rPr>
          <w:sz w:val="24"/>
        </w:rPr>
        <w:t>使用手持式</w:t>
      </w:r>
      <w:r>
        <w:rPr>
          <w:rFonts w:hint="eastAsia"/>
          <w:sz w:val="24"/>
        </w:rPr>
        <w:t>扫描仪</w:t>
      </w:r>
      <w:r>
        <w:rPr>
          <w:sz w:val="24"/>
        </w:rPr>
        <w:t>的线激光</w:t>
      </w:r>
      <w:r>
        <w:rPr>
          <w:rFonts w:hint="eastAsia"/>
          <w:sz w:val="24"/>
          <w:lang w:val="en-US" w:eastAsia="zh-CN"/>
        </w:rPr>
        <w:t>着重</w:t>
      </w:r>
      <w:r>
        <w:rPr>
          <w:rFonts w:hint="eastAsia"/>
          <w:sz w:val="24"/>
        </w:rPr>
        <w:t>扫描这些关键部位。直至软件</w:t>
      </w:r>
      <w:r>
        <w:rPr>
          <w:sz w:val="24"/>
        </w:rPr>
        <w:t>上显示的点云数据</w:t>
      </w:r>
      <w:r>
        <w:rPr>
          <w:rFonts w:hint="eastAsia"/>
          <w:sz w:val="24"/>
        </w:rPr>
        <w:t>涵盖所有切缝</w:t>
      </w:r>
      <w:r>
        <w:rPr>
          <w:sz w:val="24"/>
        </w:rPr>
        <w:t>形貌，</w:t>
      </w:r>
      <w:r>
        <w:rPr>
          <w:rFonts w:hint="eastAsia"/>
          <w:sz w:val="24"/>
        </w:rPr>
        <w:t>视为</w:t>
      </w:r>
      <w:r>
        <w:rPr>
          <w:sz w:val="24"/>
        </w:rPr>
        <w:t>扫描完成</w:t>
      </w:r>
      <w:r>
        <w:rPr>
          <w:rFonts w:hint="eastAsia"/>
          <w:sz w:val="24"/>
        </w:rPr>
        <w:t>并</w:t>
      </w:r>
      <w:r>
        <w:rPr>
          <w:sz w:val="24"/>
        </w:rPr>
        <w:t>关闭扫描仪，</w:t>
      </w:r>
      <w:r>
        <w:rPr>
          <w:rFonts w:hint="eastAsia"/>
          <w:sz w:val="24"/>
        </w:rPr>
        <w:t>如图4.</w:t>
      </w:r>
      <w:r>
        <w:rPr>
          <w:sz w:val="24"/>
        </w:rPr>
        <w:t>4</w:t>
      </w:r>
      <w:r>
        <w:rPr>
          <w:rFonts w:hint="eastAsia"/>
          <w:sz w:val="24"/>
        </w:rPr>
        <w:t>所示</w:t>
      </w:r>
      <w:r>
        <w:rPr>
          <w:sz w:val="24"/>
        </w:rPr>
        <w:t>。</w:t>
      </w:r>
    </w:p>
    <w:p>
      <w:pPr>
        <w:spacing w:line="360" w:lineRule="auto"/>
        <w:rPr>
          <w:sz w:val="24"/>
        </w:rPr>
      </w:pPr>
    </w:p>
    <w:p>
      <w:pPr>
        <w:spacing w:line="360" w:lineRule="auto"/>
        <w:jc w:val="center"/>
      </w:pPr>
      <w:r>
        <w:drawing>
          <wp:inline distT="0" distB="0" distL="0" distR="0">
            <wp:extent cx="2051050" cy="2732405"/>
            <wp:effectExtent l="0" t="0" r="6350" b="10795"/>
            <wp:docPr id="1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pic:cNvPicPr>
                      <a:picLocks noChangeAspect="1" noChangeArrowheads="1"/>
                    </pic:cNvPicPr>
                  </pic:nvPicPr>
                  <pic:blipFill>
                    <a:blip r:embed="rId109" cstate="print"/>
                    <a:stretch>
                      <a:fillRect/>
                    </a:stretch>
                  </pic:blipFill>
                  <pic:spPr>
                    <a:xfrm>
                      <a:off x="0" y="0"/>
                      <a:ext cx="2051714" cy="2733803"/>
                    </a:xfrm>
                    <a:prstGeom prst="rect">
                      <a:avLst/>
                    </a:prstGeom>
                    <a:noFill/>
                    <a:ln w="9525">
                      <a:noFill/>
                    </a:ln>
                  </pic:spPr>
                </pic:pic>
              </a:graphicData>
            </a:graphic>
          </wp:inline>
        </w:drawing>
      </w:r>
    </w:p>
    <w:p>
      <w:pPr>
        <w:spacing w:line="360" w:lineRule="auto"/>
        <w:jc w:val="center"/>
        <w:rPr>
          <w:rFonts w:hint="eastAsia"/>
        </w:rPr>
      </w:pPr>
      <w:r>
        <w:rPr>
          <w:rFonts w:hint="eastAsia"/>
        </w:rPr>
        <w:t>图</w:t>
      </w:r>
      <w:r>
        <w:t>4.4</w:t>
      </w:r>
      <w:r>
        <w:rPr>
          <w:rFonts w:hint="eastAsia"/>
        </w:rPr>
        <w:t xml:space="preserve"> </w:t>
      </w:r>
      <w:r>
        <w:t xml:space="preserve"> </w:t>
      </w:r>
      <w:r>
        <w:rPr>
          <w:rFonts w:hint="eastAsia"/>
        </w:rPr>
        <w:t>三维扫描示意图</w:t>
      </w:r>
    </w:p>
    <w:p>
      <w:pPr>
        <w:spacing w:line="360" w:lineRule="auto"/>
        <w:jc w:val="center"/>
        <w:rPr>
          <w:rFonts w:hint="eastAsia"/>
        </w:rPr>
      </w:pPr>
    </w:p>
    <w:p>
      <w:pPr>
        <w:numPr>
          <w:ilvl w:val="0"/>
          <w:numId w:val="9"/>
        </w:numPr>
        <w:spacing w:line="360" w:lineRule="auto"/>
        <w:ind w:left="0" w:firstLine="420"/>
        <w:rPr>
          <w:sz w:val="24"/>
        </w:rPr>
      </w:pPr>
      <w:r>
        <w:rPr>
          <w:rFonts w:hint="eastAsia"/>
          <w:sz w:val="24"/>
        </w:rPr>
        <w:t>预处理</w:t>
      </w:r>
    </w:p>
    <w:p>
      <w:pPr>
        <w:spacing w:line="360" w:lineRule="auto"/>
        <w:ind w:firstLine="480" w:firstLineChars="200"/>
        <w:rPr>
          <w:sz w:val="24"/>
        </w:rPr>
      </w:pPr>
      <w:r>
        <w:rPr>
          <w:rFonts w:hint="eastAsia"/>
          <w:sz w:val="24"/>
        </w:rPr>
        <w:t>由于扫描过程中扫描仪和</w:t>
      </w:r>
      <w:r>
        <w:rPr>
          <w:sz w:val="24"/>
        </w:rPr>
        <w:t>软件</w:t>
      </w:r>
      <w:r>
        <w:rPr>
          <w:rFonts w:hint="eastAsia"/>
          <w:sz w:val="24"/>
        </w:rPr>
        <w:t>无法</w:t>
      </w:r>
      <w:r>
        <w:rPr>
          <w:sz w:val="24"/>
        </w:rPr>
        <w:t>自动识别拼块</w:t>
      </w:r>
      <w:r>
        <w:rPr>
          <w:rFonts w:hint="eastAsia"/>
          <w:sz w:val="24"/>
          <w:lang w:val="en-US" w:eastAsia="zh-CN"/>
        </w:rPr>
        <w:t>表面</w:t>
      </w:r>
      <w:r>
        <w:rPr>
          <w:sz w:val="24"/>
        </w:rPr>
        <w:t>和</w:t>
      </w:r>
      <w:r>
        <w:rPr>
          <w:rFonts w:hint="eastAsia"/>
          <w:sz w:val="24"/>
          <w:lang w:val="en-US" w:eastAsia="zh-CN"/>
        </w:rPr>
        <w:t>环境</w:t>
      </w:r>
      <w:r>
        <w:rPr>
          <w:rFonts w:hint="eastAsia"/>
          <w:sz w:val="24"/>
        </w:rPr>
        <w:t>平</w:t>
      </w:r>
      <w:r>
        <w:rPr>
          <w:sz w:val="24"/>
        </w:rPr>
        <w:t>面</w:t>
      </w:r>
      <w:r>
        <w:rPr>
          <w:rFonts w:hint="eastAsia"/>
          <w:sz w:val="24"/>
        </w:rPr>
        <w:t>，因此扫描</w:t>
      </w:r>
      <w:r>
        <w:rPr>
          <w:sz w:val="24"/>
        </w:rPr>
        <w:t>时，会将</w:t>
      </w:r>
      <w:r>
        <w:rPr>
          <w:rFonts w:hint="eastAsia"/>
          <w:sz w:val="24"/>
        </w:rPr>
        <w:t>拼块</w:t>
      </w:r>
      <w:r>
        <w:rPr>
          <w:sz w:val="24"/>
        </w:rPr>
        <w:t>和部分</w:t>
      </w:r>
      <w:r>
        <w:rPr>
          <w:rFonts w:hint="eastAsia"/>
          <w:sz w:val="24"/>
        </w:rPr>
        <w:t>周边</w:t>
      </w:r>
      <w:r>
        <w:rPr>
          <w:sz w:val="24"/>
        </w:rPr>
        <w:t>桌面等其他</w:t>
      </w:r>
      <w:r>
        <w:rPr>
          <w:rFonts w:hint="eastAsia"/>
          <w:sz w:val="24"/>
        </w:rPr>
        <w:t>点云</w:t>
      </w:r>
      <w:r>
        <w:rPr>
          <w:sz w:val="24"/>
        </w:rPr>
        <w:t>数据</w:t>
      </w:r>
      <w:r>
        <w:rPr>
          <w:rFonts w:hint="eastAsia"/>
          <w:sz w:val="24"/>
        </w:rPr>
        <w:t>一起</w:t>
      </w:r>
      <w:r>
        <w:rPr>
          <w:sz w:val="24"/>
        </w:rPr>
        <w:t>扫入</w:t>
      </w:r>
      <w:r>
        <w:rPr>
          <w:rFonts w:hint="eastAsia"/>
          <w:sz w:val="24"/>
        </w:rPr>
        <w:t>，所以需要手动初步删除多余</w:t>
      </w:r>
      <w:r>
        <w:rPr>
          <w:sz w:val="24"/>
        </w:rPr>
        <w:t>的</w:t>
      </w:r>
      <w:r>
        <w:rPr>
          <w:rFonts w:hint="eastAsia"/>
          <w:sz w:val="24"/>
        </w:rPr>
        <w:t>点云</w:t>
      </w:r>
      <w:r>
        <w:rPr>
          <w:sz w:val="24"/>
        </w:rPr>
        <w:t>数据</w:t>
      </w:r>
      <w:r>
        <w:rPr>
          <w:rFonts w:hint="eastAsia"/>
          <w:sz w:val="24"/>
        </w:rPr>
        <w:t>以</w:t>
      </w:r>
      <w:r>
        <w:rPr>
          <w:sz w:val="24"/>
        </w:rPr>
        <w:t>提高</w:t>
      </w:r>
      <w:r>
        <w:rPr>
          <w:rFonts w:hint="eastAsia"/>
          <w:sz w:val="24"/>
        </w:rPr>
        <w:t>后续</w:t>
      </w:r>
      <w:r>
        <w:rPr>
          <w:sz w:val="24"/>
        </w:rPr>
        <w:t>处理效率</w:t>
      </w:r>
      <w:r>
        <w:rPr>
          <w:rFonts w:hint="eastAsia"/>
          <w:sz w:val="24"/>
        </w:rPr>
        <w:t>。使用软件自带的</w:t>
      </w:r>
      <w:r>
        <w:rPr>
          <w:sz w:val="24"/>
        </w:rPr>
        <w:t>框选和</w:t>
      </w:r>
      <w:r>
        <w:rPr>
          <w:rFonts w:hint="eastAsia"/>
          <w:sz w:val="24"/>
        </w:rPr>
        <w:t>删除</w:t>
      </w:r>
      <w:r>
        <w:rPr>
          <w:sz w:val="24"/>
        </w:rPr>
        <w:t>功能</w:t>
      </w:r>
      <w:r>
        <w:rPr>
          <w:rFonts w:hint="eastAsia"/>
          <w:sz w:val="24"/>
        </w:rPr>
        <w:t>，删除大部分</w:t>
      </w:r>
      <w:r>
        <w:rPr>
          <w:sz w:val="24"/>
        </w:rPr>
        <w:t>无用的</w:t>
      </w:r>
      <w:r>
        <w:rPr>
          <w:rFonts w:hint="eastAsia"/>
          <w:sz w:val="24"/>
        </w:rPr>
        <w:t>平</w:t>
      </w:r>
      <w:r>
        <w:rPr>
          <w:sz w:val="24"/>
        </w:rPr>
        <w:t>面点云数据，</w:t>
      </w:r>
      <w:r>
        <w:rPr>
          <w:rFonts w:hint="eastAsia"/>
          <w:sz w:val="24"/>
        </w:rPr>
        <w:t>只</w:t>
      </w:r>
      <w:r>
        <w:rPr>
          <w:sz w:val="24"/>
        </w:rPr>
        <w:t>留下</w:t>
      </w:r>
      <w:r>
        <w:rPr>
          <w:rFonts w:hint="eastAsia"/>
          <w:sz w:val="24"/>
        </w:rPr>
        <w:t>需要拼块</w:t>
      </w:r>
      <w:r>
        <w:rPr>
          <w:sz w:val="24"/>
        </w:rPr>
        <w:t>的三维点云数据</w:t>
      </w:r>
      <w:r>
        <w:rPr>
          <w:rFonts w:hint="eastAsia"/>
          <w:sz w:val="24"/>
        </w:rPr>
        <w:t>，</w:t>
      </w:r>
      <w:r>
        <w:rPr>
          <w:sz w:val="24"/>
        </w:rPr>
        <w:t>如图</w:t>
      </w:r>
      <w:r>
        <w:rPr>
          <w:rFonts w:hint="eastAsia"/>
          <w:sz w:val="24"/>
        </w:rPr>
        <w:t>4.</w:t>
      </w:r>
      <w:r>
        <w:rPr>
          <w:sz w:val="24"/>
        </w:rPr>
        <w:t>5</w:t>
      </w:r>
      <w:r>
        <w:rPr>
          <w:rFonts w:hint="eastAsia"/>
          <w:sz w:val="24"/>
        </w:rPr>
        <w:t>所示</w:t>
      </w:r>
      <w:r>
        <w:rPr>
          <w:sz w:val="24"/>
        </w:rPr>
        <w:t>。</w:t>
      </w:r>
    </w:p>
    <w:p>
      <w:pPr>
        <w:spacing w:line="360" w:lineRule="auto"/>
        <w:jc w:val="center"/>
      </w:pPr>
      <w:r>
        <w:drawing>
          <wp:inline distT="0" distB="0" distL="0" distR="0">
            <wp:extent cx="2412365" cy="1807845"/>
            <wp:effectExtent l="0" t="0" r="6985" b="1905"/>
            <wp:docPr id="1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pic:cNvPicPr>
                      <a:picLocks noChangeAspect="1" noChangeArrowheads="1"/>
                    </pic:cNvPicPr>
                  </pic:nvPicPr>
                  <pic:blipFill>
                    <a:blip r:embed="rId110" cstate="print"/>
                    <a:stretch>
                      <a:fillRect/>
                    </a:stretch>
                  </pic:blipFill>
                  <pic:spPr>
                    <a:xfrm>
                      <a:off x="0" y="0"/>
                      <a:ext cx="2412365" cy="1807845"/>
                    </a:xfrm>
                    <a:prstGeom prst="rect">
                      <a:avLst/>
                    </a:prstGeom>
                    <a:noFill/>
                    <a:ln w="9525">
                      <a:noFill/>
                    </a:ln>
                  </pic:spPr>
                </pic:pic>
              </a:graphicData>
            </a:graphic>
          </wp:inline>
        </w:drawing>
      </w:r>
    </w:p>
    <w:p>
      <w:pPr>
        <w:spacing w:line="360" w:lineRule="auto"/>
        <w:jc w:val="center"/>
      </w:pPr>
      <w:r>
        <w:rPr>
          <w:rFonts w:hint="eastAsia"/>
        </w:rPr>
        <w:t>图</w:t>
      </w:r>
      <w:r>
        <w:t xml:space="preserve">4.5 </w:t>
      </w:r>
      <w:r>
        <w:rPr>
          <w:rFonts w:hint="eastAsia"/>
        </w:rPr>
        <w:t xml:space="preserve"> 预处理</w:t>
      </w:r>
      <w:r>
        <w:t>后的</w:t>
      </w:r>
      <w:r>
        <w:rPr>
          <w:rFonts w:hint="eastAsia"/>
        </w:rPr>
        <w:t>拼块</w:t>
      </w:r>
      <w:r>
        <w:t>点云数据</w:t>
      </w:r>
    </w:p>
    <w:p>
      <w:pPr>
        <w:numPr>
          <w:ilvl w:val="0"/>
          <w:numId w:val="9"/>
        </w:numPr>
        <w:spacing w:line="360" w:lineRule="auto"/>
        <w:ind w:left="0" w:firstLine="420"/>
        <w:rPr>
          <w:sz w:val="24"/>
        </w:rPr>
      </w:pPr>
      <w:r>
        <w:rPr>
          <w:rFonts w:hint="eastAsia"/>
          <w:sz w:val="24"/>
        </w:rPr>
        <w:t>采集完成</w:t>
      </w:r>
    </w:p>
    <w:p>
      <w:pPr>
        <w:spacing w:line="360" w:lineRule="auto"/>
        <w:ind w:firstLine="480" w:firstLineChars="200"/>
        <w:rPr>
          <w:sz w:val="24"/>
        </w:rPr>
      </w:pPr>
      <w:r>
        <w:rPr>
          <w:rFonts w:hint="eastAsia"/>
          <w:sz w:val="24"/>
        </w:rPr>
        <w:t>预处理完成</w:t>
      </w:r>
      <w:r>
        <w:rPr>
          <w:sz w:val="24"/>
        </w:rPr>
        <w:t>后</w:t>
      </w:r>
      <w:r>
        <w:rPr>
          <w:rFonts w:hint="eastAsia"/>
          <w:sz w:val="24"/>
        </w:rPr>
        <w:t>，使用</w:t>
      </w:r>
      <w:r>
        <w:rPr>
          <w:sz w:val="24"/>
        </w:rPr>
        <w:t>软件自带的</w:t>
      </w:r>
      <w:r>
        <w:rPr>
          <w:rFonts w:hint="eastAsia"/>
          <w:sz w:val="24"/>
        </w:rPr>
        <w:t>去</w:t>
      </w:r>
      <w:r>
        <w:rPr>
          <w:sz w:val="24"/>
        </w:rPr>
        <w:t>噪功能</w:t>
      </w:r>
      <w:r>
        <w:rPr>
          <w:rFonts w:hint="eastAsia"/>
          <w:sz w:val="24"/>
        </w:rPr>
        <w:t>去除扫描</w:t>
      </w:r>
      <w:r>
        <w:rPr>
          <w:sz w:val="24"/>
        </w:rPr>
        <w:t>噪点</w:t>
      </w:r>
      <w:r>
        <w:rPr>
          <w:rFonts w:hint="eastAsia"/>
          <w:sz w:val="24"/>
        </w:rPr>
        <w:t>，并导出为txt格式文件</w:t>
      </w:r>
      <w:r>
        <w:rPr>
          <w:sz w:val="24"/>
        </w:rPr>
        <w:t>。</w:t>
      </w:r>
      <w:r>
        <w:rPr>
          <w:rFonts w:hint="eastAsia"/>
          <w:sz w:val="24"/>
        </w:rPr>
        <w:t>该txt文件</w:t>
      </w:r>
      <w:r>
        <w:rPr>
          <w:sz w:val="24"/>
        </w:rPr>
        <w:t>包含了一块</w:t>
      </w:r>
      <w:r>
        <w:rPr>
          <w:rFonts w:hint="eastAsia"/>
          <w:sz w:val="24"/>
        </w:rPr>
        <w:t>拼块表面的</w:t>
      </w:r>
      <w:r>
        <w:rPr>
          <w:sz w:val="24"/>
        </w:rPr>
        <w:t>扫描</w:t>
      </w:r>
      <w:r>
        <w:rPr>
          <w:rFonts w:hint="eastAsia"/>
          <w:sz w:val="24"/>
        </w:rPr>
        <w:t>点云数据，其数据</w:t>
      </w:r>
      <w:r>
        <w:rPr>
          <w:sz w:val="24"/>
        </w:rPr>
        <w:t>格式为</w:t>
      </w:r>
      <w:r>
        <w:rPr>
          <w:rFonts w:hint="eastAsia"/>
          <w:sz w:val="24"/>
        </w:rPr>
        <w:t>六列矩阵数据，如图4.6所示</w:t>
      </w:r>
      <w:r>
        <w:rPr>
          <w:sz w:val="24"/>
        </w:rPr>
        <w:t>，</w:t>
      </w:r>
      <w:r>
        <w:rPr>
          <w:rFonts w:hint="eastAsia"/>
          <w:sz w:val="24"/>
        </w:rPr>
        <w:t>每一行</w:t>
      </w:r>
      <w:r>
        <w:rPr>
          <w:sz w:val="24"/>
        </w:rPr>
        <w:t>的</w:t>
      </w:r>
      <w:r>
        <w:rPr>
          <w:rFonts w:hint="eastAsia"/>
          <w:sz w:val="24"/>
        </w:rPr>
        <w:t>第1、2、3列分别为点的X、Y、Z坐标，第4、5、6列分别为点的空间法向量。</w:t>
      </w:r>
    </w:p>
    <w:p>
      <w:pPr>
        <w:spacing w:line="360" w:lineRule="auto"/>
        <w:rPr>
          <w:sz w:val="24"/>
        </w:rPr>
      </w:pPr>
    </w:p>
    <w:p>
      <w:pPr>
        <w:spacing w:line="360" w:lineRule="auto"/>
        <w:jc w:val="center"/>
      </w:pPr>
      <w:r>
        <w:drawing>
          <wp:inline distT="0" distB="0" distL="0" distR="0">
            <wp:extent cx="5275580" cy="864870"/>
            <wp:effectExtent l="0" t="0" r="1270" b="11430"/>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5275580" cy="864870"/>
                    </a:xfrm>
                    <a:prstGeom prst="rect">
                      <a:avLst/>
                    </a:prstGeom>
                    <a:noFill/>
                    <a:ln>
                      <a:noFill/>
                    </a:ln>
                  </pic:spPr>
                </pic:pic>
              </a:graphicData>
            </a:graphic>
          </wp:inline>
        </w:drawing>
      </w:r>
    </w:p>
    <w:p>
      <w:pPr>
        <w:spacing w:line="360" w:lineRule="auto"/>
        <w:jc w:val="center"/>
      </w:pPr>
      <w:r>
        <w:rPr>
          <w:rFonts w:hint="eastAsia"/>
        </w:rPr>
        <w:t>图</w:t>
      </w:r>
      <w:r>
        <w:t>4.6  点云数据</w:t>
      </w:r>
      <w:r>
        <w:rPr>
          <w:rFonts w:hint="eastAsia"/>
        </w:rPr>
        <w:t>文件</w:t>
      </w:r>
      <w:r>
        <w:t>格式</w:t>
      </w:r>
    </w:p>
    <w:p>
      <w:pPr>
        <w:spacing w:line="360" w:lineRule="auto"/>
        <w:rPr>
          <w:sz w:val="24"/>
        </w:rPr>
      </w:pPr>
    </w:p>
    <w:p>
      <w:pPr>
        <w:spacing w:line="360" w:lineRule="auto"/>
        <w:ind w:firstLine="480" w:firstLineChars="200"/>
        <w:rPr>
          <w:sz w:val="24"/>
        </w:rPr>
      </w:pPr>
    </w:p>
    <w:p>
      <w:pPr>
        <w:pStyle w:val="3"/>
        <w:keepLines/>
        <w:numPr>
          <w:ilvl w:val="1"/>
          <w:numId w:val="10"/>
        </w:numPr>
        <w:spacing w:before="260" w:after="260" w:line="416" w:lineRule="auto"/>
        <w:rPr>
          <w:szCs w:val="32"/>
        </w:rPr>
      </w:pPr>
      <w:bookmarkStart w:id="143" w:name="_Toc55940844"/>
      <w:bookmarkStart w:id="144" w:name="_Toc13905"/>
      <w:bookmarkStart w:id="145" w:name="_Toc23047"/>
      <w:r>
        <w:rPr>
          <w:rFonts w:hint="eastAsia"/>
          <w:szCs w:val="32"/>
        </w:rPr>
        <w:t>切缝</w:t>
      </w:r>
      <w:r>
        <w:rPr>
          <w:szCs w:val="32"/>
        </w:rPr>
        <w:t>三维形貌</w:t>
      </w:r>
      <w:r>
        <w:rPr>
          <w:rFonts w:hint="eastAsia"/>
          <w:szCs w:val="32"/>
        </w:rPr>
        <w:t>数据处理</w:t>
      </w:r>
      <w:bookmarkEnd w:id="143"/>
      <w:bookmarkEnd w:id="144"/>
      <w:bookmarkEnd w:id="145"/>
    </w:p>
    <w:p>
      <w:pPr>
        <w:spacing w:line="360" w:lineRule="auto"/>
        <w:ind w:firstLine="480" w:firstLineChars="200"/>
        <w:rPr>
          <w:sz w:val="24"/>
        </w:rPr>
      </w:pPr>
      <w:r>
        <w:rPr>
          <w:rFonts w:hint="eastAsia"/>
          <w:sz w:val="24"/>
        </w:rPr>
        <w:t>前文通过扫描仪</w:t>
      </w:r>
      <w:r>
        <w:rPr>
          <w:sz w:val="24"/>
        </w:rPr>
        <w:t>采集</w:t>
      </w:r>
      <w:r>
        <w:rPr>
          <w:rFonts w:hint="eastAsia"/>
          <w:sz w:val="24"/>
        </w:rPr>
        <w:t>到一块</w:t>
      </w:r>
      <w:r>
        <w:rPr>
          <w:sz w:val="24"/>
        </w:rPr>
        <w:t>拼块表面的点云数据，</w:t>
      </w:r>
      <w:r>
        <w:rPr>
          <w:rFonts w:hint="eastAsia"/>
          <w:sz w:val="24"/>
        </w:rPr>
        <w:t>它</w:t>
      </w:r>
      <w:r>
        <w:rPr>
          <w:sz w:val="24"/>
        </w:rPr>
        <w:t>不仅包含了</w:t>
      </w:r>
      <w:r>
        <w:rPr>
          <w:rFonts w:hint="eastAsia"/>
          <w:sz w:val="24"/>
          <w:lang w:val="en-US" w:eastAsia="zh-CN"/>
        </w:rPr>
        <w:t>两组</w:t>
      </w:r>
      <w:r>
        <w:rPr>
          <w:rFonts w:hint="eastAsia"/>
          <w:sz w:val="24"/>
        </w:rPr>
        <w:t>各</w:t>
      </w:r>
      <w:r>
        <w:rPr>
          <w:sz w:val="24"/>
        </w:rPr>
        <w:t>一半</w:t>
      </w:r>
      <w:r>
        <w:rPr>
          <w:rFonts w:hint="eastAsia"/>
          <w:sz w:val="24"/>
        </w:rPr>
        <w:t>的</w:t>
      </w:r>
      <w:r>
        <w:rPr>
          <w:sz w:val="24"/>
        </w:rPr>
        <w:t>切缝</w:t>
      </w:r>
      <w:r>
        <w:rPr>
          <w:rFonts w:hint="eastAsia"/>
          <w:sz w:val="24"/>
        </w:rPr>
        <w:t>形貌数据</w:t>
      </w:r>
      <w:r>
        <w:rPr>
          <w:sz w:val="24"/>
        </w:rPr>
        <w:t>，</w:t>
      </w:r>
      <w:r>
        <w:rPr>
          <w:rFonts w:hint="eastAsia"/>
          <w:sz w:val="24"/>
        </w:rPr>
        <w:t>还包括</w:t>
      </w:r>
      <w:r>
        <w:rPr>
          <w:sz w:val="24"/>
        </w:rPr>
        <w:t>了拼块</w:t>
      </w:r>
      <w:r>
        <w:rPr>
          <w:rFonts w:hint="eastAsia"/>
          <w:sz w:val="24"/>
        </w:rPr>
        <w:t>拼合面</w:t>
      </w:r>
      <w:r>
        <w:rPr>
          <w:sz w:val="24"/>
        </w:rPr>
        <w:t>及侧面的</w:t>
      </w:r>
      <w:r>
        <w:rPr>
          <w:rFonts w:hint="eastAsia"/>
          <w:sz w:val="24"/>
        </w:rPr>
        <w:t>平面</w:t>
      </w:r>
      <w:r>
        <w:rPr>
          <w:sz w:val="24"/>
        </w:rPr>
        <w:t>数据</w:t>
      </w:r>
      <w:r>
        <w:rPr>
          <w:rFonts w:hint="eastAsia"/>
          <w:sz w:val="24"/>
        </w:rPr>
        <w:t>，</w:t>
      </w:r>
      <w:r>
        <w:rPr>
          <w:sz w:val="24"/>
        </w:rPr>
        <w:t>这对于</w:t>
      </w:r>
      <w:r>
        <w:rPr>
          <w:rFonts w:hint="eastAsia"/>
          <w:sz w:val="24"/>
        </w:rPr>
        <w:t>后续</w:t>
      </w:r>
      <w:r>
        <w:rPr>
          <w:sz w:val="24"/>
        </w:rPr>
        <w:t>的</w:t>
      </w:r>
      <w:r>
        <w:rPr>
          <w:rFonts w:hint="eastAsia"/>
          <w:sz w:val="24"/>
        </w:rPr>
        <w:t>关键</w:t>
      </w:r>
      <w:r>
        <w:rPr>
          <w:sz w:val="24"/>
        </w:rPr>
        <w:t>数据</w:t>
      </w:r>
      <w:r>
        <w:rPr>
          <w:rFonts w:hint="eastAsia"/>
          <w:sz w:val="24"/>
        </w:rPr>
        <w:t>提取</w:t>
      </w:r>
      <w:r>
        <w:rPr>
          <w:sz w:val="24"/>
        </w:rPr>
        <w:t>和射流流</w:t>
      </w:r>
      <w:r>
        <w:rPr>
          <w:rFonts w:hint="eastAsia"/>
          <w:sz w:val="24"/>
        </w:rPr>
        <w:t>形</w:t>
      </w:r>
      <w:r>
        <w:rPr>
          <w:sz w:val="24"/>
        </w:rPr>
        <w:t>分析是不利的。</w:t>
      </w:r>
      <w:r>
        <w:rPr>
          <w:rFonts w:hint="eastAsia"/>
          <w:sz w:val="24"/>
        </w:rPr>
        <w:t>需要通过配套处理</w:t>
      </w:r>
      <w:r>
        <w:rPr>
          <w:sz w:val="24"/>
        </w:rPr>
        <w:t>软件对</w:t>
      </w:r>
      <w:r>
        <w:rPr>
          <w:rFonts w:hint="eastAsia"/>
          <w:sz w:val="24"/>
        </w:rPr>
        <w:t>点云</w:t>
      </w:r>
      <w:r>
        <w:rPr>
          <w:sz w:val="24"/>
        </w:rPr>
        <w:t>数据</w:t>
      </w:r>
      <w:r>
        <w:rPr>
          <w:rFonts w:hint="eastAsia"/>
          <w:sz w:val="24"/>
        </w:rPr>
        <w:t>作</w:t>
      </w:r>
      <w:r>
        <w:rPr>
          <w:sz w:val="24"/>
        </w:rPr>
        <w:t>进</w:t>
      </w:r>
      <w:r>
        <w:rPr>
          <w:rFonts w:hint="eastAsia"/>
          <w:sz w:val="24"/>
        </w:rPr>
        <w:t>一步</w:t>
      </w:r>
      <w:r>
        <w:rPr>
          <w:sz w:val="24"/>
        </w:rPr>
        <w:t>处理，</w:t>
      </w:r>
      <w:r>
        <w:rPr>
          <w:rFonts w:hint="eastAsia"/>
          <w:sz w:val="24"/>
        </w:rPr>
        <w:t>将</w:t>
      </w:r>
      <w:r>
        <w:rPr>
          <w:sz w:val="24"/>
        </w:rPr>
        <w:t>一组两块</w:t>
      </w:r>
      <w:r>
        <w:rPr>
          <w:rFonts w:hint="eastAsia"/>
          <w:sz w:val="24"/>
        </w:rPr>
        <w:t>拼合块1和2上同</w:t>
      </w:r>
      <w:r>
        <w:rPr>
          <w:sz w:val="24"/>
        </w:rPr>
        <w:t>一</w:t>
      </w:r>
      <w:r>
        <w:rPr>
          <w:rFonts w:hint="eastAsia"/>
          <w:sz w:val="24"/>
          <w:lang w:val="en-US" w:eastAsia="zh-CN"/>
        </w:rPr>
        <w:t>组</w:t>
      </w:r>
      <w:r>
        <w:rPr>
          <w:sz w:val="24"/>
        </w:rPr>
        <w:t>的</w:t>
      </w:r>
      <w:r>
        <w:rPr>
          <w:rFonts w:hint="eastAsia"/>
          <w:sz w:val="24"/>
        </w:rPr>
        <w:t>各一半</w:t>
      </w:r>
      <w:r>
        <w:rPr>
          <w:sz w:val="24"/>
        </w:rPr>
        <w:t>切缝</w:t>
      </w:r>
      <w:r>
        <w:rPr>
          <w:rFonts w:hint="eastAsia"/>
          <w:sz w:val="24"/>
        </w:rPr>
        <w:t>合并</w:t>
      </w:r>
      <w:r>
        <w:rPr>
          <w:sz w:val="24"/>
        </w:rPr>
        <w:t>为一道</w:t>
      </w:r>
      <w:r>
        <w:rPr>
          <w:rFonts w:hint="eastAsia"/>
          <w:sz w:val="24"/>
        </w:rPr>
        <w:t>完整</w:t>
      </w:r>
      <w:r>
        <w:rPr>
          <w:sz w:val="24"/>
        </w:rPr>
        <w:t>的切缝，并删除</w:t>
      </w:r>
      <w:r>
        <w:rPr>
          <w:rFonts w:hint="eastAsia"/>
          <w:sz w:val="24"/>
        </w:rPr>
        <w:t>多余</w:t>
      </w:r>
      <w:r>
        <w:rPr>
          <w:sz w:val="24"/>
        </w:rPr>
        <w:t>数据点。</w:t>
      </w:r>
      <w:r>
        <w:rPr>
          <w:rFonts w:hint="eastAsia"/>
          <w:sz w:val="24"/>
        </w:rPr>
        <w:t>另外</w:t>
      </w:r>
      <w:r>
        <w:rPr>
          <w:sz w:val="24"/>
        </w:rPr>
        <w:t>，由于手持式扫描仪扫描到的点云数据的</w:t>
      </w:r>
      <w:r>
        <w:rPr>
          <w:rFonts w:hint="eastAsia"/>
          <w:sz w:val="24"/>
        </w:rPr>
        <w:t>坐标系</w:t>
      </w:r>
      <w:r>
        <w:rPr>
          <w:sz w:val="24"/>
        </w:rPr>
        <w:t>原点</w:t>
      </w:r>
      <w:r>
        <w:rPr>
          <w:rFonts w:hint="eastAsia"/>
          <w:sz w:val="24"/>
        </w:rPr>
        <w:t>是</w:t>
      </w:r>
      <w:r>
        <w:rPr>
          <w:sz w:val="24"/>
        </w:rPr>
        <w:t>随机的，</w:t>
      </w:r>
      <w:r>
        <w:rPr>
          <w:rFonts w:hint="eastAsia"/>
          <w:sz w:val="24"/>
        </w:rPr>
        <w:t>意味着</w:t>
      </w:r>
      <w:r>
        <w:rPr>
          <w:sz w:val="24"/>
        </w:rPr>
        <w:t>两</w:t>
      </w:r>
      <w:r>
        <w:rPr>
          <w:rFonts w:hint="eastAsia"/>
          <w:sz w:val="24"/>
        </w:rPr>
        <w:t>次</w:t>
      </w:r>
      <w:r>
        <w:rPr>
          <w:sz w:val="24"/>
        </w:rPr>
        <w:t>扫描得到两块拼合块</w:t>
      </w:r>
      <w:r>
        <w:rPr>
          <w:rFonts w:hint="eastAsia"/>
          <w:sz w:val="24"/>
        </w:rPr>
        <w:t>的</w:t>
      </w:r>
      <w:r>
        <w:rPr>
          <w:sz w:val="24"/>
        </w:rPr>
        <w:t>点云数据不</w:t>
      </w:r>
      <w:r>
        <w:rPr>
          <w:rFonts w:hint="eastAsia"/>
          <w:sz w:val="24"/>
        </w:rPr>
        <w:t>在</w:t>
      </w:r>
      <w:r>
        <w:rPr>
          <w:sz w:val="24"/>
        </w:rPr>
        <w:t>同一个坐标系下，无法直接合并。</w:t>
      </w:r>
      <w:r>
        <w:rPr>
          <w:rFonts w:hint="eastAsia"/>
          <w:sz w:val="24"/>
        </w:rPr>
        <w:t>因此</w:t>
      </w:r>
      <w:r>
        <w:rPr>
          <w:sz w:val="24"/>
        </w:rPr>
        <w:t>并</w:t>
      </w:r>
      <w:r>
        <w:rPr>
          <w:rFonts w:hint="eastAsia"/>
          <w:sz w:val="24"/>
        </w:rPr>
        <w:t>不能</w:t>
      </w:r>
      <w:r>
        <w:rPr>
          <w:sz w:val="24"/>
        </w:rPr>
        <w:t>直接分析</w:t>
      </w:r>
      <w:r>
        <w:rPr>
          <w:rFonts w:hint="eastAsia"/>
          <w:sz w:val="24"/>
        </w:rPr>
        <w:t>切缝</w:t>
      </w:r>
      <w:r>
        <w:rPr>
          <w:sz w:val="24"/>
        </w:rPr>
        <w:t>形貌，还需要</w:t>
      </w:r>
      <w:r>
        <w:rPr>
          <w:rFonts w:hint="eastAsia"/>
          <w:sz w:val="24"/>
        </w:rPr>
        <w:t>做</w:t>
      </w:r>
      <w:r>
        <w:rPr>
          <w:sz w:val="24"/>
        </w:rPr>
        <w:t>如下处理</w:t>
      </w:r>
      <w:r>
        <w:rPr>
          <w:rFonts w:hint="eastAsia"/>
          <w:sz w:val="24"/>
        </w:rPr>
        <w:t>：</w:t>
      </w:r>
    </w:p>
    <w:p>
      <w:pPr>
        <w:numPr>
          <w:ilvl w:val="2"/>
          <w:numId w:val="11"/>
        </w:numPr>
        <w:spacing w:line="360" w:lineRule="auto"/>
        <w:ind w:left="0" w:firstLine="420"/>
        <w:rPr>
          <w:sz w:val="24"/>
        </w:rPr>
      </w:pPr>
      <w:r>
        <w:rPr>
          <w:rFonts w:hint="eastAsia"/>
          <w:sz w:val="24"/>
        </w:rPr>
        <w:t>平面</w:t>
      </w:r>
      <w:r>
        <w:rPr>
          <w:sz w:val="24"/>
        </w:rPr>
        <w:t>拟合</w:t>
      </w:r>
    </w:p>
    <w:p>
      <w:pPr>
        <w:spacing w:line="360" w:lineRule="auto"/>
        <w:ind w:firstLine="480" w:firstLineChars="200"/>
        <w:rPr>
          <w:sz w:val="24"/>
        </w:rPr>
      </w:pPr>
      <w:r>
        <w:rPr>
          <w:rFonts w:hint="eastAsia"/>
          <w:sz w:val="24"/>
        </w:rPr>
        <w:t>首先打开配套</w:t>
      </w:r>
      <w:r>
        <w:rPr>
          <w:sz w:val="24"/>
        </w:rPr>
        <w:t>点云处理软件，</w:t>
      </w:r>
      <w:r>
        <w:rPr>
          <w:rFonts w:hint="eastAsia"/>
          <w:sz w:val="24"/>
        </w:rPr>
        <w:t>导入扫描拼合块1得到的</w:t>
      </w:r>
      <w:r>
        <w:rPr>
          <w:sz w:val="24"/>
        </w:rPr>
        <w:t>txt</w:t>
      </w:r>
      <w:r>
        <w:rPr>
          <w:rFonts w:hint="eastAsia"/>
          <w:sz w:val="24"/>
        </w:rPr>
        <w:t>文件</w:t>
      </w:r>
      <w:r>
        <w:rPr>
          <w:sz w:val="24"/>
        </w:rPr>
        <w:t>，</w:t>
      </w:r>
      <w:r>
        <w:rPr>
          <w:rFonts w:hint="eastAsia"/>
          <w:sz w:val="24"/>
        </w:rPr>
        <w:t>使用</w:t>
      </w:r>
      <w:r>
        <w:rPr>
          <w:sz w:val="24"/>
        </w:rPr>
        <w:t>平面</w:t>
      </w:r>
      <w:r>
        <w:rPr>
          <w:rFonts w:hint="eastAsia"/>
          <w:sz w:val="24"/>
        </w:rPr>
        <w:t>筛选</w:t>
      </w:r>
      <w:r>
        <w:rPr>
          <w:sz w:val="24"/>
        </w:rPr>
        <w:t>功能，删除</w:t>
      </w:r>
      <w:r>
        <w:rPr>
          <w:rFonts w:hint="eastAsia"/>
          <w:sz w:val="24"/>
        </w:rPr>
        <w:t>多余</w:t>
      </w:r>
      <w:r>
        <w:rPr>
          <w:sz w:val="24"/>
        </w:rPr>
        <w:t>的点云数据，只保留</w:t>
      </w:r>
      <w:r>
        <w:rPr>
          <w:rFonts w:hint="eastAsia"/>
          <w:sz w:val="24"/>
        </w:rPr>
        <w:t>拼合块</w:t>
      </w:r>
      <w:r>
        <w:rPr>
          <w:sz w:val="24"/>
        </w:rPr>
        <w:t>1</w:t>
      </w:r>
      <w:r>
        <w:rPr>
          <w:rFonts w:hint="eastAsia"/>
          <w:sz w:val="24"/>
        </w:rPr>
        <w:t>一端的</w:t>
      </w:r>
      <w:r>
        <w:rPr>
          <w:sz w:val="24"/>
        </w:rPr>
        <w:t>数据。</w:t>
      </w:r>
      <w:r>
        <w:rPr>
          <w:rFonts w:hint="eastAsia"/>
          <w:sz w:val="24"/>
        </w:rPr>
        <w:t>接着</w:t>
      </w:r>
      <w:r>
        <w:rPr>
          <w:sz w:val="24"/>
        </w:rPr>
        <w:t>，</w:t>
      </w:r>
      <w:r>
        <w:rPr>
          <w:rFonts w:hint="eastAsia"/>
          <w:sz w:val="24"/>
        </w:rPr>
        <w:t>使用软件</w:t>
      </w:r>
      <w:r>
        <w:rPr>
          <w:sz w:val="24"/>
        </w:rPr>
        <w:t>的</w:t>
      </w:r>
      <w:r>
        <w:rPr>
          <w:rFonts w:hint="eastAsia"/>
          <w:sz w:val="24"/>
        </w:rPr>
        <w:t>“平面的最佳拟合”功能</w:t>
      </w:r>
      <w:r>
        <w:rPr>
          <w:sz w:val="24"/>
        </w:rPr>
        <w:t>分别</w:t>
      </w:r>
      <w:r>
        <w:rPr>
          <w:rFonts w:hint="eastAsia"/>
          <w:sz w:val="24"/>
        </w:rPr>
        <w:t>拟合拼合面，拟合垂直于切割路径的端面点云为B面，拟合拼块下表面点云平面为C面，如图4.</w:t>
      </w:r>
      <w:r>
        <w:rPr>
          <w:sz w:val="24"/>
        </w:rPr>
        <w:t>7</w:t>
      </w:r>
      <w:r>
        <w:rPr>
          <w:rFonts w:hint="eastAsia"/>
          <w:sz w:val="24"/>
        </w:rPr>
        <w:t>所示。</w:t>
      </w:r>
    </w:p>
    <w:p>
      <w:pPr>
        <w:spacing w:line="360" w:lineRule="auto"/>
        <w:ind w:firstLine="480" w:firstLineChars="200"/>
        <w:rPr>
          <w:sz w:val="24"/>
        </w:rPr>
      </w:pPr>
    </w:p>
    <w:p>
      <w:pPr>
        <w:spacing w:line="360" w:lineRule="auto"/>
        <w:ind w:firstLine="420" w:firstLineChars="200"/>
        <w:jc w:val="center"/>
      </w:pPr>
      <w:r>
        <w:drawing>
          <wp:inline distT="0" distB="0" distL="0" distR="0">
            <wp:extent cx="4487545" cy="2138045"/>
            <wp:effectExtent l="0" t="0" r="8255" b="14605"/>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4487545" cy="2138045"/>
                    </a:xfrm>
                    <a:prstGeom prst="rect">
                      <a:avLst/>
                    </a:prstGeom>
                    <a:noFill/>
                    <a:ln>
                      <a:noFill/>
                    </a:ln>
                  </pic:spPr>
                </pic:pic>
              </a:graphicData>
            </a:graphic>
          </wp:inline>
        </w:drawing>
      </w:r>
    </w:p>
    <w:p>
      <w:pPr>
        <w:spacing w:line="360" w:lineRule="auto"/>
        <w:ind w:firstLine="420" w:firstLineChars="200"/>
        <w:jc w:val="center"/>
      </w:pPr>
      <w:r>
        <w:rPr>
          <w:rFonts w:hint="eastAsia"/>
        </w:rPr>
        <w:t>图</w:t>
      </w:r>
      <w:r>
        <w:t>4</w:t>
      </w:r>
      <w:r>
        <w:rPr>
          <w:rFonts w:hint="eastAsia"/>
        </w:rPr>
        <w:t>.</w:t>
      </w:r>
      <w:r>
        <w:t>7</w:t>
      </w:r>
      <w:r>
        <w:rPr>
          <w:rFonts w:hint="eastAsia"/>
        </w:rPr>
        <w:t xml:space="preserve"> </w:t>
      </w:r>
      <w:r>
        <w:t xml:space="preserve"> </w:t>
      </w:r>
      <w:r>
        <w:rPr>
          <w:rFonts w:hint="eastAsia"/>
        </w:rPr>
        <w:t>点云的拟合面示意图</w:t>
      </w:r>
    </w:p>
    <w:p>
      <w:pPr>
        <w:spacing w:line="360" w:lineRule="auto"/>
        <w:ind w:firstLine="480" w:firstLineChars="200"/>
        <w:rPr>
          <w:sz w:val="24"/>
        </w:rPr>
      </w:pPr>
    </w:p>
    <w:p>
      <w:pPr>
        <w:spacing w:line="360" w:lineRule="auto"/>
        <w:ind w:firstLine="480" w:firstLineChars="200"/>
        <w:rPr>
          <w:sz w:val="24"/>
        </w:rPr>
      </w:pPr>
      <w:r>
        <w:rPr>
          <w:rFonts w:hint="eastAsia"/>
          <w:sz w:val="24"/>
        </w:rPr>
        <w:t>同样地</w:t>
      </w:r>
      <w:r>
        <w:rPr>
          <w:sz w:val="24"/>
        </w:rPr>
        <w:t>，</w:t>
      </w:r>
      <w:r>
        <w:rPr>
          <w:rFonts w:hint="eastAsia"/>
          <w:sz w:val="24"/>
        </w:rPr>
        <w:t>导入拼合块2的</w:t>
      </w:r>
      <w:r>
        <w:rPr>
          <w:sz w:val="24"/>
        </w:rPr>
        <w:t>txt文件，</w:t>
      </w:r>
      <w:r>
        <w:rPr>
          <w:rFonts w:hint="eastAsia"/>
          <w:sz w:val="24"/>
        </w:rPr>
        <w:t>删除</w:t>
      </w:r>
      <w:r>
        <w:rPr>
          <w:sz w:val="24"/>
        </w:rPr>
        <w:t>多余点云数据，</w:t>
      </w:r>
      <w:r>
        <w:rPr>
          <w:rFonts w:hint="eastAsia"/>
          <w:sz w:val="24"/>
        </w:rPr>
        <w:t>拟合</w:t>
      </w:r>
      <w:r>
        <w:rPr>
          <w:sz w:val="24"/>
        </w:rPr>
        <w:t>得到拼合面</w:t>
      </w:r>
      <w:r>
        <w:rPr>
          <w:rFonts w:hint="eastAsia"/>
          <w:sz w:val="24"/>
        </w:rPr>
        <w:t>2、B2面</w:t>
      </w:r>
      <w:r>
        <w:rPr>
          <w:sz w:val="24"/>
        </w:rPr>
        <w:t>和</w:t>
      </w:r>
      <w:r>
        <w:rPr>
          <w:rFonts w:hint="eastAsia"/>
          <w:sz w:val="24"/>
        </w:rPr>
        <w:t>C2面</w:t>
      </w:r>
      <w:r>
        <w:rPr>
          <w:sz w:val="24"/>
        </w:rPr>
        <w:t>。</w:t>
      </w:r>
    </w:p>
    <w:p>
      <w:pPr>
        <w:numPr>
          <w:ilvl w:val="2"/>
          <w:numId w:val="11"/>
        </w:numPr>
        <w:spacing w:line="360" w:lineRule="auto"/>
        <w:ind w:left="0" w:firstLine="420"/>
        <w:rPr>
          <w:sz w:val="24"/>
        </w:rPr>
      </w:pPr>
      <w:r>
        <w:rPr>
          <w:rFonts w:hint="eastAsia"/>
          <w:sz w:val="24"/>
        </w:rPr>
        <w:t>拼合点云</w:t>
      </w:r>
    </w:p>
    <w:p>
      <w:pPr>
        <w:spacing w:line="360" w:lineRule="auto"/>
        <w:ind w:firstLine="480" w:firstLineChars="200"/>
        <w:rPr>
          <w:sz w:val="24"/>
        </w:rPr>
      </w:pPr>
      <w:r>
        <w:rPr>
          <w:rFonts w:hint="eastAsia"/>
          <w:sz w:val="24"/>
        </w:rPr>
        <w:t>利用软件</w:t>
      </w:r>
      <w:r>
        <w:rPr>
          <w:sz w:val="24"/>
        </w:rPr>
        <w:t>的</w:t>
      </w:r>
      <w:r>
        <w:rPr>
          <w:rFonts w:hint="eastAsia"/>
          <w:sz w:val="24"/>
        </w:rPr>
        <w:t>特征对齐功能，固定拼合块1的B面和C面，移动</w:t>
      </w:r>
      <w:r>
        <w:rPr>
          <w:sz w:val="24"/>
        </w:rPr>
        <w:t>拼合块</w:t>
      </w:r>
      <w:r>
        <w:rPr>
          <w:rFonts w:hint="eastAsia"/>
          <w:sz w:val="24"/>
        </w:rPr>
        <w:t>2令B2面和C2面分别与之对齐。用光学显微镜分别测量实体</w:t>
      </w:r>
      <w:r>
        <w:rPr>
          <w:sz w:val="24"/>
        </w:rPr>
        <w:t>拼块拼合后</w:t>
      </w:r>
      <w:r>
        <w:rPr>
          <w:rFonts w:hint="eastAsia"/>
          <w:sz w:val="24"/>
        </w:rPr>
        <w:t>切缝上下表面的缝隙宽度T1和T2，固定拼合块1的</w:t>
      </w:r>
      <w:r>
        <w:rPr>
          <w:sz w:val="24"/>
        </w:rPr>
        <w:t>点云</w:t>
      </w:r>
      <w:r>
        <w:rPr>
          <w:rFonts w:hint="eastAsia"/>
          <w:sz w:val="24"/>
        </w:rPr>
        <w:t>，移动拼合块2的</w:t>
      </w:r>
      <w:r>
        <w:rPr>
          <w:sz w:val="24"/>
        </w:rPr>
        <w:t>点云</w:t>
      </w:r>
      <w:r>
        <w:rPr>
          <w:rFonts w:hint="eastAsia"/>
          <w:sz w:val="24"/>
        </w:rPr>
        <w:t>，使点云软件</w:t>
      </w:r>
      <w:r>
        <w:rPr>
          <w:sz w:val="24"/>
        </w:rPr>
        <w:t>测量</w:t>
      </w:r>
      <w:r>
        <w:rPr>
          <w:rFonts w:hint="eastAsia"/>
          <w:sz w:val="24"/>
        </w:rPr>
        <w:t>的上下表面</w:t>
      </w:r>
      <w:r>
        <w:rPr>
          <w:sz w:val="24"/>
        </w:rPr>
        <w:t>宽度值</w:t>
      </w:r>
      <w:r>
        <w:rPr>
          <w:rFonts w:hint="eastAsia"/>
          <w:sz w:val="24"/>
        </w:rPr>
        <w:t>T1和T2与实际</w:t>
      </w:r>
      <w:r>
        <w:rPr>
          <w:sz w:val="24"/>
        </w:rPr>
        <w:t>测量值一致</w:t>
      </w:r>
      <w:r>
        <w:rPr>
          <w:rFonts w:hint="eastAsia"/>
          <w:sz w:val="24"/>
        </w:rPr>
        <w:t>，如图4.</w:t>
      </w:r>
      <w:r>
        <w:rPr>
          <w:sz w:val="24"/>
        </w:rPr>
        <w:t>8</w:t>
      </w:r>
      <w:r>
        <w:rPr>
          <w:rFonts w:hint="eastAsia"/>
          <w:sz w:val="24"/>
        </w:rPr>
        <w:t>所示</w:t>
      </w:r>
      <w:r>
        <w:rPr>
          <w:sz w:val="24"/>
        </w:rPr>
        <w:t>。</w:t>
      </w:r>
      <w:r>
        <w:rPr>
          <w:rFonts w:hint="eastAsia"/>
          <w:sz w:val="24"/>
        </w:rPr>
        <w:t>拼合</w:t>
      </w:r>
      <w:r>
        <w:rPr>
          <w:sz w:val="24"/>
        </w:rPr>
        <w:t>完成后</w:t>
      </w:r>
      <w:r>
        <w:rPr>
          <w:rFonts w:hint="eastAsia"/>
          <w:sz w:val="24"/>
        </w:rPr>
        <w:t>，一组</w:t>
      </w:r>
      <w:r>
        <w:rPr>
          <w:sz w:val="24"/>
        </w:rPr>
        <w:t>拼合块</w:t>
      </w:r>
      <w:r>
        <w:rPr>
          <w:rFonts w:hint="eastAsia"/>
          <w:sz w:val="24"/>
        </w:rPr>
        <w:t>一端</w:t>
      </w:r>
      <w:r>
        <w:rPr>
          <w:sz w:val="24"/>
        </w:rPr>
        <w:t>的</w:t>
      </w:r>
      <w:r>
        <w:rPr>
          <w:rFonts w:hint="eastAsia"/>
          <w:sz w:val="24"/>
        </w:rPr>
        <w:t>点云</w:t>
      </w:r>
      <w:r>
        <w:rPr>
          <w:sz w:val="24"/>
        </w:rPr>
        <w:t>示意图如图</w:t>
      </w:r>
      <w:r>
        <w:rPr>
          <w:rFonts w:hint="eastAsia"/>
          <w:sz w:val="24"/>
        </w:rPr>
        <w:t>4.</w:t>
      </w:r>
      <w:r>
        <w:rPr>
          <w:sz w:val="24"/>
        </w:rPr>
        <w:t>9</w:t>
      </w:r>
      <w:r>
        <w:rPr>
          <w:rFonts w:hint="eastAsia"/>
          <w:sz w:val="24"/>
        </w:rPr>
        <w:t>所示</w:t>
      </w:r>
      <w:r>
        <w:rPr>
          <w:sz w:val="24"/>
        </w:rPr>
        <w:t>。</w:t>
      </w:r>
    </w:p>
    <w:p>
      <w:pPr>
        <w:spacing w:line="360" w:lineRule="auto"/>
        <w:rPr>
          <w:sz w:val="24"/>
        </w:rPr>
      </w:pPr>
    </w:p>
    <w:p>
      <w:pPr>
        <w:spacing w:line="360" w:lineRule="auto"/>
        <w:jc w:val="center"/>
      </w:pPr>
      <w:r>
        <w:drawing>
          <wp:inline distT="0" distB="0" distL="0" distR="0">
            <wp:extent cx="2398395" cy="1807845"/>
            <wp:effectExtent l="0" t="0" r="1905" b="1905"/>
            <wp:docPr id="1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2398395" cy="1807845"/>
                    </a:xfrm>
                    <a:prstGeom prst="rect">
                      <a:avLst/>
                    </a:prstGeom>
                    <a:noFill/>
                    <a:ln>
                      <a:noFill/>
                    </a:ln>
                  </pic:spPr>
                </pic:pic>
              </a:graphicData>
            </a:graphic>
          </wp:inline>
        </w:drawing>
      </w:r>
      <w:r>
        <w:drawing>
          <wp:inline distT="0" distB="0" distL="0" distR="0">
            <wp:extent cx="2229485" cy="1772285"/>
            <wp:effectExtent l="0" t="0" r="18415" b="18415"/>
            <wp:docPr id="1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2229485" cy="1772285"/>
                    </a:xfrm>
                    <a:prstGeom prst="rect">
                      <a:avLst/>
                    </a:prstGeom>
                    <a:noFill/>
                    <a:ln>
                      <a:noFill/>
                    </a:ln>
                  </pic:spPr>
                </pic:pic>
              </a:graphicData>
            </a:graphic>
          </wp:inline>
        </w:drawing>
      </w:r>
    </w:p>
    <w:p>
      <w:pPr>
        <w:spacing w:line="360" w:lineRule="auto"/>
        <w:ind w:firstLine="420" w:firstLineChars="200"/>
        <w:jc w:val="center"/>
      </w:pPr>
      <w:r>
        <w:rPr>
          <w:rFonts w:hint="eastAsia"/>
        </w:rPr>
        <w:t>图</w:t>
      </w:r>
      <w:r>
        <w:t>4.8</w:t>
      </w:r>
      <w:r>
        <w:rPr>
          <w:rFonts w:hint="eastAsia"/>
        </w:rPr>
        <w:t xml:space="preserve"> </w:t>
      </w:r>
      <w:r>
        <w:t xml:space="preserve"> </w:t>
      </w:r>
      <w:r>
        <w:rPr>
          <w:rFonts w:hint="eastAsia"/>
        </w:rPr>
        <w:t>点云的对齐示意图</w:t>
      </w:r>
    </w:p>
    <w:p>
      <w:pPr>
        <w:spacing w:line="360" w:lineRule="auto"/>
        <w:ind w:firstLine="420" w:firstLineChars="200"/>
        <w:jc w:val="center"/>
      </w:pPr>
    </w:p>
    <w:p>
      <w:pPr>
        <w:spacing w:line="360" w:lineRule="auto"/>
        <w:jc w:val="center"/>
      </w:pPr>
      <w:r>
        <w:drawing>
          <wp:inline distT="0" distB="0" distL="0" distR="0">
            <wp:extent cx="2335530" cy="2229485"/>
            <wp:effectExtent l="0" t="0" r="7620" b="18415"/>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2335530" cy="2229485"/>
                    </a:xfrm>
                    <a:prstGeom prst="rect">
                      <a:avLst/>
                    </a:prstGeom>
                    <a:noFill/>
                    <a:ln>
                      <a:noFill/>
                    </a:ln>
                  </pic:spPr>
                </pic:pic>
              </a:graphicData>
            </a:graphic>
          </wp:inline>
        </w:drawing>
      </w:r>
    </w:p>
    <w:p>
      <w:pPr>
        <w:spacing w:line="360" w:lineRule="auto"/>
        <w:ind w:firstLine="420" w:firstLineChars="200"/>
        <w:jc w:val="center"/>
      </w:pPr>
      <w:r>
        <w:rPr>
          <w:rFonts w:hint="eastAsia"/>
        </w:rPr>
        <w:t>图</w:t>
      </w:r>
      <w:r>
        <w:t>4.9</w:t>
      </w:r>
      <w:r>
        <w:rPr>
          <w:rFonts w:hint="eastAsia"/>
        </w:rPr>
        <w:t xml:space="preserve"> </w:t>
      </w:r>
      <w:r>
        <w:t xml:space="preserve"> </w:t>
      </w:r>
      <w:r>
        <w:rPr>
          <w:rFonts w:hint="eastAsia"/>
        </w:rPr>
        <w:t>拼合后的拼块</w:t>
      </w:r>
      <w:r>
        <w:t>点云</w:t>
      </w:r>
      <w:r>
        <w:rPr>
          <w:rFonts w:hint="eastAsia"/>
        </w:rPr>
        <w:t>示意图</w:t>
      </w:r>
    </w:p>
    <w:p>
      <w:pPr>
        <w:spacing w:line="360" w:lineRule="auto"/>
        <w:jc w:val="center"/>
        <w:rPr>
          <w:sz w:val="24"/>
        </w:rPr>
      </w:pPr>
    </w:p>
    <w:p>
      <w:pPr>
        <w:numPr>
          <w:ilvl w:val="2"/>
          <w:numId w:val="11"/>
        </w:numPr>
        <w:spacing w:line="360" w:lineRule="auto"/>
        <w:ind w:left="0" w:firstLine="420"/>
        <w:rPr>
          <w:sz w:val="24"/>
        </w:rPr>
      </w:pPr>
      <w:r>
        <w:rPr>
          <w:rFonts w:hint="eastAsia"/>
          <w:sz w:val="24"/>
        </w:rPr>
        <w:t>建立统一坐标系</w:t>
      </w:r>
    </w:p>
    <w:p>
      <w:pPr>
        <w:spacing w:line="360" w:lineRule="auto"/>
        <w:ind w:firstLine="480" w:firstLineChars="200"/>
        <w:rPr>
          <w:sz w:val="24"/>
        </w:rPr>
      </w:pPr>
      <w:r>
        <w:rPr>
          <w:rFonts w:hint="eastAsia"/>
          <w:sz w:val="24"/>
        </w:rPr>
        <w:t>为了</w:t>
      </w:r>
      <w:r>
        <w:rPr>
          <w:rFonts w:hint="eastAsia"/>
          <w:sz w:val="24"/>
          <w:lang w:val="en-US" w:eastAsia="zh-CN"/>
        </w:rPr>
        <w:t>便于</w:t>
      </w:r>
      <w:r>
        <w:rPr>
          <w:sz w:val="24"/>
        </w:rPr>
        <w:t>提取和分析</w:t>
      </w:r>
      <w:r>
        <w:rPr>
          <w:rFonts w:hint="eastAsia"/>
          <w:sz w:val="24"/>
        </w:rPr>
        <w:t>点云</w:t>
      </w:r>
      <w:r>
        <w:rPr>
          <w:rFonts w:hint="eastAsia"/>
          <w:sz w:val="24"/>
          <w:lang w:val="en-US" w:eastAsia="zh-CN"/>
        </w:rPr>
        <w:t>的</w:t>
      </w:r>
      <w:r>
        <w:rPr>
          <w:rFonts w:hint="eastAsia"/>
          <w:sz w:val="24"/>
        </w:rPr>
        <w:t>关键</w:t>
      </w:r>
      <w:r>
        <w:rPr>
          <w:sz w:val="24"/>
        </w:rPr>
        <w:t>数据</w:t>
      </w:r>
      <w:r>
        <w:rPr>
          <w:rFonts w:hint="eastAsia"/>
          <w:sz w:val="24"/>
        </w:rPr>
        <w:t>，</w:t>
      </w:r>
      <w:r>
        <w:rPr>
          <w:rFonts w:hint="eastAsia"/>
          <w:sz w:val="24"/>
          <w:lang w:val="en-US" w:eastAsia="zh-CN"/>
        </w:rPr>
        <w:t>需</w:t>
      </w:r>
      <w:r>
        <w:rPr>
          <w:rFonts w:hint="eastAsia"/>
          <w:sz w:val="24"/>
        </w:rPr>
        <w:t>对拼合</w:t>
      </w:r>
      <w:r>
        <w:rPr>
          <w:sz w:val="24"/>
        </w:rPr>
        <w:t>后</w:t>
      </w:r>
      <w:r>
        <w:rPr>
          <w:rFonts w:hint="eastAsia"/>
          <w:sz w:val="24"/>
        </w:rPr>
        <w:t>的</w:t>
      </w:r>
      <w:r>
        <w:rPr>
          <w:sz w:val="24"/>
        </w:rPr>
        <w:t>点云建立统一</w:t>
      </w:r>
      <w:r>
        <w:rPr>
          <w:rFonts w:hint="eastAsia"/>
          <w:sz w:val="24"/>
          <w:lang w:val="en-US" w:eastAsia="zh-CN"/>
        </w:rPr>
        <w:t>的</w:t>
      </w:r>
      <w:r>
        <w:rPr>
          <w:sz w:val="24"/>
        </w:rPr>
        <w:t>坐标系</w:t>
      </w:r>
      <w:r>
        <w:rPr>
          <w:rFonts w:hint="eastAsia"/>
          <w:sz w:val="24"/>
        </w:rPr>
        <w:t>。取拼合面、B面和C面三个拟合</w:t>
      </w:r>
      <w:r>
        <w:rPr>
          <w:sz w:val="24"/>
        </w:rPr>
        <w:t>平面的</w:t>
      </w:r>
      <w:r>
        <w:rPr>
          <w:rFonts w:hint="eastAsia"/>
          <w:sz w:val="24"/>
        </w:rPr>
        <w:t>交点为坐标原点建立坐标系：</w:t>
      </w:r>
      <w:r>
        <w:rPr>
          <w:sz w:val="24"/>
        </w:rPr>
        <w:t>其中</w:t>
      </w:r>
      <w:r>
        <w:rPr>
          <w:rFonts w:hint="eastAsia"/>
          <w:sz w:val="24"/>
        </w:rPr>
        <w:t>Y轴垂直于B面，</w:t>
      </w:r>
      <w:r>
        <w:rPr>
          <w:rFonts w:hint="eastAsia"/>
          <w:sz w:val="24"/>
          <w:lang w:val="en-US" w:eastAsia="zh-CN"/>
        </w:rPr>
        <w:t>并将切缝对应的切割方向作为其正方向</w:t>
      </w:r>
      <w:r>
        <w:rPr>
          <w:rFonts w:hint="eastAsia"/>
          <w:sz w:val="24"/>
        </w:rPr>
        <w:t>；</w:t>
      </w:r>
      <w:r>
        <w:rPr>
          <w:sz w:val="24"/>
        </w:rPr>
        <w:t>Z</w:t>
      </w:r>
      <w:r>
        <w:rPr>
          <w:rFonts w:hint="eastAsia"/>
          <w:sz w:val="24"/>
        </w:rPr>
        <w:t>轴垂直于C面，</w:t>
      </w:r>
      <w:r>
        <w:rPr>
          <w:rFonts w:hint="eastAsia"/>
          <w:sz w:val="24"/>
          <w:lang w:val="en-US" w:eastAsia="zh-CN"/>
        </w:rPr>
        <w:t>将</w:t>
      </w:r>
      <w:r>
        <w:rPr>
          <w:sz w:val="24"/>
        </w:rPr>
        <w:t>下表面</w:t>
      </w:r>
      <w:r>
        <w:rPr>
          <w:rFonts w:hint="eastAsia"/>
          <w:sz w:val="24"/>
        </w:rPr>
        <w:t>指向上表面的方向</w:t>
      </w:r>
      <w:r>
        <w:rPr>
          <w:rFonts w:hint="eastAsia"/>
          <w:sz w:val="24"/>
          <w:lang w:val="en-US" w:eastAsia="zh-CN"/>
        </w:rPr>
        <w:t>作为其</w:t>
      </w:r>
      <w:r>
        <w:rPr>
          <w:rFonts w:hint="eastAsia"/>
          <w:sz w:val="24"/>
        </w:rPr>
        <w:t>正方向；</w:t>
      </w:r>
      <w:r>
        <w:rPr>
          <w:sz w:val="24"/>
        </w:rPr>
        <w:t>X</w:t>
      </w:r>
      <w:r>
        <w:rPr>
          <w:rFonts w:hint="eastAsia"/>
          <w:sz w:val="24"/>
        </w:rPr>
        <w:t>轴垂直于拼合面，根据右手定则确定其正方向。最终</w:t>
      </w:r>
      <w:r>
        <w:rPr>
          <w:sz w:val="24"/>
        </w:rPr>
        <w:t>建立的</w:t>
      </w:r>
      <w:r>
        <w:rPr>
          <w:rFonts w:hint="eastAsia"/>
          <w:sz w:val="24"/>
        </w:rPr>
        <w:t>坐标系如图4.</w:t>
      </w:r>
      <w:r>
        <w:rPr>
          <w:sz w:val="24"/>
        </w:rPr>
        <w:t>10</w:t>
      </w:r>
      <w:r>
        <w:rPr>
          <w:rFonts w:hint="eastAsia"/>
          <w:sz w:val="24"/>
        </w:rPr>
        <w:t>所示。</w:t>
      </w:r>
    </w:p>
    <w:p>
      <w:pPr>
        <w:spacing w:line="360" w:lineRule="auto"/>
        <w:rPr>
          <w:sz w:val="24"/>
        </w:rPr>
      </w:pPr>
    </w:p>
    <w:p>
      <w:pPr>
        <w:spacing w:line="360" w:lineRule="auto"/>
        <w:jc w:val="center"/>
      </w:pPr>
      <w:r>
        <w:drawing>
          <wp:inline distT="0" distB="0" distL="0" distR="0">
            <wp:extent cx="3383280" cy="2954020"/>
            <wp:effectExtent l="0" t="0" r="7620" b="17780"/>
            <wp:docPr id="135" name="图片 135" descr="拼块坐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拼块坐标"/>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3383280" cy="2954020"/>
                    </a:xfrm>
                    <a:prstGeom prst="rect">
                      <a:avLst/>
                    </a:prstGeom>
                    <a:noFill/>
                    <a:ln>
                      <a:noFill/>
                    </a:ln>
                  </pic:spPr>
                </pic:pic>
              </a:graphicData>
            </a:graphic>
          </wp:inline>
        </w:drawing>
      </w:r>
    </w:p>
    <w:p>
      <w:pPr>
        <w:spacing w:line="360" w:lineRule="auto"/>
        <w:ind w:firstLine="420" w:firstLineChars="200"/>
        <w:jc w:val="center"/>
      </w:pPr>
      <w:r>
        <w:rPr>
          <w:rFonts w:hint="eastAsia"/>
        </w:rPr>
        <w:t>图</w:t>
      </w:r>
      <w:r>
        <w:t>4.10</w:t>
      </w:r>
      <w:r>
        <w:rPr>
          <w:rFonts w:hint="eastAsia"/>
        </w:rPr>
        <w:t xml:space="preserve"> 拼合</w:t>
      </w:r>
      <w:r>
        <w:t>后的</w:t>
      </w:r>
      <w:r>
        <w:rPr>
          <w:rFonts w:hint="eastAsia"/>
        </w:rPr>
        <w:t>三维</w:t>
      </w:r>
      <w:r>
        <w:t>点云</w:t>
      </w:r>
      <w:r>
        <w:rPr>
          <w:rFonts w:hint="eastAsia"/>
        </w:rPr>
        <w:t>统一</w:t>
      </w:r>
      <w:r>
        <w:t>坐标系</w:t>
      </w:r>
      <w:r>
        <w:rPr>
          <w:rFonts w:hint="eastAsia"/>
        </w:rPr>
        <w:t>示意图</w:t>
      </w:r>
    </w:p>
    <w:p>
      <w:pPr>
        <w:numPr>
          <w:ilvl w:val="2"/>
          <w:numId w:val="11"/>
        </w:numPr>
        <w:spacing w:line="360" w:lineRule="auto"/>
        <w:ind w:left="0" w:firstLine="420"/>
        <w:rPr>
          <w:sz w:val="24"/>
        </w:rPr>
      </w:pPr>
      <w:r>
        <w:rPr>
          <w:rFonts w:hint="eastAsia"/>
          <w:sz w:val="24"/>
        </w:rPr>
        <w:t>删除多余</w:t>
      </w:r>
      <w:r>
        <w:rPr>
          <w:sz w:val="24"/>
        </w:rPr>
        <w:t>点云数据</w:t>
      </w:r>
    </w:p>
    <w:p>
      <w:pPr>
        <w:spacing w:line="360" w:lineRule="auto"/>
        <w:ind w:firstLine="480" w:firstLineChars="200"/>
        <w:rPr>
          <w:sz w:val="24"/>
        </w:rPr>
      </w:pPr>
      <w:r>
        <w:rPr>
          <w:rFonts w:hint="eastAsia"/>
          <w:sz w:val="24"/>
        </w:rPr>
        <w:t>在</w:t>
      </w:r>
      <w:r>
        <w:rPr>
          <w:sz w:val="24"/>
        </w:rPr>
        <w:t>建立的坐标系下，通过软件平面筛选功能</w:t>
      </w:r>
      <w:r>
        <w:rPr>
          <w:rFonts w:hint="eastAsia"/>
          <w:sz w:val="24"/>
        </w:rPr>
        <w:t>对点云数据进行筛选</w:t>
      </w:r>
      <w:r>
        <w:rPr>
          <w:sz w:val="24"/>
        </w:rPr>
        <w:t>，</w:t>
      </w:r>
      <w:r>
        <w:rPr>
          <w:rFonts w:hint="eastAsia"/>
          <w:sz w:val="24"/>
        </w:rPr>
        <w:t>得到与切缝形貌信息相关</w:t>
      </w:r>
      <w:r>
        <w:rPr>
          <w:sz w:val="24"/>
        </w:rPr>
        <w:t>的三维点云数据</w:t>
      </w:r>
      <w:r>
        <w:rPr>
          <w:rFonts w:hint="eastAsia"/>
          <w:sz w:val="24"/>
        </w:rPr>
        <w:t>。以330</w:t>
      </w:r>
      <w:r>
        <w:rPr>
          <w:sz w:val="24"/>
        </w:rPr>
        <w:t xml:space="preserve"> MPa</w:t>
      </w:r>
      <w:r>
        <w:rPr>
          <w:rFonts w:hint="eastAsia"/>
          <w:sz w:val="24"/>
        </w:rPr>
        <w:t>压力、40</w:t>
      </w:r>
      <w:r>
        <w:rPr>
          <w:sz w:val="24"/>
        </w:rPr>
        <w:t xml:space="preserve"> </w:t>
      </w:r>
      <w:r>
        <w:rPr>
          <w:rFonts w:hint="eastAsia"/>
          <w:sz w:val="24"/>
        </w:rPr>
        <w:t>mm厚度</w:t>
      </w:r>
      <w:r>
        <w:rPr>
          <w:sz w:val="24"/>
        </w:rPr>
        <w:t>、</w:t>
      </w:r>
      <w:r>
        <w:rPr>
          <w:rFonts w:hint="eastAsia"/>
          <w:sz w:val="24"/>
        </w:rPr>
        <w:t>Q4切割</w:t>
      </w:r>
      <w:r>
        <w:rPr>
          <w:sz w:val="24"/>
        </w:rPr>
        <w:t>质量等级的切缝</w:t>
      </w:r>
      <w:r>
        <w:rPr>
          <w:rFonts w:hint="eastAsia"/>
          <w:sz w:val="24"/>
        </w:rPr>
        <w:t>拼合块为例，删除</w:t>
      </w:r>
      <w:r>
        <w:rPr>
          <w:sz w:val="24"/>
        </w:rPr>
        <w:t>X</w:t>
      </w:r>
      <w:r>
        <w:rPr>
          <w:rFonts w:hint="eastAsia"/>
          <w:sz w:val="24"/>
        </w:rPr>
        <w:t>轴坐标在-0.7~0.7</w:t>
      </w:r>
      <w:r>
        <w:rPr>
          <w:sz w:val="24"/>
        </w:rPr>
        <w:t xml:space="preserve"> </w:t>
      </w:r>
      <w:r>
        <w:rPr>
          <w:rFonts w:hint="eastAsia"/>
          <w:sz w:val="24"/>
        </w:rPr>
        <w:t>mm范围外的点云数据，删除</w:t>
      </w:r>
      <w:r>
        <w:rPr>
          <w:sz w:val="24"/>
        </w:rPr>
        <w:t>Y</w:t>
      </w:r>
      <w:r>
        <w:rPr>
          <w:rFonts w:hint="eastAsia"/>
          <w:sz w:val="24"/>
        </w:rPr>
        <w:t>轴坐标在0.3~</w:t>
      </w:r>
      <w:r>
        <w:rPr>
          <w:rFonts w:hint="eastAsia"/>
          <w:sz w:val="24"/>
          <w:lang w:val="en-US" w:eastAsia="zh-CN"/>
        </w:rPr>
        <w:t>3</w:t>
      </w:r>
      <w:r>
        <w:rPr>
          <w:rFonts w:hint="eastAsia"/>
          <w:sz w:val="24"/>
        </w:rPr>
        <w:t>0.0</w:t>
      </w:r>
      <w:r>
        <w:rPr>
          <w:sz w:val="24"/>
        </w:rPr>
        <w:t xml:space="preserve"> </w:t>
      </w:r>
      <w:r>
        <w:rPr>
          <w:rFonts w:hint="eastAsia"/>
          <w:sz w:val="24"/>
        </w:rPr>
        <w:t>mm范围外的点云数据，删除Z轴坐标在0.4~39.6</w:t>
      </w:r>
      <w:r>
        <w:rPr>
          <w:sz w:val="24"/>
        </w:rPr>
        <w:t xml:space="preserve"> </w:t>
      </w:r>
      <w:r>
        <w:rPr>
          <w:rFonts w:hint="eastAsia"/>
          <w:sz w:val="24"/>
        </w:rPr>
        <w:t>mm范围外的点云数据。保留下</w:t>
      </w:r>
      <w:r>
        <w:rPr>
          <w:sz w:val="24"/>
        </w:rPr>
        <w:t>的</w:t>
      </w:r>
      <w:r>
        <w:rPr>
          <w:rFonts w:hint="eastAsia"/>
          <w:sz w:val="24"/>
        </w:rPr>
        <w:t>点云</w:t>
      </w:r>
      <w:r>
        <w:rPr>
          <w:sz w:val="24"/>
        </w:rPr>
        <w:t>数据</w:t>
      </w:r>
      <w:r>
        <w:rPr>
          <w:rFonts w:hint="eastAsia"/>
          <w:sz w:val="24"/>
        </w:rPr>
        <w:t>即为</w:t>
      </w:r>
      <w:r>
        <w:rPr>
          <w:sz w:val="24"/>
        </w:rPr>
        <w:t>完整的切缝三维形貌点云</w:t>
      </w:r>
      <w:r>
        <w:rPr>
          <w:rFonts w:hint="eastAsia"/>
          <w:sz w:val="24"/>
        </w:rPr>
        <w:t>，</w:t>
      </w:r>
      <w:r>
        <w:rPr>
          <w:sz w:val="24"/>
        </w:rPr>
        <w:t>如图</w:t>
      </w:r>
      <w:r>
        <w:rPr>
          <w:rFonts w:hint="eastAsia"/>
          <w:sz w:val="24"/>
        </w:rPr>
        <w:t>4.</w:t>
      </w:r>
      <w:r>
        <w:rPr>
          <w:sz w:val="24"/>
        </w:rPr>
        <w:t>11</w:t>
      </w:r>
      <w:r>
        <w:rPr>
          <w:rFonts w:hint="eastAsia"/>
          <w:sz w:val="24"/>
        </w:rPr>
        <w:t>所示。由于坐标原点处在切缝正中，这会导致切缝点云中一半点的X坐标为正另一半为负，这</w:t>
      </w:r>
      <w:r>
        <w:rPr>
          <w:rFonts w:hint="eastAsia"/>
          <w:sz w:val="24"/>
          <w:lang w:val="en-US" w:eastAsia="zh-CN"/>
        </w:rPr>
        <w:t>种</w:t>
      </w:r>
      <w:r>
        <w:rPr>
          <w:rFonts w:hint="eastAsia"/>
          <w:sz w:val="24"/>
        </w:rPr>
        <w:t xml:space="preserve">情况不利于后续计算，因此将切缝点云沿X轴正方向平移5 </w:t>
      </w:r>
      <w:r>
        <w:rPr>
          <w:sz w:val="24"/>
        </w:rPr>
        <w:t>mm</w:t>
      </w:r>
      <w:r>
        <w:rPr>
          <w:rFonts w:hint="eastAsia"/>
          <w:sz w:val="24"/>
        </w:rPr>
        <w:t>。</w:t>
      </w:r>
      <w:r>
        <w:rPr>
          <w:rFonts w:hint="eastAsia"/>
          <w:sz w:val="24"/>
          <w:lang w:val="en-US" w:eastAsia="zh-CN"/>
        </w:rPr>
        <w:t>最后将点云</w:t>
      </w:r>
      <w:r>
        <w:rPr>
          <w:sz w:val="24"/>
        </w:rPr>
        <w:t>导出为xlsx</w:t>
      </w:r>
      <w:r>
        <w:rPr>
          <w:rFonts w:hint="eastAsia"/>
          <w:sz w:val="24"/>
        </w:rPr>
        <w:t>格式</w:t>
      </w:r>
      <w:r>
        <w:rPr>
          <w:rFonts w:hint="eastAsia"/>
          <w:sz w:val="24"/>
          <w:lang w:val="en-US" w:eastAsia="zh-CN"/>
        </w:rPr>
        <w:t>的</w:t>
      </w:r>
      <w:r>
        <w:rPr>
          <w:sz w:val="24"/>
        </w:rPr>
        <w:t>数据文件</w:t>
      </w:r>
      <w:r>
        <w:rPr>
          <w:rFonts w:hint="eastAsia"/>
          <w:sz w:val="24"/>
        </w:rPr>
        <w:t>。</w:t>
      </w:r>
    </w:p>
    <w:p>
      <w:pPr>
        <w:spacing w:line="360" w:lineRule="auto"/>
        <w:jc w:val="center"/>
      </w:pPr>
      <w:r>
        <w:drawing>
          <wp:inline distT="0" distB="0" distL="0" distR="0">
            <wp:extent cx="2912110" cy="3685540"/>
            <wp:effectExtent l="0" t="0" r="2540" b="10160"/>
            <wp:docPr id="136" name="图片 136" descr="切缝坐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切缝坐标"/>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2912110" cy="3685540"/>
                    </a:xfrm>
                    <a:prstGeom prst="rect">
                      <a:avLst/>
                    </a:prstGeom>
                    <a:noFill/>
                    <a:ln>
                      <a:noFill/>
                    </a:ln>
                  </pic:spPr>
                </pic:pic>
              </a:graphicData>
            </a:graphic>
          </wp:inline>
        </w:drawing>
      </w:r>
    </w:p>
    <w:p>
      <w:pPr>
        <w:keepLines/>
        <w:numPr>
          <w:ilvl w:val="1"/>
          <w:numId w:val="0"/>
        </w:numPr>
        <w:spacing w:before="260" w:after="260" w:line="360" w:lineRule="auto"/>
        <w:ind w:left="1035" w:leftChars="200" w:hanging="615"/>
        <w:jc w:val="center"/>
      </w:pPr>
      <w:r>
        <w:rPr>
          <w:rFonts w:hint="eastAsia"/>
        </w:rPr>
        <w:t>图</w:t>
      </w:r>
      <w:r>
        <w:t>4.11</w:t>
      </w:r>
      <w:r>
        <w:rPr>
          <w:rFonts w:hint="eastAsia"/>
        </w:rPr>
        <w:t xml:space="preserve"> </w:t>
      </w:r>
      <w:r>
        <w:t xml:space="preserve"> </w:t>
      </w:r>
      <w:r>
        <w:rPr>
          <w:rFonts w:hint="eastAsia"/>
        </w:rPr>
        <w:t>切缝三维</w:t>
      </w:r>
      <w:r>
        <w:t>形貌点云</w:t>
      </w:r>
    </w:p>
    <w:p>
      <w:pPr>
        <w:keepLines/>
        <w:numPr>
          <w:ilvl w:val="1"/>
          <w:numId w:val="0"/>
        </w:numPr>
        <w:spacing w:before="260" w:after="260" w:line="360" w:lineRule="auto"/>
        <w:ind w:left="615" w:hanging="615"/>
        <w:jc w:val="center"/>
      </w:pPr>
    </w:p>
    <w:p>
      <w:pPr>
        <w:pStyle w:val="3"/>
        <w:keepLines/>
        <w:numPr>
          <w:ilvl w:val="1"/>
          <w:numId w:val="10"/>
        </w:numPr>
        <w:spacing w:before="260" w:after="260" w:line="416" w:lineRule="auto"/>
        <w:ind w:left="612" w:hanging="612"/>
        <w:rPr>
          <w:szCs w:val="32"/>
        </w:rPr>
      </w:pPr>
      <w:bookmarkStart w:id="146" w:name="_Toc55940845"/>
      <w:bookmarkStart w:id="147" w:name="_Toc26946"/>
      <w:bookmarkStart w:id="148" w:name="_Toc26056"/>
      <w:r>
        <w:rPr>
          <w:rFonts w:hint="eastAsia"/>
          <w:szCs w:val="32"/>
        </w:rPr>
        <w:t>切割前沿特征提取</w:t>
      </w:r>
      <w:bookmarkEnd w:id="146"/>
      <w:bookmarkEnd w:id="147"/>
      <w:bookmarkEnd w:id="148"/>
    </w:p>
    <w:p>
      <w:pPr>
        <w:pStyle w:val="20"/>
        <w:keepNext/>
        <w:keepLines/>
        <w:pageBreakBefore w:val="0"/>
        <w:widowControl w:val="0"/>
        <w:numPr>
          <w:ilvl w:val="0"/>
          <w:numId w:val="0"/>
        </w:numPr>
        <w:kinsoku/>
        <w:wordWrap/>
        <w:overflowPunct/>
        <w:topLinePunct w:val="0"/>
        <w:autoSpaceDE/>
        <w:autoSpaceDN/>
        <w:bidi w:val="0"/>
        <w:adjustRightInd/>
        <w:snapToGrid/>
        <w:spacing w:line="416" w:lineRule="auto"/>
        <w:ind w:left="0" w:firstLine="0"/>
        <w:textAlignment w:val="auto"/>
        <w:rPr>
          <w:rFonts w:ascii="黑体" w:hAnsi="黑体" w:eastAsia="黑体"/>
          <w:b w:val="0"/>
        </w:rPr>
      </w:pPr>
      <w:bookmarkStart w:id="149" w:name="_Toc55940846"/>
      <w:bookmarkStart w:id="150" w:name="_Toc7171"/>
      <w:bookmarkStart w:id="151" w:name="_Toc23732"/>
      <w:r>
        <w:rPr>
          <w:rFonts w:hint="eastAsia" w:ascii="黑体" w:hAnsi="黑体" w:eastAsia="黑体"/>
          <w:b w:val="0"/>
        </w:rPr>
        <w:t>4.4.1</w:t>
      </w:r>
      <w:r>
        <w:rPr>
          <w:rFonts w:ascii="黑体" w:hAnsi="黑体" w:eastAsia="黑体"/>
          <w:b w:val="0"/>
        </w:rPr>
        <w:tab/>
      </w:r>
      <w:r>
        <w:rPr>
          <w:rFonts w:hint="eastAsia" w:ascii="黑体" w:hAnsi="黑体" w:eastAsia="黑体"/>
          <w:b w:val="0"/>
        </w:rPr>
        <w:t>切割前沿的数据提取</w:t>
      </w:r>
      <w:bookmarkEnd w:id="149"/>
      <w:bookmarkEnd w:id="150"/>
      <w:bookmarkEnd w:id="151"/>
    </w:p>
    <w:p>
      <w:pPr>
        <w:spacing w:line="360" w:lineRule="auto"/>
        <w:ind w:firstLine="480" w:firstLineChars="200"/>
        <w:rPr>
          <w:rFonts w:hint="eastAsia"/>
          <w:sz w:val="24"/>
        </w:rPr>
      </w:pPr>
      <w:r>
        <w:rPr>
          <w:sz w:val="24"/>
        </w:rPr>
        <w:t>​</w:t>
      </w:r>
      <w:r>
        <w:rPr>
          <w:rFonts w:hint="eastAsia"/>
          <w:sz w:val="24"/>
        </w:rPr>
        <w:t>水</w:t>
      </w:r>
      <w:r>
        <w:rPr>
          <w:sz w:val="24"/>
        </w:rPr>
        <w:t>喷嘴和磨料砂管的形状为圆形，</w:t>
      </w:r>
      <w:r>
        <w:rPr>
          <w:rFonts w:hint="eastAsia"/>
          <w:sz w:val="24"/>
        </w:rPr>
        <w:t>故磨料</w:t>
      </w:r>
      <w:r>
        <w:rPr>
          <w:sz w:val="24"/>
        </w:rPr>
        <w:t>射流束</w:t>
      </w:r>
      <w:r>
        <w:rPr>
          <w:rFonts w:hint="eastAsia"/>
          <w:sz w:val="24"/>
        </w:rPr>
        <w:t>形成的</w:t>
      </w:r>
      <w:r>
        <w:rPr>
          <w:sz w:val="24"/>
        </w:rPr>
        <w:t>切缝</w:t>
      </w:r>
      <w:r>
        <w:rPr>
          <w:rFonts w:hint="eastAsia"/>
          <w:sz w:val="24"/>
        </w:rPr>
        <w:t>前沿在Z方向的</w:t>
      </w:r>
      <w:r>
        <w:rPr>
          <w:sz w:val="24"/>
        </w:rPr>
        <w:t>横截面</w:t>
      </w:r>
      <w:r>
        <w:rPr>
          <w:rFonts w:hint="eastAsia"/>
          <w:sz w:val="24"/>
        </w:rPr>
        <w:t>也</w:t>
      </w:r>
      <w:r>
        <w:rPr>
          <w:sz w:val="24"/>
        </w:rPr>
        <w:t>近似为一个</w:t>
      </w:r>
      <w:r>
        <w:rPr>
          <w:rFonts w:hint="eastAsia"/>
          <w:sz w:val="24"/>
        </w:rPr>
        <w:t>半圆</w:t>
      </w:r>
      <w:r>
        <w:rPr>
          <w:rFonts w:hint="eastAsia"/>
          <w:sz w:val="24"/>
          <w:lang w:eastAsia="zh-CN"/>
        </w:rPr>
        <w:t>，</w:t>
      </w:r>
      <w:r>
        <w:rPr>
          <w:rFonts w:hint="eastAsia"/>
          <w:sz w:val="24"/>
          <w:lang w:val="en-US" w:eastAsia="zh-CN"/>
        </w:rPr>
        <w:t>如图4.12所示</w:t>
      </w:r>
      <w:r>
        <w:rPr>
          <w:rFonts w:hint="eastAsia"/>
          <w:sz w:val="24"/>
        </w:rPr>
        <w:t>，半圆</w:t>
      </w:r>
      <w:r>
        <w:rPr>
          <w:sz w:val="24"/>
        </w:rPr>
        <w:t>的中心即为射流中心，半圆的顶点即为射流最前沿</w:t>
      </w:r>
      <w:r>
        <w:rPr>
          <w:rFonts w:hint="eastAsia"/>
          <w:sz w:val="24"/>
        </w:rPr>
        <w:t>。但由于拼块</w:t>
      </w:r>
      <w:r>
        <w:rPr>
          <w:sz w:val="24"/>
        </w:rPr>
        <w:t>实验过程中细微的误差，例如</w:t>
      </w:r>
      <w:r>
        <w:rPr>
          <w:rFonts w:hint="eastAsia"/>
          <w:sz w:val="24"/>
        </w:rPr>
        <w:t>拼块装夹误差或光学定位</w:t>
      </w:r>
      <w:r>
        <w:rPr>
          <w:sz w:val="24"/>
        </w:rPr>
        <w:t>误差等，</w:t>
      </w:r>
      <w:r>
        <w:rPr>
          <w:rFonts w:hint="eastAsia"/>
          <w:sz w:val="24"/>
        </w:rPr>
        <w:t>往往</w:t>
      </w:r>
      <w:r>
        <w:rPr>
          <w:sz w:val="24"/>
        </w:rPr>
        <w:t>导致射流的中心与拼合缝之间存在</w:t>
      </w:r>
      <w:r>
        <w:rPr>
          <w:rFonts w:hint="eastAsia"/>
          <w:sz w:val="24"/>
        </w:rPr>
        <w:t>位置</w:t>
      </w:r>
      <w:r>
        <w:rPr>
          <w:sz w:val="24"/>
        </w:rPr>
        <w:t>偏差，</w:t>
      </w:r>
      <w:r>
        <w:rPr>
          <w:rFonts w:hint="eastAsia"/>
          <w:sz w:val="24"/>
        </w:rPr>
        <w:t>如图</w:t>
      </w:r>
      <w:r>
        <w:rPr>
          <w:sz w:val="24"/>
        </w:rPr>
        <w:t>4.1</w:t>
      </w:r>
      <w:r>
        <w:rPr>
          <w:rFonts w:hint="eastAsia"/>
          <w:sz w:val="24"/>
          <w:lang w:val="en-US" w:eastAsia="zh-CN"/>
        </w:rPr>
        <w:t>3</w:t>
      </w:r>
      <w:r>
        <w:rPr>
          <w:rFonts w:hint="eastAsia"/>
          <w:sz w:val="24"/>
        </w:rPr>
        <w:t>所示。换言之</w:t>
      </w:r>
      <w:r>
        <w:rPr>
          <w:sz w:val="24"/>
        </w:rPr>
        <w:t>，射流中心的实际切割轨迹并未与</w:t>
      </w:r>
      <w:r>
        <w:rPr>
          <w:rFonts w:hint="eastAsia"/>
          <w:sz w:val="24"/>
        </w:rPr>
        <w:t>拼合缝</w:t>
      </w:r>
      <w:r>
        <w:rPr>
          <w:sz w:val="24"/>
        </w:rPr>
        <w:t>线完全重合，两者之间存在一个</w:t>
      </w:r>
      <w:r>
        <w:rPr>
          <w:rFonts w:hint="eastAsia"/>
          <w:sz w:val="24"/>
        </w:rPr>
        <w:t>细微</w:t>
      </w:r>
      <w:r>
        <w:rPr>
          <w:sz w:val="24"/>
        </w:rPr>
        <w:t>的误差</w:t>
      </w:r>
      <w:r>
        <w:rPr>
          <w:rFonts w:hint="eastAsia"/>
          <w:sz w:val="24"/>
        </w:rPr>
        <w:t>。</w:t>
      </w:r>
      <w:r>
        <w:rPr>
          <w:sz w:val="24"/>
        </w:rPr>
        <w:t>这导致了严格意义上</w:t>
      </w:r>
      <w:r>
        <w:rPr>
          <w:rFonts w:hint="eastAsia"/>
          <w:sz w:val="24"/>
        </w:rPr>
        <w:t>射流</w:t>
      </w:r>
      <w:r>
        <w:rPr>
          <w:sz w:val="24"/>
        </w:rPr>
        <w:t>中心位置</w:t>
      </w:r>
      <w:r>
        <w:rPr>
          <w:rFonts w:hint="eastAsia"/>
          <w:sz w:val="24"/>
        </w:rPr>
        <w:t>处</w:t>
      </w:r>
      <w:r>
        <w:rPr>
          <w:sz w:val="24"/>
        </w:rPr>
        <w:t>的</w:t>
      </w:r>
      <w:r>
        <w:rPr>
          <w:rFonts w:hint="eastAsia"/>
          <w:sz w:val="24"/>
        </w:rPr>
        <w:t>切缝</w:t>
      </w:r>
      <w:r>
        <w:rPr>
          <w:sz w:val="24"/>
        </w:rPr>
        <w:t>前沿</w:t>
      </w:r>
      <w:r>
        <w:rPr>
          <w:rFonts w:hint="eastAsia"/>
          <w:sz w:val="24"/>
        </w:rPr>
        <w:t>特征</w:t>
      </w:r>
      <w:r>
        <w:rPr>
          <w:sz w:val="24"/>
        </w:rPr>
        <w:t>信息</w:t>
      </w:r>
      <w:r>
        <w:rPr>
          <w:rFonts w:hint="eastAsia"/>
          <w:sz w:val="24"/>
        </w:rPr>
        <w:t>并</w:t>
      </w:r>
      <w:r>
        <w:rPr>
          <w:sz w:val="24"/>
        </w:rPr>
        <w:t>不</w:t>
      </w:r>
      <w:r>
        <w:rPr>
          <w:rFonts w:hint="eastAsia"/>
          <w:sz w:val="24"/>
        </w:rPr>
        <w:t>在</w:t>
      </w:r>
      <w:r>
        <w:rPr>
          <w:sz w:val="24"/>
        </w:rPr>
        <w:t>拼合缝处，</w:t>
      </w:r>
      <w:r>
        <w:rPr>
          <w:rFonts w:hint="eastAsia"/>
          <w:sz w:val="24"/>
        </w:rPr>
        <w:t>而</w:t>
      </w:r>
      <w:r>
        <w:rPr>
          <w:sz w:val="24"/>
        </w:rPr>
        <w:t>可能偏向于拼块</w:t>
      </w:r>
      <w:r>
        <w:rPr>
          <w:rFonts w:hint="eastAsia"/>
          <w:sz w:val="24"/>
        </w:rPr>
        <w:t>1或2一侧。</w:t>
      </w:r>
    </w:p>
    <w:p>
      <w:pPr>
        <w:spacing w:line="360" w:lineRule="auto"/>
        <w:ind w:firstLine="480" w:firstLineChars="200"/>
        <w:rPr>
          <w:rFonts w:hint="eastAsia"/>
          <w:sz w:val="24"/>
        </w:rPr>
      </w:pPr>
    </w:p>
    <w:p>
      <w:pPr>
        <w:spacing w:line="360" w:lineRule="auto"/>
        <w:ind w:firstLine="480" w:firstLineChars="200"/>
        <w:jc w:val="center"/>
        <w:rPr>
          <w:rFonts w:hint="eastAsia" w:eastAsia="宋体"/>
          <w:sz w:val="24"/>
          <w:lang w:eastAsia="zh-CN"/>
        </w:rPr>
      </w:pPr>
      <w:r>
        <w:rPr>
          <w:rFonts w:hint="eastAsia" w:eastAsia="宋体"/>
          <w:sz w:val="24"/>
          <w:lang w:eastAsia="zh-CN"/>
        </w:rPr>
        <w:drawing>
          <wp:inline distT="0" distB="0" distL="114300" distR="114300">
            <wp:extent cx="3909695" cy="2936240"/>
            <wp:effectExtent l="0" t="0" r="14605" b="16510"/>
            <wp:docPr id="24" name="图片 24" descr="C:\Users\windr\Desktop\图片42.png图片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windr\Desktop\图片42.png图片42"/>
                    <pic:cNvPicPr>
                      <a:picLocks noChangeAspect="1"/>
                    </pic:cNvPicPr>
                  </pic:nvPicPr>
                  <pic:blipFill>
                    <a:blip r:embed="rId118"/>
                    <a:srcRect/>
                    <a:stretch>
                      <a:fillRect/>
                    </a:stretch>
                  </pic:blipFill>
                  <pic:spPr>
                    <a:xfrm>
                      <a:off x="0" y="0"/>
                      <a:ext cx="3909695" cy="2936240"/>
                    </a:xfrm>
                    <a:prstGeom prst="rect">
                      <a:avLst/>
                    </a:prstGeom>
                  </pic:spPr>
                </pic:pic>
              </a:graphicData>
            </a:graphic>
          </wp:inline>
        </w:drawing>
      </w:r>
    </w:p>
    <w:p>
      <w:pPr>
        <w:spacing w:line="360" w:lineRule="auto"/>
        <w:ind w:firstLine="420" w:firstLineChars="200"/>
        <w:jc w:val="center"/>
        <w:rPr>
          <w:rFonts w:hint="eastAsia"/>
          <w:lang w:val="en-US" w:eastAsia="zh-CN"/>
        </w:rPr>
      </w:pPr>
      <w:r>
        <w:rPr>
          <w:rFonts w:hint="eastAsia"/>
        </w:rPr>
        <w:t>图</w:t>
      </w:r>
      <w:r>
        <w:t>4.12</w:t>
      </w:r>
      <w:r>
        <w:rPr>
          <w:rFonts w:hint="eastAsia"/>
        </w:rPr>
        <w:t xml:space="preserve"> </w:t>
      </w:r>
      <w:r>
        <w:t xml:space="preserve"> </w:t>
      </w:r>
      <w:r>
        <w:rPr>
          <w:rFonts w:hint="eastAsia"/>
          <w:lang w:val="en-US" w:eastAsia="zh-CN"/>
        </w:rPr>
        <w:t>放大设备拍摄下的切缝前沿俯视图</w:t>
      </w:r>
    </w:p>
    <w:p>
      <w:pPr>
        <w:spacing w:line="360" w:lineRule="auto"/>
        <w:ind w:firstLine="420" w:firstLineChars="200"/>
        <w:jc w:val="center"/>
        <w:rPr>
          <w:rFonts w:hint="default"/>
          <w:lang w:val="en-US" w:eastAsia="zh-CN"/>
        </w:rPr>
      </w:pPr>
    </w:p>
    <w:p>
      <w:pPr>
        <w:spacing w:line="360" w:lineRule="auto"/>
        <w:ind w:firstLine="480" w:firstLineChars="200"/>
        <w:rPr>
          <w:sz w:val="24"/>
        </w:rPr>
      </w:pPr>
      <w:r>
        <w:rPr>
          <w:rFonts w:hint="eastAsia"/>
          <w:sz w:val="24"/>
        </w:rPr>
        <w:t>在传统的射流</w:t>
      </w:r>
      <w:r>
        <w:rPr>
          <w:sz w:val="24"/>
        </w:rPr>
        <w:t>实验方法中，</w:t>
      </w:r>
      <w:r>
        <w:rPr>
          <w:rFonts w:hint="eastAsia"/>
          <w:sz w:val="24"/>
        </w:rPr>
        <w:t>往往</w:t>
      </w:r>
      <w:r>
        <w:rPr>
          <w:sz w:val="24"/>
        </w:rPr>
        <w:t>只采集</w:t>
      </w:r>
      <w:r>
        <w:rPr>
          <w:rFonts w:hint="eastAsia"/>
          <w:sz w:val="24"/>
        </w:rPr>
        <w:t>一个垂直于X轴</w:t>
      </w:r>
      <w:r>
        <w:rPr>
          <w:sz w:val="24"/>
        </w:rPr>
        <w:t>横截面上的切割前沿</w:t>
      </w:r>
      <w:r>
        <w:rPr>
          <w:rFonts w:hint="eastAsia"/>
          <w:sz w:val="24"/>
        </w:rPr>
        <w:t>数据</w:t>
      </w:r>
      <w:r>
        <w:rPr>
          <w:sz w:val="24"/>
        </w:rPr>
        <w:t>，</w:t>
      </w:r>
      <w:r>
        <w:rPr>
          <w:rFonts w:hint="eastAsia"/>
          <w:sz w:val="24"/>
        </w:rPr>
        <w:t>是</w:t>
      </w:r>
      <w:r>
        <w:rPr>
          <w:sz w:val="24"/>
        </w:rPr>
        <w:t>无法确保</w:t>
      </w:r>
      <w:r>
        <w:rPr>
          <w:rFonts w:hint="eastAsia"/>
          <w:sz w:val="24"/>
        </w:rPr>
        <w:t>恰好</w:t>
      </w:r>
      <w:r>
        <w:rPr>
          <w:sz w:val="24"/>
        </w:rPr>
        <w:t>采集到射流中心位置处</w:t>
      </w:r>
      <w:r>
        <w:rPr>
          <w:rFonts w:hint="eastAsia"/>
          <w:sz w:val="24"/>
        </w:rPr>
        <w:t>切割最</w:t>
      </w:r>
      <w:r>
        <w:rPr>
          <w:sz w:val="24"/>
        </w:rPr>
        <w:t>前沿信息的</w:t>
      </w:r>
      <w:r>
        <w:rPr>
          <w:rFonts w:hint="eastAsia"/>
          <w:sz w:val="24"/>
        </w:rPr>
        <w:t>。正</w:t>
      </w:r>
      <w:r>
        <w:rPr>
          <w:sz w:val="24"/>
        </w:rPr>
        <w:t>因为</w:t>
      </w:r>
      <w:r>
        <w:rPr>
          <w:rFonts w:hint="eastAsia"/>
          <w:sz w:val="24"/>
        </w:rPr>
        <w:t>本文</w:t>
      </w:r>
      <w:r>
        <w:rPr>
          <w:sz w:val="24"/>
        </w:rPr>
        <w:t>的</w:t>
      </w:r>
      <w:r>
        <w:rPr>
          <w:rFonts w:hint="eastAsia"/>
          <w:sz w:val="24"/>
        </w:rPr>
        <w:t>实验</w:t>
      </w:r>
      <w:r>
        <w:rPr>
          <w:sz w:val="24"/>
        </w:rPr>
        <w:t>方法</w:t>
      </w:r>
      <w:r>
        <w:rPr>
          <w:rFonts w:hint="eastAsia"/>
          <w:sz w:val="24"/>
        </w:rPr>
        <w:t>采集的点云数据</w:t>
      </w:r>
      <w:r>
        <w:rPr>
          <w:sz w:val="24"/>
        </w:rPr>
        <w:t>包</w:t>
      </w:r>
      <w:r>
        <w:rPr>
          <w:rFonts w:hint="eastAsia"/>
          <w:sz w:val="24"/>
        </w:rPr>
        <w:t>含</w:t>
      </w:r>
      <w:r>
        <w:rPr>
          <w:sz w:val="24"/>
        </w:rPr>
        <w:t>了整个切割前沿区域，</w:t>
      </w:r>
      <w:r>
        <w:rPr>
          <w:rFonts w:hint="eastAsia"/>
          <w:sz w:val="24"/>
        </w:rPr>
        <w:t>在进行切割</w:t>
      </w:r>
      <w:r>
        <w:rPr>
          <w:sz w:val="24"/>
        </w:rPr>
        <w:t>前沿关键信息的提取时，可以在X</w:t>
      </w:r>
      <w:r>
        <w:rPr>
          <w:rFonts w:hint="eastAsia"/>
          <w:sz w:val="24"/>
        </w:rPr>
        <w:t>方向多个</w:t>
      </w:r>
      <w:r>
        <w:rPr>
          <w:sz w:val="24"/>
        </w:rPr>
        <w:t>位置进行横截面的</w:t>
      </w:r>
      <w:r>
        <w:rPr>
          <w:rFonts w:hint="eastAsia"/>
          <w:sz w:val="24"/>
        </w:rPr>
        <w:t>截取，</w:t>
      </w:r>
      <w:r>
        <w:rPr>
          <w:sz w:val="24"/>
        </w:rPr>
        <w:t>找到更</w:t>
      </w:r>
      <w:r>
        <w:rPr>
          <w:rFonts w:hint="eastAsia"/>
          <w:sz w:val="24"/>
        </w:rPr>
        <w:t>靠近射流</w:t>
      </w:r>
      <w:r>
        <w:rPr>
          <w:sz w:val="24"/>
        </w:rPr>
        <w:t>中心位置</w:t>
      </w:r>
      <w:r>
        <w:rPr>
          <w:rFonts w:hint="eastAsia"/>
          <w:sz w:val="24"/>
        </w:rPr>
        <w:t>处可信度</w:t>
      </w:r>
      <w:r>
        <w:rPr>
          <w:sz w:val="24"/>
        </w:rPr>
        <w:t>更高</w:t>
      </w:r>
      <w:r>
        <w:rPr>
          <w:rFonts w:hint="eastAsia"/>
          <w:sz w:val="24"/>
        </w:rPr>
        <w:t>的切割</w:t>
      </w:r>
      <w:r>
        <w:rPr>
          <w:sz w:val="24"/>
        </w:rPr>
        <w:t>前沿</w:t>
      </w:r>
      <w:r>
        <w:rPr>
          <w:rFonts w:hint="eastAsia"/>
          <w:sz w:val="24"/>
        </w:rPr>
        <w:t>点云</w:t>
      </w:r>
      <w:r>
        <w:rPr>
          <w:sz w:val="24"/>
        </w:rPr>
        <w:t>数据</w:t>
      </w:r>
      <w:r>
        <w:rPr>
          <w:rFonts w:hint="eastAsia"/>
          <w:sz w:val="24"/>
        </w:rPr>
        <w:t>进行分析</w:t>
      </w:r>
      <w:r>
        <w:rPr>
          <w:sz w:val="24"/>
        </w:rPr>
        <w:t>。</w:t>
      </w:r>
    </w:p>
    <w:p>
      <w:pPr>
        <w:spacing w:line="360" w:lineRule="auto"/>
        <w:rPr>
          <w:sz w:val="24"/>
        </w:rPr>
      </w:pPr>
    </w:p>
    <w:p>
      <w:pPr>
        <w:spacing w:line="360" w:lineRule="auto"/>
        <w:jc w:val="center"/>
        <w:rPr>
          <w:sz w:val="24"/>
        </w:rPr>
      </w:pPr>
      <w:r>
        <w:rPr>
          <w:sz w:val="24"/>
        </w:rPr>
        <mc:AlternateContent>
          <mc:Choice Requires="wps">
            <w:drawing>
              <wp:anchor distT="0" distB="0" distL="114300" distR="114300" simplePos="0" relativeHeight="251673600" behindDoc="0" locked="0" layoutInCell="1" allowOverlap="1">
                <wp:simplePos x="0" y="0"/>
                <wp:positionH relativeFrom="column">
                  <wp:posOffset>1809115</wp:posOffset>
                </wp:positionH>
                <wp:positionV relativeFrom="paragraph">
                  <wp:posOffset>1337310</wp:posOffset>
                </wp:positionV>
                <wp:extent cx="621030" cy="259080"/>
                <wp:effectExtent l="0" t="0" r="0" b="0"/>
                <wp:wrapNone/>
                <wp:docPr id="91" name="文本框 91"/>
                <wp:cNvGraphicFramePr/>
                <a:graphic xmlns:a="http://schemas.openxmlformats.org/drawingml/2006/main">
                  <a:graphicData uri="http://schemas.microsoft.com/office/word/2010/wordprocessingShape">
                    <wps:wsp>
                      <wps:cNvSpPr txBox="1">
                        <a:spLocks noChangeArrowheads="1"/>
                      </wps:cNvSpPr>
                      <wps:spPr bwMode="auto">
                        <a:xfrm>
                          <a:off x="0" y="0"/>
                          <a:ext cx="621030" cy="259080"/>
                        </a:xfrm>
                        <a:prstGeom prst="rect">
                          <a:avLst/>
                        </a:prstGeom>
                        <a:noFill/>
                        <a:ln>
                          <a:noFill/>
                        </a:ln>
                        <a:effectLst/>
                      </wps:spPr>
                      <wps:txbx>
                        <w:txbxContent>
                          <w:p>
                            <w:pPr>
                              <w:rPr>
                                <w:color w:val="FF0000"/>
                              </w:rPr>
                            </w:pPr>
                            <w:r>
                              <w:rPr>
                                <w:rFonts w:hint="eastAsia"/>
                                <w:color w:val="FF0000"/>
                              </w:rPr>
                              <w:t>偏差</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142.45pt;margin-top:105.3pt;height:20.4pt;width:48.9pt;z-index:251673600;mso-width-relative:page;mso-height-relative:page;" filled="f" stroked="f" coordsize="21600,21600" o:gfxdata="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Is39NNgAAAAL&#10;AQAADwAAAAAAAAABACAAAAAiAAAAZHJzL2Rvd25yZXYueG1sUEsBAhQAFAAAAAgAh07iQCN5E10c&#10;AgAAJAQAAA4AAAAAAAAAAQAgAAAAJwEAAGRycy9lMm9Eb2MueG1sUEsFBgAAAAAGAAYAWQEAALUF&#10;AAAAAA==&#10;">
                <v:fill on="f" focussize="0,0"/>
                <v:stroke on="f"/>
                <v:imagedata o:title=""/>
                <o:lock v:ext="edit" aspectratio="f"/>
                <v:textbox>
                  <w:txbxContent>
                    <w:p>
                      <w:pPr>
                        <w:rPr>
                          <w:color w:val="FF0000"/>
                        </w:rPr>
                      </w:pPr>
                      <w:r>
                        <w:rPr>
                          <w:rFonts w:hint="eastAsia"/>
                          <w:color w:val="FF0000"/>
                        </w:rPr>
                        <w:t>偏差</w:t>
                      </w:r>
                    </w:p>
                  </w:txbxContent>
                </v:textbox>
              </v:shape>
            </w:pict>
          </mc:Fallback>
        </mc:AlternateContent>
      </w:r>
      <w:r>
        <w:rPr>
          <w:sz w:val="24"/>
        </w:rPr>
        <mc:AlternateContent>
          <mc:Choice Requires="wps">
            <w:drawing>
              <wp:anchor distT="0" distB="0" distL="114300" distR="114300" simplePos="0" relativeHeight="251672576" behindDoc="0" locked="0" layoutInCell="1" allowOverlap="1">
                <wp:simplePos x="0" y="0"/>
                <wp:positionH relativeFrom="column">
                  <wp:posOffset>2550795</wp:posOffset>
                </wp:positionH>
                <wp:positionV relativeFrom="paragraph">
                  <wp:posOffset>1234440</wp:posOffset>
                </wp:positionV>
                <wp:extent cx="635" cy="439420"/>
                <wp:effectExtent l="37465" t="0" r="38100" b="17780"/>
                <wp:wrapNone/>
                <wp:docPr id="138" name="直接箭头连接符 138"/>
                <wp:cNvGraphicFramePr/>
                <a:graphic xmlns:a="http://schemas.openxmlformats.org/drawingml/2006/main">
                  <a:graphicData uri="http://schemas.microsoft.com/office/word/2010/wordprocessingShape">
                    <wps:wsp>
                      <wps:cNvCnPr>
                        <a:cxnSpLocks noChangeShapeType="1"/>
                      </wps:cNvCnPr>
                      <wps:spPr bwMode="auto">
                        <a:xfrm flipV="1">
                          <a:off x="0" y="0"/>
                          <a:ext cx="635" cy="439420"/>
                        </a:xfrm>
                        <a:prstGeom prst="straightConnector1">
                          <a:avLst/>
                        </a:prstGeom>
                        <a:noFill/>
                        <a:ln w="9525">
                          <a:solidFill>
                            <a:srgbClr val="FF0000"/>
                          </a:solidFill>
                          <a:round/>
                          <a:tailEnd type="triangle" w="med" len="med"/>
                        </a:ln>
                        <a:effectLst/>
                      </wps:spPr>
                      <wps:bodyPr/>
                    </wps:wsp>
                  </a:graphicData>
                </a:graphic>
              </wp:anchor>
            </w:drawing>
          </mc:Choice>
          <mc:Fallback>
            <w:pict>
              <v:shape id="_x0000_s1026" o:spid="_x0000_s1026" o:spt="32" type="#_x0000_t32" style="position:absolute;left:0pt;flip:y;margin-left:200.85pt;margin-top:97.2pt;height:34.6pt;width:0.05pt;z-index:251672576;mso-width-relative:page;mso-height-relative:page;" filled="f" stroked="t" coordsize="21600,21600" o:gfxdata="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5U&#10;5qzbAAAACwEAAA8AAAAAAAAAAQAgAAAAIgAAAGRycy9kb3ducmV2LnhtbFBLAQIUABQAAAAIAIdO&#10;4kCBoX0wIAIAAAkEAAAOAAAAAAAAAAEAIAAAACoBAABkcnMvZTJvRG9jLnhtbFBLBQYAAAAABgAG&#10;AFkBAAC8BQAAAAA=&#10;">
                <v:fill on="f" focussize="0,0"/>
                <v:stroke color="#FF0000" joinstyle="round" endarrow="block"/>
                <v:imagedata o:title=""/>
                <o:lock v:ext="edit" aspectratio="f"/>
              </v:shape>
            </w:pict>
          </mc:Fallback>
        </mc:AlternateContent>
      </w:r>
      <w:r>
        <w:rPr>
          <w:sz w:val="24"/>
        </w:rPr>
        <mc:AlternateContent>
          <mc:Choice Requires="wps">
            <w:drawing>
              <wp:anchor distT="0" distB="0" distL="114300" distR="114300" simplePos="0" relativeHeight="251671552" behindDoc="0" locked="0" layoutInCell="1" allowOverlap="1">
                <wp:simplePos x="0" y="0"/>
                <wp:positionH relativeFrom="column">
                  <wp:posOffset>2550795</wp:posOffset>
                </wp:positionH>
                <wp:positionV relativeFrom="paragraph">
                  <wp:posOffset>785495</wp:posOffset>
                </wp:positionV>
                <wp:extent cx="0" cy="361950"/>
                <wp:effectExtent l="38100" t="0" r="38100" b="0"/>
                <wp:wrapNone/>
                <wp:docPr id="144" name="直接箭头连接符 144"/>
                <wp:cNvGraphicFramePr/>
                <a:graphic xmlns:a="http://schemas.openxmlformats.org/drawingml/2006/main">
                  <a:graphicData uri="http://schemas.microsoft.com/office/word/2010/wordprocessingShape">
                    <wps:wsp>
                      <wps:cNvCnPr>
                        <a:cxnSpLocks noChangeShapeType="1"/>
                      </wps:cNvCnPr>
                      <wps:spPr bwMode="auto">
                        <a:xfrm>
                          <a:off x="0" y="0"/>
                          <a:ext cx="0" cy="361950"/>
                        </a:xfrm>
                        <a:prstGeom prst="straightConnector1">
                          <a:avLst/>
                        </a:prstGeom>
                        <a:noFill/>
                        <a:ln w="9525">
                          <a:solidFill>
                            <a:srgbClr val="FF0000"/>
                          </a:solidFill>
                          <a:round/>
                          <a:tailEnd type="triangle" w="med" len="med"/>
                        </a:ln>
                        <a:effectLst/>
                      </wps:spPr>
                      <wps:bodyPr/>
                    </wps:wsp>
                  </a:graphicData>
                </a:graphic>
              </wp:anchor>
            </w:drawing>
          </mc:Choice>
          <mc:Fallback>
            <w:pict>
              <v:shape id="_x0000_s1026" o:spid="_x0000_s1026" o:spt="32" type="#_x0000_t32" style="position:absolute;left:0pt;margin-left:200.85pt;margin-top:61.85pt;height:28.5pt;width:0pt;z-index:251671552;mso-width-relative:page;mso-height-relative:page;" filled="f" stroked="t" coordsize="21600,21600" o:gfxdata="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a3fUv2AAAAAsBAAAP&#10;AAAAAAAAAAEAIAAAACIAAABkcnMvZG93bnJldi54bWxQSwECFAAUAAAACACHTuJA7ZlPdBgCAAD9&#10;AwAADgAAAAAAAAABACAAAAAnAQAAZHJzL2Uyb0RvYy54bWxQSwUGAAAAAAYABgBZAQAAsQUAAAAA&#10;">
                <v:fill on="f" focussize="0,0"/>
                <v:stroke color="#FF0000" joinstyle="round" endarrow="block"/>
                <v:imagedata o:title=""/>
                <o:lock v:ext="edit" aspectratio="f"/>
              </v:shape>
            </w:pict>
          </mc:Fallback>
        </mc:AlternateContent>
      </w:r>
      <w:r>
        <w:rPr>
          <w:sz w:val="24"/>
        </w:rPr>
        <mc:AlternateContent>
          <mc:Choice Requires="wps">
            <w:drawing>
              <wp:anchor distT="0" distB="0" distL="114300" distR="114300" simplePos="0" relativeHeight="251670528" behindDoc="0" locked="0" layoutInCell="1" allowOverlap="1">
                <wp:simplePos x="0" y="0"/>
                <wp:positionH relativeFrom="column">
                  <wp:posOffset>2283460</wp:posOffset>
                </wp:positionH>
                <wp:positionV relativeFrom="paragraph">
                  <wp:posOffset>1233805</wp:posOffset>
                </wp:positionV>
                <wp:extent cx="2501900" cy="635"/>
                <wp:effectExtent l="0" t="0" r="0" b="0"/>
                <wp:wrapNone/>
                <wp:docPr id="149" name="直接箭头连接符 149"/>
                <wp:cNvGraphicFramePr/>
                <a:graphic xmlns:a="http://schemas.openxmlformats.org/drawingml/2006/main">
                  <a:graphicData uri="http://schemas.microsoft.com/office/word/2010/wordprocessingShape">
                    <wps:wsp>
                      <wps:cNvCnPr>
                        <a:cxnSpLocks noChangeShapeType="1"/>
                      </wps:cNvCnPr>
                      <wps:spPr bwMode="auto">
                        <a:xfrm>
                          <a:off x="0" y="0"/>
                          <a:ext cx="2501900" cy="635"/>
                        </a:xfrm>
                        <a:prstGeom prst="straightConnector1">
                          <a:avLst/>
                        </a:prstGeom>
                        <a:noFill/>
                        <a:ln w="9525">
                          <a:solidFill>
                            <a:srgbClr val="FF0000"/>
                          </a:solidFill>
                          <a:round/>
                        </a:ln>
                        <a:effectLst/>
                      </wps:spPr>
                      <wps:bodyPr/>
                    </wps:wsp>
                  </a:graphicData>
                </a:graphic>
              </wp:anchor>
            </w:drawing>
          </mc:Choice>
          <mc:Fallback>
            <w:pict>
              <v:shape id="_x0000_s1026" o:spid="_x0000_s1026" o:spt="32" type="#_x0000_t32" style="position:absolute;left:0pt;margin-left:179.8pt;margin-top:97.15pt;height:0.05pt;width:197pt;z-index:251670528;mso-width-relative:page;mso-height-relative:page;" filled="f" stroked="t" coordsize="21600,21600" o:gfxdata="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JuKwdLaAAAACwEAAA8AAAAAAAAAAQAgAAAAIgAAAGRycy9k&#10;b3ducmV2LnhtbFBLAQIUABQAAAAIAIdO4kAGtJiuAAIAANIDAAAOAAAAAAAAAAEAIAAAACkBAABk&#10;cnMvZTJvRG9jLnhtbFBLBQYAAAAABgAGAFkBAACbBQAAAAA=&#10;">
                <v:fill on="f" focussize="0,0"/>
                <v:stroke color="#FF0000" joinstyle="round"/>
                <v:imagedata o:title=""/>
                <o:lock v:ext="edit" aspectratio="f"/>
              </v:shape>
            </w:pict>
          </mc:Fallback>
        </mc:AlternateContent>
      </w:r>
      <w:r>
        <w:rPr>
          <w:color w:val="auto"/>
          <w:sz w:val="24"/>
          <w:u w:val="none"/>
        </w:rPr>
        <w:drawing>
          <wp:inline distT="0" distB="0" distL="0" distR="0">
            <wp:extent cx="4380230" cy="2405380"/>
            <wp:effectExtent l="0" t="0" r="1270" b="13970"/>
            <wp:docPr id="150" name="图片 150" descr="C:\Users\windr\Desktop\图片23.png图片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windr\Desktop\图片23.png图片23"/>
                    <pic:cNvPicPr>
                      <a:picLocks noChangeAspect="1" noChangeArrowheads="1"/>
                    </pic:cNvPicPr>
                  </pic:nvPicPr>
                  <pic:blipFill>
                    <a:blip r:embed="rId119"/>
                    <a:srcRect/>
                    <a:stretch>
                      <a:fillRect/>
                    </a:stretch>
                  </pic:blipFill>
                  <pic:spPr>
                    <a:xfrm>
                      <a:off x="0" y="0"/>
                      <a:ext cx="4380230" cy="2405380"/>
                    </a:xfrm>
                    <a:prstGeom prst="rect">
                      <a:avLst/>
                    </a:prstGeom>
                    <a:noFill/>
                    <a:ln>
                      <a:noFill/>
                    </a:ln>
                  </pic:spPr>
                </pic:pic>
              </a:graphicData>
            </a:graphic>
          </wp:inline>
        </w:drawing>
      </w:r>
    </w:p>
    <w:p>
      <w:pPr>
        <w:spacing w:line="360" w:lineRule="auto"/>
        <w:ind w:firstLine="420" w:firstLineChars="200"/>
        <w:jc w:val="center"/>
      </w:pPr>
      <w:r>
        <w:rPr>
          <w:rFonts w:hint="eastAsia"/>
        </w:rPr>
        <w:t>图</w:t>
      </w:r>
      <w:r>
        <w:t>4.1</w:t>
      </w:r>
      <w:r>
        <w:rPr>
          <w:rFonts w:hint="eastAsia"/>
          <w:lang w:val="en-US" w:eastAsia="zh-CN"/>
        </w:rPr>
        <w:t>3</w:t>
      </w:r>
      <w:r>
        <w:rPr>
          <w:rFonts w:hint="eastAsia"/>
        </w:rPr>
        <w:t xml:space="preserve"> </w:t>
      </w:r>
      <w:r>
        <w:t xml:space="preserve"> </w:t>
      </w:r>
      <w:r>
        <w:rPr>
          <w:rFonts w:hint="eastAsia"/>
        </w:rPr>
        <w:t>射流中心</w:t>
      </w:r>
      <w:r>
        <w:t>与</w:t>
      </w:r>
      <w:r>
        <w:rPr>
          <w:rFonts w:hint="eastAsia"/>
        </w:rPr>
        <w:t>拼合缝的</w:t>
      </w:r>
      <w:r>
        <w:t>位置偏差</w:t>
      </w:r>
    </w:p>
    <w:p>
      <w:pPr>
        <w:spacing w:line="360" w:lineRule="auto"/>
        <w:rPr>
          <w:sz w:val="24"/>
        </w:rPr>
      </w:pPr>
    </w:p>
    <w:p>
      <w:pPr>
        <w:spacing w:line="360" w:lineRule="auto"/>
        <w:ind w:firstLine="480" w:firstLineChars="200"/>
        <w:rPr>
          <w:sz w:val="24"/>
        </w:rPr>
      </w:pPr>
      <w:r>
        <w:rPr>
          <w:rFonts w:hint="eastAsia"/>
          <w:sz w:val="24"/>
        </w:rPr>
        <w:t>基于</w:t>
      </w:r>
      <w:r>
        <w:rPr>
          <w:sz w:val="24"/>
        </w:rPr>
        <w:t>上述分析，</w:t>
      </w:r>
      <w:r>
        <w:rPr>
          <w:rFonts w:hint="eastAsia"/>
          <w:sz w:val="24"/>
        </w:rPr>
        <w:t>本文通过借助</w:t>
      </w:r>
      <w:r>
        <w:rPr>
          <w:sz w:val="24"/>
        </w:rPr>
        <w:t>MATLAB</w:t>
      </w:r>
      <w:r>
        <w:rPr>
          <w:rFonts w:hint="eastAsia"/>
          <w:sz w:val="24"/>
        </w:rPr>
        <w:t>软件处理切缝点云数据，首先找到切缝点云横坐标集合</w:t>
      </w:r>
      <w:r>
        <w:rPr>
          <w:sz w:val="24"/>
        </w:rPr>
        <w:t>X</w:t>
      </w:r>
      <w:r>
        <w:rPr>
          <w:rFonts w:hint="eastAsia"/>
          <w:sz w:val="24"/>
        </w:rPr>
        <w:t>中最大值和最小值</w:t>
      </w:r>
      <w:r>
        <w:rPr>
          <w:sz w:val="24"/>
        </w:rPr>
        <w:t xml:space="preserve"> </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max</m:t>
            </m:r>
            <m:ctrlPr>
              <w:rPr>
                <w:rFonts w:ascii="Cambria Math" w:hAnsi="Cambria Math"/>
              </w:rPr>
            </m:ctrlPr>
          </m:sub>
        </m:sSub>
      </m:oMath>
      <w:r>
        <w:rPr>
          <w:rFonts w:hint="eastAsia"/>
          <w:sz w:val="24"/>
        </w:rPr>
        <w:t>，</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min</m:t>
            </m:r>
            <m:ctrlPr>
              <w:rPr>
                <w:rFonts w:ascii="Cambria Math" w:hAnsi="Cambria Math"/>
              </w:rPr>
            </m:ctrlPr>
          </m:sub>
        </m:sSub>
      </m:oMath>
      <w:r>
        <w:rPr>
          <w:rFonts w:hint="eastAsia"/>
          <w:sz w:val="24"/>
        </w:rPr>
        <w:t>，在</w:t>
      </w:r>
      <m:oMath>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min</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max</m:t>
            </m:r>
            <m:ctrlPr>
              <w:rPr>
                <w:rFonts w:ascii="Cambria Math" w:hAnsi="Cambria Math"/>
              </w:rPr>
            </m:ctrlPr>
          </m:sub>
        </m:sSub>
        <m:r>
          <m:rPr/>
          <w:rPr>
            <w:rFonts w:ascii="Cambria Math" w:hAnsi="Cambria Math"/>
          </w:rPr>
          <m:t>)</m:t>
        </m:r>
      </m:oMath>
      <w:r>
        <w:rPr>
          <w:rFonts w:hint="eastAsia"/>
          <w:sz w:val="24"/>
        </w:rPr>
        <w:t>区间内选取</w:t>
      </w:r>
      <w:r>
        <w:rPr>
          <w:sz w:val="24"/>
        </w:rPr>
        <w:t>5</w:t>
      </w:r>
      <w:r>
        <w:rPr>
          <w:rFonts w:hint="eastAsia"/>
          <w:sz w:val="24"/>
        </w:rPr>
        <w:t>个</w:t>
      </w:r>
      <w:r>
        <w:rPr>
          <w:sz w:val="24"/>
        </w:rPr>
        <w:t>X</w:t>
      </w:r>
      <w:r>
        <w:rPr>
          <w:rFonts w:hint="eastAsia"/>
          <w:sz w:val="24"/>
        </w:rPr>
        <w:t>轴</w:t>
      </w:r>
      <w:r>
        <w:rPr>
          <w:sz w:val="24"/>
        </w:rPr>
        <w:t>的</w:t>
      </w:r>
      <w:r>
        <w:rPr>
          <w:rFonts w:hint="eastAsia"/>
          <w:sz w:val="24"/>
        </w:rPr>
        <w:t>坐标值</w:t>
      </w:r>
      <m:oMath>
        <m:f>
          <m:fPr>
            <m:ctrlPr>
              <w:rPr>
                <w:rFonts w:ascii="Cambria Math" w:hAnsi="Cambria Math"/>
              </w:rPr>
            </m:ctrlPr>
          </m:fPr>
          <m:num>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max</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min</m:t>
                </m:r>
                <m:ctrlPr>
                  <w:rPr>
                    <w:rFonts w:ascii="Cambria Math" w:hAnsi="Cambria Math"/>
                  </w:rPr>
                </m:ctrlPr>
              </m:sub>
            </m:sSub>
            <m:ctrlPr>
              <w:rPr>
                <w:rFonts w:ascii="Cambria Math" w:hAnsi="Cambria Math"/>
              </w:rPr>
            </m:ctrlPr>
          </m:num>
          <m:den>
            <m:r>
              <m:rPr/>
              <w:rPr>
                <w:rFonts w:ascii="Cambria Math" w:hAnsi="Cambria Math"/>
              </w:rPr>
              <m:t>2</m:t>
            </m:r>
            <m:ctrlPr>
              <w:rPr>
                <w:rFonts w:ascii="Cambria Math" w:hAnsi="Cambria Math"/>
              </w:rPr>
            </m:ctrlPr>
          </m:den>
        </m:f>
        <m:r>
          <m:rPr/>
          <w:rPr>
            <w:rFonts w:ascii="Cambria Math" w:hAnsi="Cambria Math"/>
          </w:rPr>
          <m:t>−0.35</m:t>
        </m:r>
      </m:oMath>
      <w:r>
        <w:rPr>
          <w:rFonts w:hint="eastAsia"/>
          <w:sz w:val="24"/>
        </w:rPr>
        <w:t>、</w:t>
      </w:r>
      <w:r>
        <w:rPr>
          <w:sz w:val="24"/>
        </w:rPr>
        <w:t xml:space="preserve"> </w:t>
      </w:r>
      <m:oMath>
        <m:f>
          <m:fPr>
            <m:ctrlPr>
              <w:rPr>
                <w:rFonts w:ascii="Cambria Math" w:hAnsi="Cambria Math"/>
              </w:rPr>
            </m:ctrlPr>
          </m:fPr>
          <m:num>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max</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min</m:t>
                </m:r>
                <m:ctrlPr>
                  <w:rPr>
                    <w:rFonts w:ascii="Cambria Math" w:hAnsi="Cambria Math"/>
                  </w:rPr>
                </m:ctrlPr>
              </m:sub>
            </m:sSub>
            <m:ctrlPr>
              <w:rPr>
                <w:rFonts w:ascii="Cambria Math" w:hAnsi="Cambria Math"/>
              </w:rPr>
            </m:ctrlPr>
          </m:num>
          <m:den>
            <m:r>
              <m:rPr/>
              <w:rPr>
                <w:rFonts w:ascii="Cambria Math" w:hAnsi="Cambria Math"/>
              </w:rPr>
              <m:t>2</m:t>
            </m:r>
            <m:ctrlPr>
              <w:rPr>
                <w:rFonts w:ascii="Cambria Math" w:hAnsi="Cambria Math"/>
              </w:rPr>
            </m:ctrlPr>
          </m:den>
        </m:f>
        <m:r>
          <m:rPr/>
          <w:rPr>
            <w:rFonts w:ascii="Cambria Math" w:hAnsi="Cambria Math"/>
          </w:rPr>
          <m:t>−0.175</m:t>
        </m:r>
      </m:oMath>
      <w:r>
        <w:rPr>
          <w:rFonts w:hint="eastAsia"/>
          <w:sz w:val="24"/>
        </w:rPr>
        <w:t>、</w:t>
      </w:r>
      <m:oMath>
        <m:f>
          <m:fPr>
            <m:ctrlPr>
              <w:rPr>
                <w:rFonts w:ascii="Cambria Math" w:hAnsi="Cambria Math"/>
              </w:rPr>
            </m:ctrlPr>
          </m:fPr>
          <m:num>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max</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min</m:t>
                </m:r>
                <m:ctrlPr>
                  <w:rPr>
                    <w:rFonts w:ascii="Cambria Math" w:hAnsi="Cambria Math"/>
                  </w:rPr>
                </m:ctrlPr>
              </m:sub>
            </m:sSub>
            <m:ctrlPr>
              <w:rPr>
                <w:rFonts w:ascii="Cambria Math" w:hAnsi="Cambria Math"/>
              </w:rPr>
            </m:ctrlPr>
          </m:num>
          <m:den>
            <m:r>
              <m:rPr/>
              <w:rPr>
                <w:rFonts w:ascii="Cambria Math" w:hAnsi="Cambria Math"/>
              </w:rPr>
              <m:t>2</m:t>
            </m:r>
            <m:ctrlPr>
              <w:rPr>
                <w:rFonts w:ascii="Cambria Math" w:hAnsi="Cambria Math"/>
              </w:rPr>
            </m:ctrlPr>
          </m:den>
        </m:f>
      </m:oMath>
      <w:r>
        <w:rPr>
          <w:rFonts w:hint="eastAsia"/>
          <w:sz w:val="24"/>
        </w:rPr>
        <w:t>、</w:t>
      </w:r>
      <w:r>
        <w:rPr>
          <w:sz w:val="24"/>
        </w:rPr>
        <w:t xml:space="preserve"> </w:t>
      </w:r>
      <m:oMath>
        <m:f>
          <m:fPr>
            <m:ctrlPr>
              <w:rPr>
                <w:rFonts w:ascii="Cambria Math" w:hAnsi="Cambria Math"/>
              </w:rPr>
            </m:ctrlPr>
          </m:fPr>
          <m:num>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max</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min</m:t>
                </m:r>
                <m:ctrlPr>
                  <w:rPr>
                    <w:rFonts w:ascii="Cambria Math" w:hAnsi="Cambria Math"/>
                  </w:rPr>
                </m:ctrlPr>
              </m:sub>
            </m:sSub>
            <m:ctrlPr>
              <w:rPr>
                <w:rFonts w:ascii="Cambria Math" w:hAnsi="Cambria Math"/>
              </w:rPr>
            </m:ctrlPr>
          </m:num>
          <m:den>
            <m:r>
              <m:rPr/>
              <w:rPr>
                <w:rFonts w:ascii="Cambria Math" w:hAnsi="Cambria Math"/>
              </w:rPr>
              <m:t>2</m:t>
            </m:r>
            <m:ctrlPr>
              <w:rPr>
                <w:rFonts w:ascii="Cambria Math" w:hAnsi="Cambria Math"/>
              </w:rPr>
            </m:ctrlPr>
          </m:den>
        </m:f>
        <m:r>
          <m:rPr/>
          <w:rPr>
            <w:rFonts w:ascii="Cambria Math" w:hAnsi="Cambria Math"/>
          </w:rPr>
          <m:t>+0.175</m:t>
        </m:r>
      </m:oMath>
      <w:r>
        <w:rPr>
          <w:rFonts w:hint="eastAsia"/>
          <w:sz w:val="24"/>
        </w:rPr>
        <w:t>、</w:t>
      </w:r>
      <w:r>
        <w:rPr>
          <w:sz w:val="24"/>
        </w:rPr>
        <w:t xml:space="preserve"> </w:t>
      </w:r>
      <m:oMath>
        <m:f>
          <m:fPr>
            <m:ctrlPr>
              <w:rPr>
                <w:rFonts w:ascii="Cambria Math" w:hAnsi="Cambria Math"/>
              </w:rPr>
            </m:ctrlPr>
          </m:fPr>
          <m:num>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max</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min</m:t>
                </m:r>
                <m:ctrlPr>
                  <w:rPr>
                    <w:rFonts w:ascii="Cambria Math" w:hAnsi="Cambria Math"/>
                  </w:rPr>
                </m:ctrlPr>
              </m:sub>
            </m:sSub>
            <m:ctrlPr>
              <w:rPr>
                <w:rFonts w:ascii="Cambria Math" w:hAnsi="Cambria Math"/>
              </w:rPr>
            </m:ctrlPr>
          </m:num>
          <m:den>
            <m:r>
              <m:rPr/>
              <w:rPr>
                <w:rFonts w:ascii="Cambria Math" w:hAnsi="Cambria Math"/>
              </w:rPr>
              <m:t>2</m:t>
            </m:r>
            <m:ctrlPr>
              <w:rPr>
                <w:rFonts w:ascii="Cambria Math" w:hAnsi="Cambria Math"/>
              </w:rPr>
            </m:ctrlPr>
          </m:den>
        </m:f>
        <m:r>
          <m:rPr/>
          <w:rPr>
            <w:rFonts w:ascii="Cambria Math" w:hAnsi="Cambria Math"/>
          </w:rPr>
          <m:t>+0.35</m:t>
        </m:r>
      </m:oMath>
      <w:r>
        <w:rPr>
          <w:rFonts w:hint="eastAsia"/>
          <w:sz w:val="24"/>
        </w:rPr>
        <w:t>，如图</w:t>
      </w:r>
      <w:r>
        <w:rPr>
          <w:sz w:val="24"/>
        </w:rPr>
        <w:t>4.1</w:t>
      </w:r>
      <w:r>
        <w:rPr>
          <w:rFonts w:hint="eastAsia"/>
          <w:sz w:val="24"/>
          <w:lang w:val="en-US" w:eastAsia="zh-CN"/>
        </w:rPr>
        <w:t>4</w:t>
      </w:r>
      <w:r>
        <w:rPr>
          <w:rFonts w:hint="eastAsia"/>
          <w:sz w:val="24"/>
        </w:rPr>
        <w:t>所示。本文将</w:t>
      </w:r>
      <w:r>
        <w:rPr>
          <w:sz w:val="24"/>
        </w:rPr>
        <w:t>切缝</w:t>
      </w:r>
      <w:r>
        <w:rPr>
          <w:rFonts w:hint="eastAsia"/>
          <w:sz w:val="24"/>
        </w:rPr>
        <w:t>的</w:t>
      </w:r>
      <w:r>
        <w:rPr>
          <w:sz w:val="24"/>
        </w:rPr>
        <w:t>点云数据以这</w:t>
      </w:r>
      <w:r>
        <w:rPr>
          <w:rFonts w:hint="eastAsia"/>
          <w:sz w:val="24"/>
        </w:rPr>
        <w:t>五个X轴</w:t>
      </w:r>
      <w:r>
        <w:rPr>
          <w:sz w:val="24"/>
        </w:rPr>
        <w:t>坐标值的横截面</w:t>
      </w:r>
      <w:r>
        <w:rPr>
          <w:rFonts w:hint="eastAsia"/>
          <w:sz w:val="24"/>
        </w:rPr>
        <w:t>进行</w:t>
      </w:r>
      <w:r>
        <w:rPr>
          <w:sz w:val="24"/>
        </w:rPr>
        <w:t>了</w:t>
      </w:r>
      <w:r>
        <w:rPr>
          <w:rFonts w:hint="eastAsia"/>
          <w:sz w:val="24"/>
        </w:rPr>
        <w:t>划分</w:t>
      </w:r>
      <w:r>
        <w:rPr>
          <w:sz w:val="24"/>
        </w:rPr>
        <w:t>，划分得</w:t>
      </w:r>
      <w:r>
        <w:rPr>
          <w:rFonts w:hint="eastAsia"/>
          <w:sz w:val="24"/>
        </w:rPr>
        <w:t>越多越细致</w:t>
      </w:r>
      <w:r>
        <w:rPr>
          <w:sz w:val="24"/>
        </w:rPr>
        <w:t>，得到</w:t>
      </w:r>
      <w:r>
        <w:rPr>
          <w:rFonts w:hint="eastAsia"/>
          <w:sz w:val="24"/>
        </w:rPr>
        <w:t>的</w:t>
      </w:r>
      <w:r>
        <w:rPr>
          <w:sz w:val="24"/>
        </w:rPr>
        <w:t>结果也就</w:t>
      </w:r>
      <w:r>
        <w:rPr>
          <w:rFonts w:hint="eastAsia"/>
          <w:sz w:val="24"/>
        </w:rPr>
        <w:t>越能代表</w:t>
      </w:r>
      <w:r>
        <w:rPr>
          <w:sz w:val="24"/>
        </w:rPr>
        <w:t>射流中心</w:t>
      </w:r>
      <w:r>
        <w:rPr>
          <w:rFonts w:hint="eastAsia"/>
          <w:sz w:val="24"/>
        </w:rPr>
        <w:t>处的</w:t>
      </w:r>
      <w:r>
        <w:rPr>
          <w:sz w:val="24"/>
        </w:rPr>
        <w:t>点</w:t>
      </w:r>
      <w:r>
        <w:rPr>
          <w:rFonts w:hint="eastAsia"/>
          <w:sz w:val="24"/>
        </w:rPr>
        <w:t>集合</w:t>
      </w:r>
      <w:r>
        <w:rPr>
          <w:sz w:val="24"/>
        </w:rPr>
        <w:t>。</w:t>
      </w:r>
      <w:r>
        <w:rPr>
          <w:rFonts w:hint="eastAsia"/>
          <w:sz w:val="24"/>
        </w:rPr>
        <w:t>接着</w:t>
      </w:r>
      <w:r>
        <w:rPr>
          <w:sz w:val="24"/>
        </w:rPr>
        <w:t>，</w:t>
      </w:r>
      <w:r>
        <w:rPr>
          <w:rFonts w:hint="eastAsia"/>
          <w:sz w:val="24"/>
        </w:rPr>
        <w:t>以这五个</w:t>
      </w:r>
      <w:r>
        <w:rPr>
          <w:sz w:val="24"/>
        </w:rPr>
        <w:t>横截面</w:t>
      </w:r>
      <w:r>
        <w:rPr>
          <w:rFonts w:hint="eastAsia"/>
          <w:sz w:val="24"/>
        </w:rPr>
        <w:t>截取</w:t>
      </w:r>
      <w:r>
        <w:rPr>
          <w:sz w:val="24"/>
        </w:rPr>
        <w:t>±0.015</w:t>
      </w:r>
      <w:r>
        <w:rPr>
          <w:rFonts w:hint="eastAsia"/>
          <w:sz w:val="24"/>
        </w:rPr>
        <w:t>区间内的点集合，如图</w:t>
      </w:r>
      <w:r>
        <w:rPr>
          <w:sz w:val="24"/>
        </w:rPr>
        <w:t>4.1</w:t>
      </w:r>
      <w:r>
        <w:rPr>
          <w:rFonts w:hint="eastAsia"/>
          <w:sz w:val="24"/>
          <w:lang w:val="en-US" w:eastAsia="zh-CN"/>
        </w:rPr>
        <w:t>5</w:t>
      </w:r>
      <w:r>
        <w:rPr>
          <w:rFonts w:hint="eastAsia"/>
          <w:sz w:val="24"/>
        </w:rPr>
        <w:t>所示，</w:t>
      </w:r>
      <w:r>
        <w:rPr>
          <w:sz w:val="24"/>
        </w:rPr>
        <w:t>可</w:t>
      </w:r>
      <w:r>
        <w:rPr>
          <w:rFonts w:hint="eastAsia"/>
          <w:sz w:val="24"/>
        </w:rPr>
        <w:t>分别</w:t>
      </w:r>
      <w:r>
        <w:rPr>
          <w:sz w:val="24"/>
        </w:rPr>
        <w:t>得到五</w:t>
      </w:r>
      <w:r>
        <w:rPr>
          <w:rFonts w:hint="eastAsia"/>
          <w:sz w:val="24"/>
        </w:rPr>
        <w:t>个不同</w:t>
      </w:r>
      <w:r>
        <w:rPr>
          <w:sz w:val="24"/>
        </w:rPr>
        <w:t>位置的</w:t>
      </w:r>
      <w:r>
        <w:rPr>
          <w:rFonts w:hint="eastAsia"/>
          <w:sz w:val="24"/>
        </w:rPr>
        <w:t>切割</w:t>
      </w:r>
      <w:r>
        <w:rPr>
          <w:sz w:val="24"/>
        </w:rPr>
        <w:t>前沿点云数据</w:t>
      </w:r>
      <w:r>
        <w:rPr>
          <w:rFonts w:hint="eastAsia"/>
          <w:sz w:val="24"/>
        </w:rPr>
        <w:t>。由于Y正方向</w:t>
      </w:r>
      <w:r>
        <w:rPr>
          <w:sz w:val="24"/>
        </w:rPr>
        <w:t>为切割方向，因此</w:t>
      </w:r>
      <w:r>
        <w:rPr>
          <w:rFonts w:hint="eastAsia"/>
          <w:sz w:val="24"/>
        </w:rPr>
        <w:t>Y坐标</w:t>
      </w:r>
      <w:r>
        <w:rPr>
          <w:sz w:val="24"/>
        </w:rPr>
        <w:t>值</w:t>
      </w:r>
      <w:r>
        <w:rPr>
          <w:rFonts w:hint="eastAsia"/>
          <w:sz w:val="24"/>
        </w:rPr>
        <w:t>最大</w:t>
      </w:r>
      <w:r>
        <w:rPr>
          <w:sz w:val="24"/>
        </w:rPr>
        <w:t>的点</w:t>
      </w:r>
      <w:r>
        <w:rPr>
          <w:rFonts w:hint="eastAsia"/>
          <w:sz w:val="24"/>
        </w:rPr>
        <w:t>意味着越</w:t>
      </w:r>
      <w:r>
        <w:rPr>
          <w:sz w:val="24"/>
        </w:rPr>
        <w:t>接近射流中心位置</w:t>
      </w:r>
      <w:r>
        <w:rPr>
          <w:rFonts w:hint="eastAsia"/>
          <w:sz w:val="24"/>
        </w:rPr>
        <w:t>。筛选出</w:t>
      </w:r>
      <w:r>
        <w:rPr>
          <w:sz w:val="24"/>
        </w:rPr>
        <w:t>五个不同</w:t>
      </w:r>
      <w:r>
        <w:rPr>
          <w:rFonts w:hint="eastAsia"/>
          <w:sz w:val="24"/>
        </w:rPr>
        <w:t>位置</w:t>
      </w:r>
      <w:r>
        <w:rPr>
          <w:sz w:val="24"/>
        </w:rPr>
        <w:t>点云数据中</w:t>
      </w:r>
      <w:r>
        <w:rPr>
          <w:rFonts w:hint="eastAsia"/>
          <w:sz w:val="24"/>
        </w:rPr>
        <w:t>平均Y坐标值</w:t>
      </w:r>
      <w:r>
        <w:rPr>
          <w:sz w:val="24"/>
        </w:rPr>
        <w:t>最大的</w:t>
      </w:r>
      <w:r>
        <w:rPr>
          <w:rFonts w:hint="eastAsia"/>
          <w:sz w:val="24"/>
        </w:rPr>
        <w:t>点集合</w:t>
      </w:r>
      <w:r>
        <w:rPr>
          <w:sz w:val="24"/>
        </w:rPr>
        <w:t>，</w:t>
      </w:r>
      <w:r>
        <w:rPr>
          <w:rFonts w:hint="eastAsia"/>
          <w:sz w:val="24"/>
        </w:rPr>
        <w:t>以</w:t>
      </w:r>
      <w:r>
        <w:rPr>
          <w:sz w:val="24"/>
        </w:rPr>
        <w:t>Y</w:t>
      </w:r>
      <w:r>
        <w:rPr>
          <w:rFonts w:hint="eastAsia"/>
          <w:sz w:val="24"/>
        </w:rPr>
        <w:t>坐标值为横轴，</w:t>
      </w:r>
      <w:r>
        <w:rPr>
          <w:sz w:val="24"/>
        </w:rPr>
        <w:t>Z</w:t>
      </w:r>
      <w:r>
        <w:rPr>
          <w:rFonts w:hint="eastAsia"/>
          <w:sz w:val="24"/>
        </w:rPr>
        <w:t>坐标值为纵轴绘制散点图，如图</w:t>
      </w:r>
      <w:r>
        <w:rPr>
          <w:sz w:val="24"/>
        </w:rPr>
        <w:t>4.1</w:t>
      </w:r>
      <w:r>
        <w:rPr>
          <w:rFonts w:hint="eastAsia"/>
          <w:sz w:val="24"/>
          <w:lang w:val="en-US" w:eastAsia="zh-CN"/>
        </w:rPr>
        <w:t>6</w:t>
      </w:r>
      <w:r>
        <w:rPr>
          <w:rFonts w:hint="eastAsia"/>
          <w:sz w:val="24"/>
        </w:rPr>
        <w:t>所示，</w:t>
      </w:r>
      <w:r>
        <w:rPr>
          <w:sz w:val="24"/>
        </w:rPr>
        <w:t>即为最能代表</w:t>
      </w:r>
      <w:r>
        <w:rPr>
          <w:rFonts w:hint="eastAsia"/>
          <w:sz w:val="24"/>
        </w:rPr>
        <w:t>射流</w:t>
      </w:r>
      <w:r>
        <w:rPr>
          <w:sz w:val="24"/>
        </w:rPr>
        <w:t>中心位置处</w:t>
      </w:r>
      <w:r>
        <w:rPr>
          <w:rFonts w:hint="eastAsia"/>
          <w:sz w:val="24"/>
        </w:rPr>
        <w:t>的</w:t>
      </w:r>
      <w:r>
        <w:rPr>
          <w:sz w:val="24"/>
        </w:rPr>
        <w:t>切割</w:t>
      </w:r>
      <w:r>
        <w:rPr>
          <w:rFonts w:hint="eastAsia"/>
          <w:sz w:val="24"/>
        </w:rPr>
        <w:t>最</w:t>
      </w:r>
      <w:r>
        <w:rPr>
          <w:sz w:val="24"/>
        </w:rPr>
        <w:t>前沿信息的点云数据。</w:t>
      </w:r>
    </w:p>
    <w:p>
      <w:pPr>
        <w:spacing w:line="360" w:lineRule="auto"/>
        <w:ind w:firstLine="480" w:firstLineChars="200"/>
        <w:rPr>
          <w:sz w:val="24"/>
        </w:rPr>
      </w:pPr>
      <w:r>
        <w:rPr>
          <w:rFonts w:hint="eastAsia"/>
          <w:sz w:val="24"/>
        </w:rPr>
        <w:t>按</w:t>
      </w:r>
      <w:r>
        <w:rPr>
          <w:sz w:val="24"/>
        </w:rPr>
        <w:t>上述</w:t>
      </w:r>
      <w:r>
        <w:rPr>
          <w:rFonts w:hint="eastAsia"/>
          <w:sz w:val="24"/>
        </w:rPr>
        <w:t>标准</w:t>
      </w:r>
      <w:r>
        <w:rPr>
          <w:sz w:val="24"/>
        </w:rPr>
        <w:t>分别找到不同厚度以及不同切割质量等级下的切割前沿点集合，</w:t>
      </w:r>
      <w:r>
        <w:rPr>
          <w:rFonts w:hint="eastAsia"/>
          <w:sz w:val="24"/>
        </w:rPr>
        <w:t>一共获得</w:t>
      </w:r>
      <w:r>
        <w:rPr>
          <w:sz w:val="24"/>
        </w:rPr>
        <w:t>50</w:t>
      </w:r>
      <w:r>
        <w:rPr>
          <w:rFonts w:hint="eastAsia"/>
          <w:sz w:val="24"/>
        </w:rPr>
        <w:t>组切割</w:t>
      </w:r>
      <w:r>
        <w:rPr>
          <w:sz w:val="24"/>
        </w:rPr>
        <w:t>前沿关键数据。</w:t>
      </w:r>
    </w:p>
    <w:p>
      <w:pPr>
        <w:spacing w:line="360" w:lineRule="auto"/>
        <w:ind w:firstLine="480" w:firstLineChars="200"/>
        <w:rPr>
          <w:sz w:val="24"/>
        </w:rPr>
      </w:pPr>
      <w:r>
        <w:rPr>
          <w:rFonts w:hint="eastAsia"/>
          <w:sz w:val="24"/>
        </w:rPr>
        <w:t>涉及从切缝点云采集切割前沿的M</w:t>
      </w:r>
      <w:r>
        <w:rPr>
          <w:sz w:val="24"/>
        </w:rPr>
        <w:t>ATLAB</w:t>
      </w:r>
      <w:r>
        <w:rPr>
          <w:rFonts w:hint="eastAsia"/>
          <w:sz w:val="24"/>
        </w:rPr>
        <w:t>代码见附录一。</w:t>
      </w:r>
    </w:p>
    <w:p>
      <w:pPr>
        <w:spacing w:line="360" w:lineRule="auto"/>
        <w:ind w:firstLine="480" w:firstLineChars="200"/>
        <w:jc w:val="center"/>
      </w:pPr>
      <w:r>
        <w:rPr>
          <w:color w:val="auto"/>
          <w:sz w:val="24"/>
          <w:u w:val="none"/>
        </w:rPr>
        <w:drawing>
          <wp:inline distT="0" distB="0" distL="0" distR="0">
            <wp:extent cx="3103880" cy="3255010"/>
            <wp:effectExtent l="0" t="0" r="1270" b="2540"/>
            <wp:docPr id="151" name="图片 151" descr="C:\Users\windr\Desktop\图片26.png图片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windr\Desktop\图片26.png图片26"/>
                    <pic:cNvPicPr>
                      <a:picLocks noChangeAspect="1" noChangeArrowheads="1"/>
                    </pic:cNvPicPr>
                  </pic:nvPicPr>
                  <pic:blipFill>
                    <a:blip r:embed="rId120"/>
                    <a:srcRect/>
                    <a:stretch>
                      <a:fillRect/>
                    </a:stretch>
                  </pic:blipFill>
                  <pic:spPr>
                    <a:xfrm>
                      <a:off x="0" y="0"/>
                      <a:ext cx="3103880" cy="3255010"/>
                    </a:xfrm>
                    <a:prstGeom prst="rect">
                      <a:avLst/>
                    </a:prstGeom>
                    <a:noFill/>
                    <a:ln>
                      <a:noFill/>
                    </a:ln>
                  </pic:spPr>
                </pic:pic>
              </a:graphicData>
            </a:graphic>
          </wp:inline>
        </w:drawing>
      </w:r>
    </w:p>
    <w:p>
      <w:pPr>
        <w:spacing w:line="360" w:lineRule="auto"/>
        <w:jc w:val="center"/>
        <w:rPr>
          <w:rFonts w:hint="eastAsia"/>
        </w:rPr>
      </w:pPr>
      <w:r>
        <w:rPr>
          <w:rFonts w:hint="eastAsia"/>
        </w:rPr>
        <w:t>图</w:t>
      </w:r>
      <w:r>
        <w:t>4.1</w:t>
      </w:r>
      <w:r>
        <w:rPr>
          <w:rFonts w:hint="eastAsia"/>
          <w:lang w:val="en-US" w:eastAsia="zh-CN"/>
        </w:rPr>
        <w:t>4</w:t>
      </w:r>
      <w:r>
        <w:t xml:space="preserve">  </w:t>
      </w:r>
      <w:r>
        <w:rPr>
          <w:rFonts w:hint="eastAsia"/>
        </w:rPr>
        <w:t>五个X轴</w:t>
      </w:r>
      <w:r>
        <w:t>坐标值</w:t>
      </w:r>
      <w:r>
        <w:rPr>
          <w:rFonts w:hint="eastAsia"/>
        </w:rPr>
        <w:t>示意图</w:t>
      </w:r>
    </w:p>
    <w:p>
      <w:pPr>
        <w:spacing w:line="360" w:lineRule="auto"/>
        <w:jc w:val="center"/>
        <w:rPr>
          <w:rFonts w:hint="eastAsia"/>
        </w:rPr>
      </w:pPr>
    </w:p>
    <w:p>
      <w:pPr>
        <w:spacing w:line="360" w:lineRule="auto"/>
        <w:ind w:firstLine="420" w:firstLineChars="200"/>
        <w:jc w:val="center"/>
      </w:pPr>
      <w:r>
        <w:rPr>
          <w:color w:val="auto"/>
          <w:u w:val="none"/>
        </w:rPr>
        <w:drawing>
          <wp:inline distT="0" distB="0" distL="0" distR="0">
            <wp:extent cx="2578100" cy="3352800"/>
            <wp:effectExtent l="0" t="0" r="12700" b="0"/>
            <wp:docPr id="152" name="图片 152" descr="C:\Users\windr\Desktop\图片33.png图片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windr\Desktop\图片33.png图片33"/>
                    <pic:cNvPicPr>
                      <a:picLocks noChangeAspect="1" noChangeArrowheads="1"/>
                    </pic:cNvPicPr>
                  </pic:nvPicPr>
                  <pic:blipFill>
                    <a:blip r:embed="rId121"/>
                    <a:srcRect/>
                    <a:stretch>
                      <a:fillRect/>
                    </a:stretch>
                  </pic:blipFill>
                  <pic:spPr>
                    <a:xfrm>
                      <a:off x="0" y="0"/>
                      <a:ext cx="2578100" cy="3352800"/>
                    </a:xfrm>
                    <a:prstGeom prst="rect">
                      <a:avLst/>
                    </a:prstGeom>
                    <a:noFill/>
                    <a:ln>
                      <a:noFill/>
                    </a:ln>
                  </pic:spPr>
                </pic:pic>
              </a:graphicData>
            </a:graphic>
          </wp:inline>
        </w:drawing>
      </w:r>
    </w:p>
    <w:p>
      <w:pPr>
        <w:spacing w:line="360" w:lineRule="auto"/>
        <w:jc w:val="center"/>
      </w:pPr>
      <w:r>
        <w:rPr>
          <w:rFonts w:hint="eastAsia"/>
        </w:rPr>
        <w:t>图</w:t>
      </w:r>
      <w:r>
        <w:t>4.1</w:t>
      </w:r>
      <w:r>
        <w:rPr>
          <w:rFonts w:hint="eastAsia"/>
          <w:lang w:val="en-US" w:eastAsia="zh-CN"/>
        </w:rPr>
        <w:t>5</w:t>
      </w:r>
      <w:r>
        <w:t xml:space="preserve">  </w:t>
      </w:r>
      <w:r>
        <w:rPr>
          <w:rFonts w:hint="eastAsia"/>
        </w:rPr>
        <w:t>五个横截面分别</w:t>
      </w:r>
      <w:r>
        <w:t>截取</w:t>
      </w:r>
      <w:r>
        <w:rPr>
          <w:rFonts w:hint="eastAsia"/>
        </w:rPr>
        <w:t>点集合</w:t>
      </w:r>
    </w:p>
    <w:p>
      <w:pPr>
        <w:spacing w:line="360" w:lineRule="auto"/>
        <w:jc w:val="center"/>
      </w:pPr>
    </w:p>
    <w:p>
      <w:pPr>
        <w:spacing w:line="360" w:lineRule="auto"/>
        <w:ind w:firstLine="420" w:firstLineChars="200"/>
        <w:jc w:val="center"/>
        <w:rPr>
          <w:sz w:val="24"/>
        </w:rPr>
      </w:pPr>
      <w:r>
        <w:rPr>
          <w:color w:val="auto"/>
          <w:u w:val="none"/>
        </w:rPr>
        <w:drawing>
          <wp:inline distT="0" distB="0" distL="0" distR="0">
            <wp:extent cx="2379980" cy="2562225"/>
            <wp:effectExtent l="0" t="0" r="1270" b="9525"/>
            <wp:docPr id="19" name="Picture" descr="C:\Users\windr\Desktop\图片27.png图片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C:\Users\windr\Desktop\图片27.png图片27"/>
                    <pic:cNvPicPr>
                      <a:picLocks noChangeAspect="1" noChangeArrowheads="1"/>
                    </pic:cNvPicPr>
                  </pic:nvPicPr>
                  <pic:blipFill>
                    <a:blip r:embed="rId122"/>
                    <a:srcRect/>
                    <a:stretch>
                      <a:fillRect/>
                    </a:stretch>
                  </pic:blipFill>
                  <pic:spPr>
                    <a:xfrm>
                      <a:off x="0" y="0"/>
                      <a:ext cx="2379980" cy="2562225"/>
                    </a:xfrm>
                    <a:prstGeom prst="rect">
                      <a:avLst/>
                    </a:prstGeom>
                    <a:noFill/>
                    <a:ln w="9525">
                      <a:noFill/>
                    </a:ln>
                  </pic:spPr>
                </pic:pic>
              </a:graphicData>
            </a:graphic>
          </wp:inline>
        </w:drawing>
      </w:r>
    </w:p>
    <w:p>
      <w:pPr>
        <w:spacing w:line="360" w:lineRule="auto"/>
        <w:jc w:val="center"/>
        <w:rPr>
          <w:rFonts w:hint="eastAsia" w:eastAsia="宋体"/>
          <w:lang w:eastAsia="zh-CN"/>
        </w:rPr>
      </w:pPr>
      <w:r>
        <w:rPr>
          <w:rFonts w:hint="eastAsia"/>
        </w:rPr>
        <w:t>图</w:t>
      </w:r>
      <w:r>
        <w:t>4.1</w:t>
      </w:r>
      <w:r>
        <w:rPr>
          <w:rFonts w:hint="eastAsia"/>
          <w:lang w:val="en-US" w:eastAsia="zh-CN"/>
        </w:rPr>
        <w:t>6</w:t>
      </w:r>
      <w:r>
        <w:t xml:space="preserve">  </w:t>
      </w:r>
      <w:r>
        <w:rPr>
          <w:rFonts w:hint="eastAsia"/>
        </w:rPr>
        <w:t>最</w:t>
      </w:r>
      <w:r>
        <w:t>接近</w:t>
      </w:r>
      <w:r>
        <w:rPr>
          <w:rFonts w:hint="eastAsia"/>
        </w:rPr>
        <w:t>射流</w:t>
      </w:r>
      <w:r>
        <w:t>中心</w:t>
      </w:r>
      <w:r>
        <w:rPr>
          <w:rFonts w:hint="eastAsia"/>
        </w:rPr>
        <w:t>处的点云</w:t>
      </w:r>
      <w:r>
        <w:t>数据</w:t>
      </w:r>
      <w:r>
        <w:rPr>
          <w:rFonts w:hint="eastAsia"/>
        </w:rPr>
        <w:t>散点图</w:t>
      </w:r>
      <w:r>
        <w:rPr>
          <w:rFonts w:hint="eastAsia"/>
          <w:lang w:eastAsia="zh-CN"/>
        </w:rPr>
        <w:t>（</w:t>
      </w:r>
      <w:r>
        <w:rPr>
          <w:rFonts w:hint="eastAsia"/>
          <w:lang w:val="en-US" w:eastAsia="zh-CN"/>
        </w:rPr>
        <w:t>切割前沿</w:t>
      </w:r>
      <w:r>
        <w:rPr>
          <w:rFonts w:hint="eastAsia"/>
          <w:lang w:eastAsia="zh-CN"/>
        </w:rPr>
        <w:t>）</w:t>
      </w:r>
    </w:p>
    <w:p>
      <w:pPr>
        <w:pStyle w:val="20"/>
        <w:keepNext/>
        <w:keepLines/>
        <w:pageBreakBefore w:val="0"/>
        <w:widowControl w:val="0"/>
        <w:numPr>
          <w:ilvl w:val="0"/>
          <w:numId w:val="0"/>
        </w:numPr>
        <w:kinsoku/>
        <w:wordWrap/>
        <w:overflowPunct/>
        <w:topLinePunct w:val="0"/>
        <w:autoSpaceDE/>
        <w:autoSpaceDN/>
        <w:bidi w:val="0"/>
        <w:adjustRightInd/>
        <w:snapToGrid/>
        <w:spacing w:line="416" w:lineRule="auto"/>
        <w:ind w:left="0" w:firstLine="0"/>
        <w:textAlignment w:val="auto"/>
        <w:rPr>
          <w:rFonts w:ascii="黑体" w:eastAsia="黑体"/>
          <w:b w:val="0"/>
        </w:rPr>
      </w:pPr>
      <w:bookmarkStart w:id="152" w:name="_Toc55940847"/>
      <w:bookmarkStart w:id="153" w:name="_Toc28490"/>
      <w:bookmarkStart w:id="154" w:name="_Toc3969"/>
      <w:r>
        <w:rPr>
          <w:rFonts w:hint="eastAsia" w:ascii="黑体" w:eastAsia="黑体"/>
          <w:b w:val="0"/>
        </w:rPr>
        <w:t>4.4.2</w:t>
      </w:r>
      <w:r>
        <w:rPr>
          <w:rFonts w:hint="eastAsia" w:ascii="黑体" w:eastAsia="黑体"/>
          <w:b w:val="0"/>
          <w:lang w:val="en-US" w:eastAsia="zh-CN"/>
        </w:rPr>
        <w:t xml:space="preserve"> </w:t>
      </w:r>
      <w:r>
        <w:rPr>
          <w:rFonts w:hint="eastAsia" w:ascii="黑体" w:eastAsia="黑体"/>
          <w:b w:val="0"/>
        </w:rPr>
        <w:t>切割前沿的曲线拟合</w:t>
      </w:r>
      <w:bookmarkEnd w:id="152"/>
      <w:bookmarkEnd w:id="153"/>
      <w:bookmarkEnd w:id="154"/>
    </w:p>
    <w:p>
      <w:pPr>
        <w:spacing w:line="360" w:lineRule="auto"/>
        <w:ind w:firstLine="480" w:firstLineChars="200"/>
        <w:rPr>
          <w:sz w:val="24"/>
        </w:rPr>
      </w:pPr>
      <w:r>
        <w:rPr>
          <w:rFonts w:hint="eastAsia"/>
          <w:sz w:val="24"/>
        </w:rPr>
        <w:t>在</w:t>
      </w:r>
      <w:r>
        <w:rPr>
          <w:sz w:val="24"/>
        </w:rPr>
        <w:t>前</w:t>
      </w:r>
      <w:r>
        <w:rPr>
          <w:rFonts w:hint="eastAsia"/>
          <w:sz w:val="24"/>
        </w:rPr>
        <w:t>人</w:t>
      </w:r>
      <w:r>
        <w:rPr>
          <w:sz w:val="24"/>
        </w:rPr>
        <w:t>的研究中</w:t>
      </w:r>
      <w:r>
        <w:rPr>
          <w:rFonts w:hint="eastAsia"/>
          <w:sz w:val="24"/>
        </w:rPr>
        <w:t>已经发现</w:t>
      </w:r>
      <w:r>
        <w:rPr>
          <w:sz w:val="24"/>
        </w:rPr>
        <w:t>用</w:t>
      </w:r>
      <w:r>
        <w:rPr>
          <w:rFonts w:hint="eastAsia"/>
          <w:sz w:val="24"/>
        </w:rPr>
        <w:t>抛物线</w:t>
      </w:r>
      <w:r>
        <w:rPr>
          <w:sz w:val="24"/>
        </w:rPr>
        <w:t>可以</w:t>
      </w:r>
      <w:r>
        <w:rPr>
          <w:rFonts w:hint="eastAsia"/>
          <w:sz w:val="24"/>
        </w:rPr>
        <w:t>很好</w:t>
      </w:r>
      <w:r>
        <w:rPr>
          <w:sz w:val="24"/>
        </w:rPr>
        <w:t>的拟合切割前沿曲线</w:t>
      </w:r>
      <w:r>
        <w:rPr>
          <w:rFonts w:hint="eastAsia"/>
          <w:sz w:val="24"/>
        </w:rPr>
        <w:t>，</w:t>
      </w:r>
      <w:r>
        <w:rPr>
          <w:sz w:val="24"/>
        </w:rPr>
        <w:t>本文</w:t>
      </w:r>
      <w:r>
        <w:rPr>
          <w:rFonts w:hint="eastAsia"/>
          <w:sz w:val="24"/>
        </w:rPr>
        <w:t>用MATLAB</w:t>
      </w:r>
      <w:r>
        <w:rPr>
          <w:sz w:val="24"/>
        </w:rPr>
        <w:t>对切割前沿关键数据进行拟合。</w:t>
      </w:r>
      <w:r>
        <w:rPr>
          <w:rFonts w:hint="eastAsia"/>
          <w:sz w:val="24"/>
        </w:rPr>
        <w:t>以330</w:t>
      </w:r>
      <w:r>
        <w:rPr>
          <w:sz w:val="24"/>
        </w:rPr>
        <w:t xml:space="preserve"> MPa</w:t>
      </w:r>
      <w:r>
        <w:rPr>
          <w:rFonts w:hint="eastAsia"/>
          <w:sz w:val="24"/>
        </w:rPr>
        <w:t>压力、80</w:t>
      </w:r>
      <w:r>
        <w:rPr>
          <w:sz w:val="24"/>
        </w:rPr>
        <w:t xml:space="preserve"> </w:t>
      </w:r>
      <w:r>
        <w:rPr>
          <w:rFonts w:hint="eastAsia"/>
          <w:sz w:val="24"/>
        </w:rPr>
        <w:t>mm厚度</w:t>
      </w:r>
      <w:r>
        <w:rPr>
          <w:sz w:val="24"/>
        </w:rPr>
        <w:t>的拼块</w:t>
      </w:r>
      <w:r>
        <w:rPr>
          <w:rFonts w:hint="eastAsia"/>
          <w:sz w:val="24"/>
        </w:rPr>
        <w:t>为例，对其</w:t>
      </w:r>
      <w:r>
        <w:rPr>
          <w:sz w:val="24"/>
        </w:rPr>
        <w:t>切割前沿关键数据点进行三次</w:t>
      </w:r>
      <w:r>
        <w:rPr>
          <w:rFonts w:hint="eastAsia"/>
          <w:sz w:val="24"/>
        </w:rPr>
        <w:t>多项式</w:t>
      </w:r>
      <w:r>
        <w:rPr>
          <w:sz w:val="24"/>
        </w:rPr>
        <w:t>拟合</w:t>
      </w:r>
      <w:r>
        <w:rPr>
          <w:rFonts w:hint="eastAsia"/>
          <w:sz w:val="24"/>
        </w:rPr>
        <w:t>，拟合结果的R</w:t>
      </w:r>
      <w:r>
        <w:rPr>
          <w:sz w:val="24"/>
        </w:rPr>
        <w:t>-Square</w:t>
      </w:r>
      <w:r>
        <w:rPr>
          <w:rFonts w:hint="eastAsia"/>
          <w:sz w:val="24"/>
        </w:rPr>
        <w:t>值分</w:t>
      </w:r>
      <w:r>
        <w:rPr>
          <w:sz w:val="24"/>
        </w:rPr>
        <w:t>别为0.9993、0.9994、0.9997、0.999、0.9998</w:t>
      </w:r>
      <w:r>
        <w:rPr>
          <w:rFonts w:hint="eastAsia"/>
          <w:sz w:val="24"/>
        </w:rPr>
        <w:t>，</w:t>
      </w:r>
      <w:r>
        <w:rPr>
          <w:rFonts w:hint="eastAsia"/>
          <w:sz w:val="24"/>
          <w:lang w:val="en-US" w:eastAsia="zh-CN"/>
        </w:rPr>
        <w:t>结果</w:t>
      </w:r>
      <w:r>
        <w:rPr>
          <w:rFonts w:hint="eastAsia"/>
          <w:sz w:val="24"/>
        </w:rPr>
        <w:t>大于0.95，均</w:t>
      </w:r>
      <w:r>
        <w:rPr>
          <w:sz w:val="24"/>
        </w:rPr>
        <w:t>取得了比较好的</w:t>
      </w:r>
      <w:r>
        <w:rPr>
          <w:rFonts w:hint="eastAsia"/>
          <w:sz w:val="24"/>
        </w:rPr>
        <w:t>拟合</w:t>
      </w:r>
      <w:r>
        <w:rPr>
          <w:sz w:val="24"/>
        </w:rPr>
        <w:t>结果</w:t>
      </w:r>
      <w:r>
        <w:rPr>
          <w:rFonts w:hint="eastAsia"/>
          <w:sz w:val="24"/>
        </w:rPr>
        <w:t>。330</w:t>
      </w:r>
      <w:r>
        <w:rPr>
          <w:sz w:val="24"/>
        </w:rPr>
        <w:t xml:space="preserve"> MPa</w:t>
      </w:r>
      <w:r>
        <w:rPr>
          <w:rFonts w:hint="eastAsia"/>
          <w:sz w:val="24"/>
        </w:rPr>
        <w:t>压力、80</w:t>
      </w:r>
      <w:r>
        <w:rPr>
          <w:sz w:val="24"/>
        </w:rPr>
        <w:t xml:space="preserve"> </w:t>
      </w:r>
      <w:r>
        <w:rPr>
          <w:rFonts w:hint="eastAsia"/>
          <w:sz w:val="24"/>
        </w:rPr>
        <w:t>mm厚度下5种不同切割质量等级的切割前沿曲线拟合对比</w:t>
      </w:r>
      <w:r>
        <w:rPr>
          <w:sz w:val="24"/>
        </w:rPr>
        <w:t>如图4.1</w:t>
      </w:r>
      <w:r>
        <w:rPr>
          <w:rFonts w:hint="eastAsia"/>
          <w:sz w:val="24"/>
          <w:lang w:val="en-US" w:eastAsia="zh-CN"/>
        </w:rPr>
        <w:t>7</w:t>
      </w:r>
      <w:r>
        <w:rPr>
          <w:rFonts w:hint="eastAsia"/>
          <w:sz w:val="24"/>
        </w:rPr>
        <w:t>所示</w:t>
      </w:r>
      <w:r>
        <w:rPr>
          <w:sz w:val="24"/>
        </w:rPr>
        <w:t>。</w:t>
      </w:r>
      <w:r>
        <w:rPr>
          <w:rFonts w:hint="eastAsia"/>
          <w:sz w:val="24"/>
          <w:lang w:val="en-US" w:eastAsia="zh-CN"/>
        </w:rPr>
        <w:t>330 MPa压力及380 MPa压力</w:t>
      </w:r>
      <w:r>
        <w:rPr>
          <w:rFonts w:hint="eastAsia"/>
          <w:sz w:val="24"/>
        </w:rPr>
        <w:t>下的</w:t>
      </w:r>
      <w:r>
        <w:rPr>
          <w:rFonts w:hint="eastAsia"/>
          <w:sz w:val="24"/>
          <w:lang w:val="en-US" w:eastAsia="zh-CN"/>
        </w:rPr>
        <w:t>切割前沿</w:t>
      </w:r>
      <w:r>
        <w:rPr>
          <w:rFonts w:hint="eastAsia"/>
          <w:sz w:val="24"/>
        </w:rPr>
        <w:t>拟合结果</w:t>
      </w:r>
      <w:r>
        <w:rPr>
          <w:rFonts w:hint="eastAsia"/>
          <w:sz w:val="24"/>
          <w:lang w:val="en-US" w:eastAsia="zh-CN"/>
        </w:rPr>
        <w:t>详</w:t>
      </w:r>
      <w:r>
        <w:rPr>
          <w:rFonts w:hint="eastAsia"/>
          <w:sz w:val="24"/>
        </w:rPr>
        <w:t>见附录二中的表</w:t>
      </w:r>
      <w:r>
        <w:rPr>
          <w:sz w:val="24"/>
        </w:rPr>
        <w:t>1</w:t>
      </w:r>
      <w:r>
        <w:rPr>
          <w:rFonts w:hint="eastAsia"/>
          <w:sz w:val="24"/>
        </w:rPr>
        <w:t>和表2，其中</w:t>
      </w:r>
      <w:r>
        <w:rPr>
          <w:i/>
          <w:sz w:val="24"/>
        </w:rPr>
        <w:t>p</w:t>
      </w:r>
      <w:r>
        <w:rPr>
          <w:i/>
          <w:sz w:val="24"/>
          <w:vertAlign w:val="subscript"/>
        </w:rPr>
        <w:t>1</w:t>
      </w:r>
      <w:r>
        <w:rPr>
          <w:sz w:val="24"/>
        </w:rPr>
        <w:t xml:space="preserve">, </w:t>
      </w:r>
      <w:r>
        <w:rPr>
          <w:i/>
          <w:sz w:val="24"/>
        </w:rPr>
        <w:t>p</w:t>
      </w:r>
      <w:r>
        <w:rPr>
          <w:i/>
          <w:sz w:val="24"/>
          <w:vertAlign w:val="subscript"/>
        </w:rPr>
        <w:t>2</w:t>
      </w:r>
      <w:r>
        <w:rPr>
          <w:sz w:val="24"/>
        </w:rPr>
        <w:t xml:space="preserve">, </w:t>
      </w:r>
      <w:r>
        <w:rPr>
          <w:i/>
          <w:sz w:val="24"/>
        </w:rPr>
        <w:t>p</w:t>
      </w:r>
      <w:r>
        <w:rPr>
          <w:i/>
          <w:sz w:val="24"/>
          <w:vertAlign w:val="subscript"/>
        </w:rPr>
        <w:t>3</w:t>
      </w:r>
      <w:r>
        <w:rPr>
          <w:sz w:val="24"/>
        </w:rPr>
        <w:t xml:space="preserve">, </w:t>
      </w:r>
      <w:r>
        <w:rPr>
          <w:i/>
          <w:sz w:val="24"/>
        </w:rPr>
        <w:t>p</w:t>
      </w:r>
      <w:r>
        <w:rPr>
          <w:i/>
          <w:sz w:val="24"/>
          <w:vertAlign w:val="subscript"/>
        </w:rPr>
        <w:t>4</w:t>
      </w:r>
      <w:r>
        <w:rPr>
          <w:rFonts w:hint="eastAsia"/>
          <w:sz w:val="24"/>
        </w:rPr>
        <w:t>分别代表三次项、二次项、一次项和常数项的系数。</w:t>
      </w:r>
    </w:p>
    <w:p>
      <w:pPr>
        <w:spacing w:line="360" w:lineRule="auto"/>
        <w:rPr>
          <w:sz w:val="24"/>
        </w:rPr>
      </w:pPr>
      <w:r>
        <w:rPr>
          <w:sz w:val="24"/>
        </w:rPr>
        <w:tab/>
      </w:r>
    </w:p>
    <w:p>
      <w:pPr>
        <w:spacing w:line="360" w:lineRule="auto"/>
      </w:pPr>
    </w:p>
    <w:p>
      <w:pPr>
        <w:spacing w:line="360" w:lineRule="auto"/>
        <w:rPr>
          <w:sz w:val="24"/>
        </w:rPr>
      </w:pPr>
    </w:p>
    <w:p>
      <w:pPr>
        <w:spacing w:line="360" w:lineRule="auto"/>
        <w:jc w:val="center"/>
      </w:pPr>
    </w:p>
    <w:p>
      <w:pPr>
        <w:spacing w:line="360" w:lineRule="auto"/>
        <w:jc w:val="center"/>
      </w:pPr>
      <w:r>
        <w:rPr>
          <w:color w:val="auto"/>
          <w:u w:val="none"/>
        </w:rPr>
        <w:drawing>
          <wp:inline distT="0" distB="0" distL="0" distR="0">
            <wp:extent cx="4152265" cy="7947660"/>
            <wp:effectExtent l="0" t="0" r="635" b="15240"/>
            <wp:docPr id="166" name="图片 166" descr="C:\Users\Hunter_season\Desktop\盲审被毙后论文补完\fig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Hunter_season\Desktop\盲审被毙后论文补完\fig5-5.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4168499" cy="7978271"/>
                    </a:xfrm>
                    <a:prstGeom prst="rect">
                      <a:avLst/>
                    </a:prstGeom>
                    <a:noFill/>
                    <a:ln>
                      <a:noFill/>
                    </a:ln>
                  </pic:spPr>
                </pic:pic>
              </a:graphicData>
            </a:graphic>
          </wp:inline>
        </w:drawing>
      </w:r>
    </w:p>
    <w:p>
      <w:pPr>
        <w:spacing w:line="360" w:lineRule="auto"/>
        <w:jc w:val="center"/>
      </w:pPr>
      <w:r>
        <w:rPr>
          <w:rFonts w:hint="eastAsia"/>
        </w:rPr>
        <w:t>图</w:t>
      </w:r>
      <w:r>
        <w:t>4.1</w:t>
      </w:r>
      <w:r>
        <w:rPr>
          <w:rFonts w:hint="eastAsia"/>
          <w:lang w:val="en-US" w:eastAsia="zh-CN"/>
        </w:rPr>
        <w:t>7</w:t>
      </w:r>
      <w:r>
        <w:rPr>
          <w:rFonts w:hint="eastAsia"/>
        </w:rPr>
        <w:t xml:space="preserve"> </w:t>
      </w:r>
      <w:r>
        <w:t xml:space="preserve"> </w:t>
      </w:r>
      <w:r>
        <w:rPr>
          <w:rFonts w:hint="eastAsia"/>
        </w:rPr>
        <w:t>330</w:t>
      </w:r>
      <w:r>
        <w:t xml:space="preserve"> MPa</w:t>
      </w:r>
      <w:r>
        <w:rPr>
          <w:rFonts w:hint="eastAsia"/>
        </w:rPr>
        <w:t>压力、80</w:t>
      </w:r>
      <w:r>
        <w:t xml:space="preserve"> </w:t>
      </w:r>
      <w:r>
        <w:rPr>
          <w:rFonts w:hint="eastAsia"/>
        </w:rPr>
        <w:t>mm厚度</w:t>
      </w:r>
      <w:r>
        <w:t>下</w:t>
      </w:r>
      <w:r>
        <w:rPr>
          <w:rFonts w:hint="eastAsia"/>
        </w:rPr>
        <w:t>5种不同切割质量的</w:t>
      </w:r>
      <w:r>
        <w:t>切割前沿</w:t>
      </w:r>
      <w:r>
        <w:rPr>
          <w:rFonts w:hint="eastAsia"/>
        </w:rPr>
        <w:t>拟合曲线对比图</w:t>
      </w:r>
    </w:p>
    <w:p>
      <w:pPr>
        <w:spacing w:line="360" w:lineRule="auto"/>
        <w:ind w:firstLine="480" w:firstLineChars="200"/>
        <w:rPr>
          <w:sz w:val="24"/>
        </w:rPr>
      </w:pPr>
      <w:r>
        <w:rPr>
          <w:rFonts w:hint="eastAsia"/>
          <w:sz w:val="24"/>
        </w:rPr>
        <w:t>从SSE和R-square结果来看，用三次多项式可以很好</w:t>
      </w:r>
      <w:r>
        <w:rPr>
          <w:sz w:val="24"/>
        </w:rPr>
        <w:t>地</w:t>
      </w:r>
      <w:r>
        <w:rPr>
          <w:rFonts w:hint="eastAsia"/>
          <w:sz w:val="24"/>
        </w:rPr>
        <w:t>表征切缝形貌</w:t>
      </w:r>
      <w:r>
        <w:rPr>
          <w:sz w:val="24"/>
        </w:rPr>
        <w:t>的</w:t>
      </w:r>
      <w:r>
        <w:rPr>
          <w:rFonts w:hint="eastAsia"/>
          <w:sz w:val="24"/>
        </w:rPr>
        <w:t>切割前沿曲线。</w:t>
      </w:r>
    </w:p>
    <w:p>
      <w:pPr>
        <w:pStyle w:val="3"/>
        <w:keepLines/>
        <w:numPr>
          <w:ilvl w:val="1"/>
          <w:numId w:val="10"/>
        </w:numPr>
        <w:spacing w:before="260" w:after="260" w:line="416" w:lineRule="auto"/>
        <w:ind w:left="615" w:hanging="615"/>
        <w:rPr>
          <w:szCs w:val="32"/>
        </w:rPr>
      </w:pPr>
      <w:bookmarkStart w:id="155" w:name="_Toc31195"/>
      <w:bookmarkStart w:id="156" w:name="_Toc19521"/>
      <w:bookmarkStart w:id="157" w:name="_Toc55940848"/>
      <w:r>
        <w:rPr>
          <w:rFonts w:hint="eastAsia"/>
          <w:szCs w:val="32"/>
        </w:rPr>
        <w:t>侧边轮廓特征提取</w:t>
      </w:r>
      <w:bookmarkEnd w:id="155"/>
      <w:bookmarkEnd w:id="156"/>
      <w:bookmarkEnd w:id="157"/>
    </w:p>
    <w:p>
      <w:pPr>
        <w:pStyle w:val="20"/>
        <w:keepNext/>
        <w:keepLines/>
        <w:pageBreakBefore w:val="0"/>
        <w:widowControl w:val="0"/>
        <w:numPr>
          <w:ilvl w:val="2"/>
          <w:numId w:val="12"/>
        </w:numPr>
        <w:kinsoku/>
        <w:wordWrap/>
        <w:overflowPunct/>
        <w:topLinePunct w:val="0"/>
        <w:autoSpaceDE/>
        <w:autoSpaceDN/>
        <w:bidi w:val="0"/>
        <w:adjustRightInd/>
        <w:snapToGrid/>
        <w:spacing w:line="416" w:lineRule="auto"/>
        <w:ind w:left="720" w:hanging="720"/>
        <w:textAlignment w:val="auto"/>
        <w:rPr>
          <w:rFonts w:ascii="黑体" w:eastAsia="黑体"/>
          <w:b w:val="0"/>
        </w:rPr>
      </w:pPr>
      <w:bookmarkStart w:id="158" w:name="_Toc18151"/>
      <w:bookmarkStart w:id="159" w:name="_Toc55940849"/>
      <w:bookmarkStart w:id="160" w:name="_Toc29688"/>
      <w:r>
        <w:rPr>
          <w:rFonts w:hint="eastAsia" w:ascii="黑体" w:eastAsia="黑体"/>
          <w:b w:val="0"/>
        </w:rPr>
        <w:t>侧边轮廓的数据</w:t>
      </w:r>
      <w:r>
        <w:rPr>
          <w:rFonts w:ascii="黑体" w:eastAsia="黑体"/>
          <w:b w:val="0"/>
        </w:rPr>
        <w:t>提取</w:t>
      </w:r>
      <w:bookmarkEnd w:id="158"/>
      <w:bookmarkEnd w:id="159"/>
      <w:bookmarkEnd w:id="160"/>
    </w:p>
    <w:p>
      <w:pPr>
        <w:spacing w:line="360" w:lineRule="auto"/>
        <w:ind w:firstLine="480" w:firstLineChars="200"/>
        <w:rPr>
          <w:sz w:val="24"/>
        </w:rPr>
      </w:pPr>
      <w:r>
        <w:rPr>
          <w:rFonts w:hint="eastAsia"/>
          <w:sz w:val="24"/>
        </w:rPr>
        <w:t>完整的切缝点云数据包含了射流</w:t>
      </w:r>
      <w:r>
        <w:rPr>
          <w:sz w:val="24"/>
        </w:rPr>
        <w:t>在整个</w:t>
      </w:r>
      <w:r>
        <w:rPr>
          <w:rFonts w:hint="eastAsia"/>
          <w:sz w:val="24"/>
        </w:rPr>
        <w:t>切割</w:t>
      </w:r>
      <w:r>
        <w:rPr>
          <w:sz w:val="24"/>
        </w:rPr>
        <w:t>过程中的</w:t>
      </w:r>
      <w:r>
        <w:rPr>
          <w:rFonts w:hint="eastAsia"/>
          <w:sz w:val="24"/>
        </w:rPr>
        <w:t>流形情况</w:t>
      </w:r>
      <w:r>
        <w:rPr>
          <w:sz w:val="24"/>
        </w:rPr>
        <w:t>，</w:t>
      </w:r>
      <w:r>
        <w:rPr>
          <w:rFonts w:hint="eastAsia"/>
          <w:sz w:val="24"/>
        </w:rPr>
        <w:t>但</w:t>
      </w:r>
      <w:r>
        <w:rPr>
          <w:sz w:val="24"/>
        </w:rPr>
        <w:t>对于侧边轮廓</w:t>
      </w:r>
      <w:r>
        <w:rPr>
          <w:rFonts w:hint="eastAsia"/>
          <w:sz w:val="24"/>
        </w:rPr>
        <w:t>而言</w:t>
      </w:r>
      <w:r>
        <w:rPr>
          <w:sz w:val="24"/>
        </w:rPr>
        <w:t>，</w:t>
      </w:r>
      <w:r>
        <w:rPr>
          <w:rFonts w:hint="eastAsia"/>
          <w:sz w:val="24"/>
        </w:rPr>
        <w:t>所有切缝</w:t>
      </w:r>
      <w:r>
        <w:rPr>
          <w:sz w:val="24"/>
        </w:rPr>
        <w:t>侧边的点云数据并</w:t>
      </w:r>
      <w:r>
        <w:rPr>
          <w:rFonts w:hint="eastAsia"/>
          <w:sz w:val="24"/>
          <w:lang w:val="en-US" w:eastAsia="zh-CN"/>
        </w:rPr>
        <w:t>不</w:t>
      </w:r>
      <w:r>
        <w:rPr>
          <w:sz w:val="24"/>
        </w:rPr>
        <w:t>都</w:t>
      </w:r>
      <w:r>
        <w:rPr>
          <w:rFonts w:hint="eastAsia"/>
          <w:sz w:val="24"/>
        </w:rPr>
        <w:t>是关键</w:t>
      </w:r>
      <w:r>
        <w:rPr>
          <w:sz w:val="24"/>
        </w:rPr>
        <w:t>数据</w:t>
      </w:r>
      <w:r>
        <w:rPr>
          <w:rFonts w:hint="eastAsia"/>
          <w:sz w:val="24"/>
        </w:rPr>
        <w:t>。因为在切割过程中，切割头经历从</w:t>
      </w:r>
      <w:r>
        <w:rPr>
          <w:sz w:val="24"/>
        </w:rPr>
        <w:t>零开始加速</w:t>
      </w:r>
      <w:r>
        <w:rPr>
          <w:rFonts w:hint="eastAsia"/>
          <w:sz w:val="24"/>
        </w:rPr>
        <w:t>到</w:t>
      </w:r>
      <w:r>
        <w:rPr>
          <w:sz w:val="24"/>
        </w:rPr>
        <w:t>匀速两个</w:t>
      </w:r>
      <w:r>
        <w:rPr>
          <w:rFonts w:hint="eastAsia"/>
          <w:sz w:val="24"/>
        </w:rPr>
        <w:t>阶段，在射流</w:t>
      </w:r>
      <w:r>
        <w:rPr>
          <w:sz w:val="24"/>
        </w:rPr>
        <w:t>刚切入拼块</w:t>
      </w:r>
      <w:r>
        <w:rPr>
          <w:rFonts w:hint="eastAsia"/>
          <w:sz w:val="24"/>
        </w:rPr>
        <w:t>区域时切割头尚未达到设定的</w:t>
      </w:r>
      <w:r>
        <w:rPr>
          <w:sz w:val="24"/>
        </w:rPr>
        <w:t>切割速度</w:t>
      </w:r>
      <w:r>
        <w:rPr>
          <w:rFonts w:hint="eastAsia"/>
          <w:sz w:val="24"/>
        </w:rPr>
        <w:t>，该区域</w:t>
      </w:r>
      <w:r>
        <w:rPr>
          <w:sz w:val="24"/>
        </w:rPr>
        <w:t>内的切缝</w:t>
      </w:r>
      <w:r>
        <w:rPr>
          <w:rFonts w:hint="eastAsia"/>
          <w:sz w:val="24"/>
        </w:rPr>
        <w:t>侧边</w:t>
      </w:r>
      <w:r>
        <w:rPr>
          <w:sz w:val="24"/>
        </w:rPr>
        <w:t>轮廓也必然与匀速阶段的侧边轮廓</w:t>
      </w:r>
      <w:r>
        <w:rPr>
          <w:rFonts w:hint="eastAsia"/>
          <w:sz w:val="24"/>
        </w:rPr>
        <w:t>不一致。此处</w:t>
      </w:r>
      <w:r>
        <w:rPr>
          <w:sz w:val="24"/>
        </w:rPr>
        <w:t>的侧边轮廓特指匀速阶段下，所以</w:t>
      </w:r>
      <w:r>
        <w:rPr>
          <w:rFonts w:hint="eastAsia"/>
          <w:sz w:val="24"/>
        </w:rPr>
        <w:t>侧边</w:t>
      </w:r>
      <w:r>
        <w:rPr>
          <w:sz w:val="24"/>
        </w:rPr>
        <w:t>轮廓</w:t>
      </w:r>
      <w:r>
        <w:rPr>
          <w:rFonts w:hint="eastAsia"/>
          <w:sz w:val="24"/>
        </w:rPr>
        <w:t>的</w:t>
      </w:r>
      <w:r>
        <w:rPr>
          <w:sz w:val="24"/>
        </w:rPr>
        <w:t>关键需要从匀速</w:t>
      </w:r>
      <w:r>
        <w:rPr>
          <w:rFonts w:hint="eastAsia"/>
          <w:sz w:val="24"/>
        </w:rPr>
        <w:t>阶段</w:t>
      </w:r>
      <w:r>
        <w:rPr>
          <w:sz w:val="24"/>
        </w:rPr>
        <w:t>区域内的点云数据</w:t>
      </w:r>
      <w:r>
        <w:rPr>
          <w:rFonts w:hint="eastAsia"/>
          <w:sz w:val="24"/>
        </w:rPr>
        <w:t>中提取</w:t>
      </w:r>
      <w:r>
        <w:rPr>
          <w:sz w:val="24"/>
        </w:rPr>
        <w:t>。</w:t>
      </w:r>
    </w:p>
    <w:p>
      <w:pPr>
        <w:spacing w:line="360" w:lineRule="auto"/>
        <w:ind w:firstLine="480" w:firstLineChars="200"/>
        <w:rPr>
          <w:sz w:val="24"/>
        </w:rPr>
      </w:pPr>
      <w:r>
        <w:rPr>
          <w:rFonts w:hint="eastAsia"/>
          <w:sz w:val="24"/>
        </w:rPr>
        <w:t>首先</w:t>
      </w:r>
      <w:r>
        <w:rPr>
          <w:sz w:val="24"/>
        </w:rPr>
        <w:t>，为了验证上述分析，</w:t>
      </w:r>
      <w:r>
        <w:rPr>
          <w:rFonts w:hint="eastAsia"/>
          <w:sz w:val="24"/>
        </w:rPr>
        <w:t>在</w:t>
      </w:r>
      <w:r>
        <w:rPr>
          <w:sz w:val="24"/>
        </w:rPr>
        <w:t>Y</w:t>
      </w:r>
      <w:r>
        <w:rPr>
          <w:rFonts w:hint="eastAsia"/>
          <w:sz w:val="24"/>
        </w:rPr>
        <w:t>坐标上取四个坐标值：</w:t>
      </w:r>
      <w:r>
        <w:rPr>
          <w:sz w:val="24"/>
        </w:rPr>
        <w:t>Y = 0.5</w:t>
      </w:r>
      <w:r>
        <w:rPr>
          <w:rFonts w:hint="eastAsia"/>
          <w:sz w:val="24"/>
        </w:rPr>
        <w:t>、</w:t>
      </w:r>
      <w:r>
        <w:rPr>
          <w:sz w:val="24"/>
        </w:rPr>
        <w:t xml:space="preserve"> Y = 6</w:t>
      </w:r>
      <w:r>
        <w:rPr>
          <w:rFonts w:hint="eastAsia"/>
          <w:sz w:val="24"/>
        </w:rPr>
        <w:t>、</w:t>
      </w:r>
      <w:r>
        <w:rPr>
          <w:sz w:val="24"/>
        </w:rPr>
        <w:t>Y = 8</w:t>
      </w:r>
      <w:r>
        <w:rPr>
          <w:rFonts w:hint="eastAsia"/>
          <w:sz w:val="24"/>
        </w:rPr>
        <w:t>和</w:t>
      </w:r>
      <w:r>
        <w:rPr>
          <w:sz w:val="24"/>
        </w:rPr>
        <w:t>Y = 10</w:t>
      </w:r>
      <w:r>
        <w:rPr>
          <w:rFonts w:hint="eastAsia"/>
          <w:sz w:val="24"/>
        </w:rPr>
        <w:t>，</w:t>
      </w:r>
      <w:r>
        <w:rPr>
          <w:sz w:val="24"/>
        </w:rPr>
        <w:t>分别</w:t>
      </w:r>
      <w:r>
        <w:rPr>
          <w:rFonts w:hint="eastAsia"/>
          <w:sz w:val="24"/>
        </w:rPr>
        <w:t>创建</w:t>
      </w:r>
      <w:r>
        <w:rPr>
          <w:sz w:val="24"/>
        </w:rPr>
        <w:t>横截面</w:t>
      </w:r>
      <w:r>
        <w:rPr>
          <w:rFonts w:hint="eastAsia"/>
          <w:sz w:val="24"/>
        </w:rPr>
        <w:t>，并以这四个</w:t>
      </w:r>
      <w:r>
        <w:rPr>
          <w:sz w:val="24"/>
        </w:rPr>
        <w:t>横截面截取±</w:t>
      </w:r>
      <w:r>
        <w:rPr>
          <w:rFonts w:hint="eastAsia"/>
          <w:sz w:val="24"/>
        </w:rPr>
        <w:t>0.04区间内的点集合，</w:t>
      </w:r>
      <w:r>
        <w:rPr>
          <w:sz w:val="24"/>
        </w:rPr>
        <w:t>如图4.1</w:t>
      </w:r>
      <w:r>
        <w:rPr>
          <w:rFonts w:hint="eastAsia"/>
          <w:sz w:val="24"/>
          <w:lang w:val="en-US" w:eastAsia="zh-CN"/>
        </w:rPr>
        <w:t>8</w:t>
      </w:r>
      <w:r>
        <w:rPr>
          <w:rFonts w:hint="eastAsia"/>
          <w:sz w:val="24"/>
        </w:rPr>
        <w:t>所示。</w:t>
      </w:r>
    </w:p>
    <w:p>
      <w:pPr>
        <w:spacing w:line="360" w:lineRule="auto"/>
        <w:rPr>
          <w:sz w:val="24"/>
        </w:rPr>
      </w:pPr>
    </w:p>
    <w:p>
      <w:pPr>
        <w:spacing w:line="360" w:lineRule="auto"/>
        <w:jc w:val="center"/>
        <w:rPr>
          <w:sz w:val="24"/>
        </w:rPr>
      </w:pPr>
      <w:r>
        <w:rPr>
          <w:color w:val="auto"/>
          <w:sz w:val="24"/>
          <w:u w:val="none"/>
        </w:rPr>
        <w:drawing>
          <wp:inline distT="0" distB="0" distL="0" distR="0">
            <wp:extent cx="2532380" cy="3049270"/>
            <wp:effectExtent l="0" t="0" r="1270" b="17780"/>
            <wp:docPr id="167" name="图片 167" descr="cfaeed210d79a2834ceba692f155d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faeed210d79a2834ceba692f155d1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2532380" cy="3049270"/>
                    </a:xfrm>
                    <a:prstGeom prst="rect">
                      <a:avLst/>
                    </a:prstGeom>
                    <a:noFill/>
                    <a:ln>
                      <a:noFill/>
                    </a:ln>
                  </pic:spPr>
                </pic:pic>
              </a:graphicData>
            </a:graphic>
          </wp:inline>
        </w:drawing>
      </w:r>
    </w:p>
    <w:p>
      <w:pPr>
        <w:spacing w:line="360" w:lineRule="auto"/>
        <w:jc w:val="center"/>
        <w:rPr>
          <w:rFonts w:hint="eastAsia"/>
        </w:rPr>
      </w:pPr>
      <w:r>
        <w:rPr>
          <w:rFonts w:hint="eastAsia"/>
        </w:rPr>
        <w:t>图</w:t>
      </w:r>
      <w:r>
        <w:t>4.1</w:t>
      </w:r>
      <w:r>
        <w:rPr>
          <w:rFonts w:hint="eastAsia"/>
          <w:lang w:val="en-US" w:eastAsia="zh-CN"/>
        </w:rPr>
        <w:t>8</w:t>
      </w:r>
      <w:r>
        <w:rPr>
          <w:rFonts w:hint="eastAsia"/>
        </w:rPr>
        <w:t xml:space="preserve"> </w:t>
      </w:r>
      <w:r>
        <w:t xml:space="preserve"> </w:t>
      </w:r>
      <w:r>
        <w:rPr>
          <w:rFonts w:hint="eastAsia"/>
        </w:rPr>
        <w:t>完整</w:t>
      </w:r>
      <w:r>
        <w:t>切缝点云数据下的</w:t>
      </w:r>
      <w:r>
        <w:rPr>
          <w:rFonts w:hint="eastAsia"/>
        </w:rPr>
        <w:t>四个Y坐标对应横截面</w:t>
      </w:r>
    </w:p>
    <w:p>
      <w:pPr>
        <w:spacing w:line="360" w:lineRule="auto"/>
        <w:jc w:val="center"/>
        <w:rPr>
          <w:rFonts w:hint="eastAsia"/>
        </w:rPr>
      </w:pPr>
    </w:p>
    <w:p>
      <w:pPr>
        <w:spacing w:line="360" w:lineRule="auto"/>
        <w:ind w:firstLine="480" w:firstLineChars="200"/>
        <w:rPr>
          <w:sz w:val="24"/>
        </w:rPr>
      </w:pPr>
      <w:r>
        <w:rPr>
          <w:rFonts w:hint="eastAsia"/>
          <w:sz w:val="24"/>
        </w:rPr>
        <w:t>将</w:t>
      </w:r>
      <w:r>
        <w:rPr>
          <w:sz w:val="24"/>
        </w:rPr>
        <w:t>四个</w:t>
      </w:r>
      <w:r>
        <w:rPr>
          <w:rFonts w:hint="eastAsia"/>
          <w:sz w:val="24"/>
        </w:rPr>
        <w:t>截取</w:t>
      </w:r>
      <w:r>
        <w:rPr>
          <w:sz w:val="24"/>
        </w:rPr>
        <w:t>到的点集合在同一坐标系下绘制散点图，</w:t>
      </w:r>
      <w:r>
        <w:rPr>
          <w:rFonts w:hint="eastAsia"/>
          <w:sz w:val="24"/>
        </w:rPr>
        <w:t>以Y</w:t>
      </w:r>
      <w:r>
        <w:rPr>
          <w:sz w:val="24"/>
        </w:rPr>
        <w:t xml:space="preserve"> </w:t>
      </w:r>
      <w:r>
        <w:rPr>
          <w:rFonts w:hint="eastAsia"/>
          <w:sz w:val="24"/>
        </w:rPr>
        <w:t>=</w:t>
      </w:r>
      <w:r>
        <w:rPr>
          <w:sz w:val="24"/>
        </w:rPr>
        <w:t xml:space="preserve"> </w:t>
      </w:r>
      <w:r>
        <w:rPr>
          <w:rFonts w:hint="eastAsia"/>
          <w:sz w:val="24"/>
        </w:rPr>
        <w:t>0.5的侧边</w:t>
      </w:r>
      <w:r>
        <w:rPr>
          <w:sz w:val="24"/>
        </w:rPr>
        <w:t>轮廓</w:t>
      </w:r>
      <w:r>
        <w:rPr>
          <w:rFonts w:hint="eastAsia"/>
          <w:sz w:val="24"/>
        </w:rPr>
        <w:t>点</w:t>
      </w:r>
      <w:r>
        <w:rPr>
          <w:sz w:val="24"/>
        </w:rPr>
        <w:t>集合作为</w:t>
      </w:r>
      <w:r>
        <w:rPr>
          <w:rFonts w:hint="eastAsia"/>
          <w:sz w:val="24"/>
        </w:rPr>
        <w:t>对照组，与 Y</w:t>
      </w:r>
      <w:r>
        <w:rPr>
          <w:sz w:val="24"/>
        </w:rPr>
        <w:t xml:space="preserve"> </w:t>
      </w:r>
      <w:r>
        <w:rPr>
          <w:rFonts w:hint="eastAsia"/>
          <w:sz w:val="24"/>
        </w:rPr>
        <w:t>=</w:t>
      </w:r>
      <w:r>
        <w:rPr>
          <w:sz w:val="24"/>
        </w:rPr>
        <w:t xml:space="preserve"> </w:t>
      </w:r>
      <w:r>
        <w:rPr>
          <w:rFonts w:hint="eastAsia"/>
          <w:sz w:val="24"/>
        </w:rPr>
        <w:t>6、Y</w:t>
      </w:r>
      <w:r>
        <w:rPr>
          <w:sz w:val="24"/>
        </w:rPr>
        <w:t xml:space="preserve"> </w:t>
      </w:r>
      <w:r>
        <w:rPr>
          <w:rFonts w:hint="eastAsia"/>
          <w:sz w:val="24"/>
        </w:rPr>
        <w:t>=</w:t>
      </w:r>
      <w:r>
        <w:rPr>
          <w:sz w:val="24"/>
        </w:rPr>
        <w:t xml:space="preserve"> </w:t>
      </w:r>
      <w:r>
        <w:rPr>
          <w:rFonts w:hint="eastAsia"/>
          <w:sz w:val="24"/>
        </w:rPr>
        <w:t>8和Y</w:t>
      </w:r>
      <w:r>
        <w:rPr>
          <w:sz w:val="24"/>
        </w:rPr>
        <w:t xml:space="preserve"> </w:t>
      </w:r>
      <w:r>
        <w:rPr>
          <w:rFonts w:hint="eastAsia"/>
          <w:sz w:val="24"/>
        </w:rPr>
        <w:t>=</w:t>
      </w:r>
      <w:r>
        <w:rPr>
          <w:sz w:val="24"/>
        </w:rPr>
        <w:t xml:space="preserve"> </w:t>
      </w:r>
      <w:r>
        <w:rPr>
          <w:rFonts w:hint="eastAsia"/>
          <w:sz w:val="24"/>
        </w:rPr>
        <w:t>10 三处</w:t>
      </w:r>
      <w:r>
        <w:rPr>
          <w:sz w:val="24"/>
        </w:rPr>
        <w:t>的</w:t>
      </w:r>
      <w:r>
        <w:rPr>
          <w:rFonts w:hint="eastAsia"/>
          <w:sz w:val="24"/>
        </w:rPr>
        <w:t>侧边轮廓点</w:t>
      </w:r>
      <w:r>
        <w:rPr>
          <w:sz w:val="24"/>
        </w:rPr>
        <w:t>集合</w:t>
      </w:r>
      <w:r>
        <w:rPr>
          <w:rFonts w:hint="eastAsia"/>
          <w:sz w:val="24"/>
        </w:rPr>
        <w:t>进行比对。以330</w:t>
      </w:r>
      <w:r>
        <w:rPr>
          <w:sz w:val="24"/>
        </w:rPr>
        <w:t xml:space="preserve"> MPa</w:t>
      </w:r>
      <w:r>
        <w:rPr>
          <w:rFonts w:hint="eastAsia"/>
          <w:sz w:val="24"/>
        </w:rPr>
        <w:t>压力、40</w:t>
      </w:r>
      <w:r>
        <w:rPr>
          <w:sz w:val="24"/>
        </w:rPr>
        <w:t xml:space="preserve"> mm</w:t>
      </w:r>
      <w:r>
        <w:rPr>
          <w:rFonts w:hint="eastAsia"/>
          <w:sz w:val="24"/>
        </w:rPr>
        <w:t>厚度下Q4切割</w:t>
      </w:r>
      <w:r>
        <w:rPr>
          <w:sz w:val="24"/>
        </w:rPr>
        <w:t>质量等级</w:t>
      </w:r>
      <w:r>
        <w:rPr>
          <w:rFonts w:hint="eastAsia"/>
          <w:sz w:val="24"/>
        </w:rPr>
        <w:t>的侧边轮廓数据为例，</w:t>
      </w:r>
      <w:r>
        <w:rPr>
          <w:sz w:val="24"/>
        </w:rPr>
        <w:t>如图4.1</w:t>
      </w:r>
      <w:r>
        <w:rPr>
          <w:rFonts w:hint="eastAsia"/>
          <w:sz w:val="24"/>
          <w:lang w:val="en-US" w:eastAsia="zh-CN"/>
        </w:rPr>
        <w:t>9</w:t>
      </w:r>
      <w:r>
        <w:rPr>
          <w:rFonts w:hint="eastAsia"/>
          <w:sz w:val="24"/>
        </w:rPr>
        <w:t>所示，其中红色点为Y</w:t>
      </w:r>
      <w:r>
        <w:rPr>
          <w:sz w:val="24"/>
        </w:rPr>
        <w:t xml:space="preserve"> = 0.5</w:t>
      </w:r>
      <w:r>
        <w:rPr>
          <w:rFonts w:hint="eastAsia"/>
          <w:sz w:val="24"/>
        </w:rPr>
        <w:t>的</w:t>
      </w:r>
      <w:r>
        <w:rPr>
          <w:sz w:val="24"/>
        </w:rPr>
        <w:t>侧边轮廓</w:t>
      </w:r>
      <w:r>
        <w:rPr>
          <w:rFonts w:hint="eastAsia"/>
          <w:sz w:val="24"/>
        </w:rPr>
        <w:t>数据，蓝色、</w:t>
      </w:r>
      <w:r>
        <w:rPr>
          <w:sz w:val="24"/>
        </w:rPr>
        <w:t>紫色和绿色点分别</w:t>
      </w:r>
      <w:r>
        <w:rPr>
          <w:rFonts w:hint="eastAsia"/>
          <w:sz w:val="24"/>
        </w:rPr>
        <w:t>为Y</w:t>
      </w:r>
      <w:r>
        <w:rPr>
          <w:sz w:val="24"/>
        </w:rPr>
        <w:t xml:space="preserve"> </w:t>
      </w:r>
      <w:r>
        <w:rPr>
          <w:rFonts w:hint="eastAsia"/>
          <w:sz w:val="24"/>
        </w:rPr>
        <w:t>=</w:t>
      </w:r>
      <w:r>
        <w:rPr>
          <w:sz w:val="24"/>
        </w:rPr>
        <w:t xml:space="preserve"> </w:t>
      </w:r>
      <w:r>
        <w:rPr>
          <w:rFonts w:hint="eastAsia"/>
          <w:sz w:val="24"/>
        </w:rPr>
        <w:t>6、Y</w:t>
      </w:r>
      <w:r>
        <w:rPr>
          <w:sz w:val="24"/>
        </w:rPr>
        <w:t xml:space="preserve"> </w:t>
      </w:r>
      <w:r>
        <w:rPr>
          <w:rFonts w:hint="eastAsia"/>
          <w:sz w:val="24"/>
        </w:rPr>
        <w:t>=</w:t>
      </w:r>
      <w:r>
        <w:rPr>
          <w:sz w:val="24"/>
        </w:rPr>
        <w:t xml:space="preserve"> </w:t>
      </w:r>
      <w:r>
        <w:rPr>
          <w:rFonts w:hint="eastAsia"/>
          <w:sz w:val="24"/>
        </w:rPr>
        <w:t>8和Y</w:t>
      </w:r>
      <w:r>
        <w:rPr>
          <w:sz w:val="24"/>
        </w:rPr>
        <w:t xml:space="preserve"> </w:t>
      </w:r>
      <w:r>
        <w:rPr>
          <w:rFonts w:hint="eastAsia"/>
          <w:sz w:val="24"/>
        </w:rPr>
        <w:t>=</w:t>
      </w:r>
      <w:r>
        <w:rPr>
          <w:sz w:val="24"/>
        </w:rPr>
        <w:t xml:space="preserve"> </w:t>
      </w:r>
      <w:r>
        <w:rPr>
          <w:rFonts w:hint="eastAsia"/>
          <w:sz w:val="24"/>
        </w:rPr>
        <w:t>10 三处的侧边轮廓数据。</w:t>
      </w:r>
    </w:p>
    <w:p>
      <w:pPr>
        <w:spacing w:line="360" w:lineRule="auto"/>
        <w:rPr>
          <w:sz w:val="24"/>
        </w:rPr>
      </w:pPr>
      <w:r>
        <w:rPr>
          <w:sz w:val="24"/>
        </w:rPr>
        <w:t>​</w:t>
      </w:r>
    </w:p>
    <w:p>
      <w:pPr>
        <w:spacing w:line="360" w:lineRule="auto"/>
        <w:rPr>
          <w:sz w:val="24"/>
        </w:rPr>
      </w:pPr>
      <w:r>
        <w:rPr>
          <w:color w:val="auto"/>
          <w:u w:val="none"/>
        </w:rPr>
        <w:drawing>
          <wp:inline distT="0" distB="0" distL="0" distR="0">
            <wp:extent cx="5261610" cy="2447290"/>
            <wp:effectExtent l="0" t="0" r="15240" b="10160"/>
            <wp:docPr id="1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pic:cNvPicPr>
                      <a:picLocks noChangeAspect="1" noChangeArrowheads="1"/>
                    </pic:cNvPicPr>
                  </pic:nvPicPr>
                  <pic:blipFill>
                    <a:blip r:embed="rId125" cstate="print"/>
                    <a:stretch>
                      <a:fillRect/>
                    </a:stretch>
                  </pic:blipFill>
                  <pic:spPr>
                    <a:xfrm>
                      <a:off x="0" y="0"/>
                      <a:ext cx="5261610" cy="2447290"/>
                    </a:xfrm>
                    <a:prstGeom prst="rect">
                      <a:avLst/>
                    </a:prstGeom>
                    <a:noFill/>
                    <a:ln w="9525">
                      <a:noFill/>
                    </a:ln>
                  </pic:spPr>
                </pic:pic>
              </a:graphicData>
            </a:graphic>
          </wp:inline>
        </w:drawing>
      </w:r>
    </w:p>
    <w:p>
      <w:pPr>
        <w:spacing w:line="360" w:lineRule="auto"/>
        <w:jc w:val="center"/>
      </w:pPr>
      <w:r>
        <w:rPr>
          <w:rFonts w:hint="eastAsia"/>
        </w:rPr>
        <w:t>图</w:t>
      </w:r>
      <w:r>
        <w:t>4.1</w:t>
      </w:r>
      <w:r>
        <w:rPr>
          <w:rFonts w:hint="eastAsia"/>
          <w:lang w:val="en-US" w:eastAsia="zh-CN"/>
        </w:rPr>
        <w:t>9</w:t>
      </w:r>
      <w:r>
        <w:t xml:space="preserve"> </w:t>
      </w:r>
      <w:r>
        <w:rPr>
          <w:rFonts w:hint="eastAsia"/>
        </w:rPr>
        <w:t xml:space="preserve"> 330</w:t>
      </w:r>
      <w:r>
        <w:t xml:space="preserve"> MPa</w:t>
      </w:r>
      <w:r>
        <w:rPr>
          <w:rFonts w:hint="eastAsia"/>
        </w:rPr>
        <w:t>压力、40</w:t>
      </w:r>
      <w:r>
        <w:t xml:space="preserve"> </w:t>
      </w:r>
      <w:r>
        <w:rPr>
          <w:rFonts w:hint="eastAsia"/>
        </w:rPr>
        <w:t>mm厚度</w:t>
      </w:r>
      <w:r>
        <w:t>下</w:t>
      </w:r>
      <w:r>
        <w:rPr>
          <w:rFonts w:hint="eastAsia"/>
        </w:rPr>
        <w:t>Q4切割</w:t>
      </w:r>
      <w:r>
        <w:t>质量等级的</w:t>
      </w:r>
      <w:r>
        <w:rPr>
          <w:rFonts w:hint="eastAsia"/>
        </w:rPr>
        <w:t>切缝侧边轮廓不同截面数据</w:t>
      </w:r>
      <w:r>
        <w:t>点</w:t>
      </w:r>
      <w:r>
        <w:rPr>
          <w:rFonts w:hint="eastAsia"/>
        </w:rPr>
        <w:t>集合</w:t>
      </w:r>
    </w:p>
    <w:p>
      <w:pPr>
        <w:spacing w:line="360" w:lineRule="auto"/>
      </w:pPr>
    </w:p>
    <w:p>
      <w:pPr>
        <w:spacing w:line="360" w:lineRule="auto"/>
        <w:ind w:firstLine="480" w:firstLineChars="200"/>
        <w:rPr>
          <w:sz w:val="24"/>
        </w:rPr>
      </w:pPr>
      <w:r>
        <w:rPr>
          <w:rFonts w:hint="eastAsia"/>
          <w:sz w:val="24"/>
        </w:rPr>
        <w:t>通过</w:t>
      </w:r>
      <w:r>
        <w:rPr>
          <w:sz w:val="24"/>
        </w:rPr>
        <w:t>比较</w:t>
      </w:r>
      <w:r>
        <w:rPr>
          <w:rFonts w:hint="eastAsia"/>
          <w:sz w:val="24"/>
        </w:rPr>
        <w:t>侧边轮廓不同</w:t>
      </w:r>
      <w:r>
        <w:rPr>
          <w:sz w:val="24"/>
        </w:rPr>
        <w:t>截面数据点集合</w:t>
      </w:r>
      <w:r>
        <w:rPr>
          <w:rFonts w:hint="eastAsia"/>
          <w:sz w:val="24"/>
        </w:rPr>
        <w:t>验证</w:t>
      </w:r>
      <w:r>
        <w:rPr>
          <w:sz w:val="24"/>
        </w:rPr>
        <w:t>了</w:t>
      </w:r>
      <w:r>
        <w:rPr>
          <w:rFonts w:hint="eastAsia"/>
          <w:sz w:val="24"/>
        </w:rPr>
        <w:t>在一条切缝中，加速阶段的侧边轮廓由于切割头</w:t>
      </w:r>
      <w:r>
        <w:rPr>
          <w:sz w:val="24"/>
        </w:rPr>
        <w:t>在该位置的瞬时速度</w:t>
      </w:r>
      <w:r>
        <w:rPr>
          <w:rFonts w:hint="eastAsia"/>
          <w:sz w:val="24"/>
        </w:rPr>
        <w:t>尚未</w:t>
      </w:r>
      <w:r>
        <w:rPr>
          <w:sz w:val="24"/>
        </w:rPr>
        <w:t>达到设定的切割速度，</w:t>
      </w:r>
      <w:r>
        <w:rPr>
          <w:rFonts w:hint="eastAsia"/>
          <w:sz w:val="24"/>
        </w:rPr>
        <w:t>故与匀速</w:t>
      </w:r>
      <w:r>
        <w:rPr>
          <w:sz w:val="24"/>
        </w:rPr>
        <w:t>区域内</w:t>
      </w:r>
      <w:r>
        <w:rPr>
          <w:rFonts w:hint="eastAsia"/>
          <w:sz w:val="24"/>
        </w:rPr>
        <w:t>的侧边轮廓存在较为明显的差异。而且加速阶段时切割头</w:t>
      </w:r>
      <w:r>
        <w:rPr>
          <w:rFonts w:hint="eastAsia"/>
          <w:sz w:val="24"/>
          <w:lang w:val="en-US" w:eastAsia="zh-CN"/>
        </w:rPr>
        <w:t>进给</w:t>
      </w:r>
      <w:r>
        <w:rPr>
          <w:rFonts w:hint="eastAsia"/>
          <w:sz w:val="24"/>
        </w:rPr>
        <w:t>速度要低于匀速阶段，加速</w:t>
      </w:r>
      <w:r>
        <w:rPr>
          <w:sz w:val="24"/>
        </w:rPr>
        <w:t>阶段的</w:t>
      </w:r>
      <w:r>
        <w:rPr>
          <w:rFonts w:hint="eastAsia"/>
          <w:sz w:val="24"/>
        </w:rPr>
        <w:t>切缝侧边轮廓也要宽于匀速</w:t>
      </w:r>
      <w:r>
        <w:rPr>
          <w:sz w:val="24"/>
        </w:rPr>
        <w:t>阶段</w:t>
      </w:r>
      <w:r>
        <w:rPr>
          <w:rFonts w:hint="eastAsia"/>
          <w:sz w:val="24"/>
        </w:rPr>
        <w:t>，</w:t>
      </w:r>
      <w:r>
        <w:rPr>
          <w:sz w:val="24"/>
        </w:rPr>
        <w:t>这一</w:t>
      </w:r>
      <w:r>
        <w:rPr>
          <w:rFonts w:hint="eastAsia"/>
          <w:sz w:val="24"/>
        </w:rPr>
        <w:t>发现与前人</w:t>
      </w:r>
      <w:r>
        <w:rPr>
          <w:sz w:val="24"/>
        </w:rPr>
        <w:t>得出的切割速度</w:t>
      </w:r>
      <w:r>
        <w:rPr>
          <w:rFonts w:hint="eastAsia"/>
          <w:sz w:val="24"/>
        </w:rPr>
        <w:t>越慢，</w:t>
      </w:r>
      <w:r>
        <w:rPr>
          <w:sz w:val="24"/>
        </w:rPr>
        <w:t>切缝宽度越大</w:t>
      </w:r>
      <w:r>
        <w:rPr>
          <w:rFonts w:hint="eastAsia"/>
          <w:sz w:val="24"/>
        </w:rPr>
        <w:t>的</w:t>
      </w:r>
      <w:r>
        <w:rPr>
          <w:sz w:val="24"/>
        </w:rPr>
        <w:t>结论</w:t>
      </w:r>
      <w:r>
        <w:rPr>
          <w:rFonts w:hint="eastAsia"/>
          <w:sz w:val="24"/>
        </w:rPr>
        <w:t>相符</w:t>
      </w:r>
      <w:r>
        <w:rPr>
          <w:sz w:val="24"/>
        </w:rPr>
        <w:t>。而</w:t>
      </w:r>
      <w:r>
        <w:rPr>
          <w:rFonts w:hint="eastAsia"/>
          <w:sz w:val="24"/>
        </w:rPr>
        <w:t>匀速阶段的侧边轮廓几乎</w:t>
      </w:r>
      <w:r>
        <w:rPr>
          <w:sz w:val="24"/>
        </w:rPr>
        <w:t>一致</w:t>
      </w:r>
      <w:r>
        <w:rPr>
          <w:rFonts w:hint="eastAsia"/>
          <w:sz w:val="24"/>
        </w:rPr>
        <w:t>，</w:t>
      </w:r>
      <w:r>
        <w:rPr>
          <w:sz w:val="24"/>
        </w:rPr>
        <w:t>这说明了在</w:t>
      </w:r>
      <w:r>
        <w:rPr>
          <w:rFonts w:hint="eastAsia"/>
          <w:sz w:val="24"/>
        </w:rPr>
        <w:t>实验条件</w:t>
      </w:r>
      <w:r>
        <w:rPr>
          <w:sz w:val="24"/>
        </w:rPr>
        <w:t>和参数保持一致的</w:t>
      </w:r>
      <w:r>
        <w:rPr>
          <w:rFonts w:hint="eastAsia"/>
          <w:sz w:val="24"/>
        </w:rPr>
        <w:t>工况下</w:t>
      </w:r>
      <w:r>
        <w:rPr>
          <w:sz w:val="24"/>
        </w:rPr>
        <w:t>，</w:t>
      </w:r>
      <w:r>
        <w:rPr>
          <w:rFonts w:hint="eastAsia"/>
          <w:sz w:val="24"/>
        </w:rPr>
        <w:t>切缝</w:t>
      </w:r>
      <w:r>
        <w:rPr>
          <w:sz w:val="24"/>
        </w:rPr>
        <w:t>轮廓</w:t>
      </w:r>
      <w:r>
        <w:rPr>
          <w:rFonts w:hint="eastAsia"/>
          <w:sz w:val="24"/>
        </w:rPr>
        <w:t>形貌是基本</w:t>
      </w:r>
      <w:r>
        <w:rPr>
          <w:sz w:val="24"/>
        </w:rPr>
        <w:t>稳定的，</w:t>
      </w:r>
      <w:r>
        <w:rPr>
          <w:rFonts w:hint="eastAsia"/>
          <w:sz w:val="24"/>
        </w:rPr>
        <w:t>可以用确定</w:t>
      </w:r>
      <w:r>
        <w:rPr>
          <w:sz w:val="24"/>
        </w:rPr>
        <w:t>的三维</w:t>
      </w:r>
      <w:r>
        <w:rPr>
          <w:rFonts w:hint="eastAsia"/>
          <w:sz w:val="24"/>
        </w:rPr>
        <w:t>模型表征切缝形貌。</w:t>
      </w:r>
    </w:p>
    <w:p>
      <w:pPr>
        <w:spacing w:line="360" w:lineRule="auto"/>
        <w:ind w:firstLine="480" w:firstLineChars="200"/>
        <w:rPr>
          <w:sz w:val="24"/>
        </w:rPr>
      </w:pPr>
      <w:r>
        <w:rPr>
          <w:rFonts w:hint="eastAsia"/>
          <w:sz w:val="24"/>
        </w:rPr>
        <w:t>综上</w:t>
      </w:r>
      <w:r>
        <w:rPr>
          <w:sz w:val="24"/>
        </w:rPr>
        <w:t>，</w:t>
      </w:r>
      <w:r>
        <w:rPr>
          <w:rFonts w:hint="eastAsia"/>
          <w:sz w:val="24"/>
        </w:rPr>
        <w:t>本文选择</w:t>
      </w:r>
      <w:r>
        <w:rPr>
          <w:sz w:val="24"/>
        </w:rPr>
        <w:t>提取</w:t>
      </w:r>
      <w:r>
        <w:rPr>
          <w:rFonts w:hint="eastAsia"/>
          <w:sz w:val="24"/>
        </w:rPr>
        <w:t>匀速</w:t>
      </w:r>
      <w:r>
        <w:rPr>
          <w:sz w:val="24"/>
        </w:rPr>
        <w:t>阶段</w:t>
      </w:r>
      <w:r>
        <w:rPr>
          <w:rFonts w:hint="eastAsia"/>
          <w:sz w:val="24"/>
        </w:rPr>
        <w:t>的点云</w:t>
      </w:r>
      <w:r>
        <w:rPr>
          <w:sz w:val="24"/>
        </w:rPr>
        <w:t>数据</w:t>
      </w:r>
      <w:r>
        <w:rPr>
          <w:rFonts w:hint="eastAsia"/>
          <w:sz w:val="24"/>
        </w:rPr>
        <w:t>，</w:t>
      </w:r>
      <w:r>
        <w:rPr>
          <w:sz w:val="24"/>
        </w:rPr>
        <w:t>即</w:t>
      </w:r>
      <w:r>
        <w:rPr>
          <w:rFonts w:hint="eastAsia"/>
          <w:sz w:val="24"/>
        </w:rPr>
        <w:t>以Y</w:t>
      </w:r>
      <w:r>
        <w:rPr>
          <w:sz w:val="24"/>
        </w:rPr>
        <w:t xml:space="preserve"> = 6</w:t>
      </w:r>
      <w:r>
        <w:rPr>
          <w:rFonts w:hint="eastAsia"/>
          <w:sz w:val="24"/>
        </w:rPr>
        <w:t>、Y</w:t>
      </w:r>
      <w:r>
        <w:rPr>
          <w:sz w:val="24"/>
        </w:rPr>
        <w:t xml:space="preserve"> </w:t>
      </w:r>
      <w:r>
        <w:rPr>
          <w:rFonts w:hint="eastAsia"/>
          <w:sz w:val="24"/>
        </w:rPr>
        <w:t>=</w:t>
      </w:r>
      <w:r>
        <w:rPr>
          <w:sz w:val="24"/>
        </w:rPr>
        <w:t xml:space="preserve"> </w:t>
      </w:r>
      <w:r>
        <w:rPr>
          <w:rFonts w:hint="eastAsia"/>
          <w:sz w:val="24"/>
        </w:rPr>
        <w:t>8和Y</w:t>
      </w:r>
      <w:r>
        <w:rPr>
          <w:sz w:val="24"/>
        </w:rPr>
        <w:t xml:space="preserve"> = 10</w:t>
      </w:r>
      <w:r>
        <w:rPr>
          <w:rFonts w:hint="eastAsia"/>
          <w:sz w:val="24"/>
        </w:rPr>
        <w:t>这三个界面</w:t>
      </w:r>
      <w:r>
        <w:rPr>
          <w:sz w:val="24"/>
        </w:rPr>
        <w:t>提取得到的点集合</w:t>
      </w:r>
      <w:r>
        <w:rPr>
          <w:rFonts w:hint="eastAsia"/>
          <w:sz w:val="24"/>
        </w:rPr>
        <w:t>作为侧边</w:t>
      </w:r>
      <w:r>
        <w:rPr>
          <w:sz w:val="24"/>
        </w:rPr>
        <w:t>轮廓</w:t>
      </w:r>
      <w:r>
        <w:rPr>
          <w:rFonts w:hint="eastAsia"/>
          <w:sz w:val="24"/>
        </w:rPr>
        <w:t>的</w:t>
      </w:r>
      <w:r>
        <w:rPr>
          <w:sz w:val="24"/>
        </w:rPr>
        <w:t>关键</w:t>
      </w:r>
      <w:r>
        <w:rPr>
          <w:rFonts w:hint="eastAsia"/>
          <w:sz w:val="24"/>
        </w:rPr>
        <w:t>数据。从切缝点云采集侧边轮廓的M</w:t>
      </w:r>
      <w:r>
        <w:rPr>
          <w:sz w:val="24"/>
        </w:rPr>
        <w:t>ATLAB</w:t>
      </w:r>
      <w:r>
        <w:rPr>
          <w:rFonts w:hint="eastAsia"/>
          <w:sz w:val="24"/>
        </w:rPr>
        <w:t>代码</w:t>
      </w:r>
      <w:r>
        <w:rPr>
          <w:rFonts w:hint="eastAsia"/>
          <w:sz w:val="24"/>
          <w:lang w:val="en-US" w:eastAsia="zh-CN"/>
        </w:rPr>
        <w:t>详</w:t>
      </w:r>
      <w:r>
        <w:rPr>
          <w:rFonts w:hint="eastAsia"/>
          <w:sz w:val="24"/>
        </w:rPr>
        <w:t>见附录三。</w:t>
      </w:r>
    </w:p>
    <w:p>
      <w:pPr>
        <w:pStyle w:val="20"/>
        <w:keepNext/>
        <w:keepLines/>
        <w:pageBreakBefore w:val="0"/>
        <w:widowControl w:val="0"/>
        <w:numPr>
          <w:ilvl w:val="2"/>
          <w:numId w:val="12"/>
        </w:numPr>
        <w:kinsoku/>
        <w:wordWrap/>
        <w:overflowPunct/>
        <w:topLinePunct w:val="0"/>
        <w:autoSpaceDE/>
        <w:autoSpaceDN/>
        <w:bidi w:val="0"/>
        <w:adjustRightInd/>
        <w:snapToGrid/>
        <w:spacing w:line="416" w:lineRule="auto"/>
        <w:ind w:left="720" w:hanging="720"/>
        <w:textAlignment w:val="auto"/>
        <w:rPr>
          <w:rFonts w:ascii="黑体" w:eastAsia="黑体"/>
          <w:b w:val="0"/>
        </w:rPr>
      </w:pPr>
      <w:bookmarkStart w:id="161" w:name="_Toc8326"/>
      <w:bookmarkStart w:id="162" w:name="_Toc21968"/>
      <w:bookmarkStart w:id="163" w:name="_Toc55940850"/>
      <w:r>
        <w:rPr>
          <w:rFonts w:hint="eastAsia" w:ascii="黑体" w:eastAsia="黑体"/>
          <w:b w:val="0"/>
        </w:rPr>
        <w:t>切缝侧边轮廓的曲线拟合</w:t>
      </w:r>
      <w:bookmarkEnd w:id="161"/>
      <w:bookmarkEnd w:id="162"/>
      <w:bookmarkEnd w:id="163"/>
    </w:p>
    <w:p>
      <w:pPr>
        <w:spacing w:line="360" w:lineRule="auto"/>
        <w:ind w:firstLine="480" w:firstLineChars="200"/>
        <w:rPr>
          <w:sz w:val="24"/>
        </w:rPr>
      </w:pPr>
      <w:r>
        <w:rPr>
          <w:sz w:val="24"/>
        </w:rPr>
        <w:t>前</w:t>
      </w:r>
      <w:r>
        <w:rPr>
          <w:rFonts w:hint="eastAsia"/>
          <w:sz w:val="24"/>
        </w:rPr>
        <w:t>人</w:t>
      </w:r>
      <w:r>
        <w:rPr>
          <w:sz w:val="24"/>
        </w:rPr>
        <w:t>的研究中</w:t>
      </w:r>
      <w:r>
        <w:rPr>
          <w:rFonts w:hint="eastAsia"/>
          <w:sz w:val="24"/>
        </w:rPr>
        <w:t>往往</w:t>
      </w:r>
      <w:r>
        <w:rPr>
          <w:sz w:val="24"/>
        </w:rPr>
        <w:t>采用切缝锥度的概念来</w:t>
      </w:r>
      <w:r>
        <w:rPr>
          <w:rFonts w:hint="eastAsia"/>
          <w:sz w:val="24"/>
        </w:rPr>
        <w:t>描述</w:t>
      </w:r>
      <w:r>
        <w:rPr>
          <w:sz w:val="24"/>
        </w:rPr>
        <w:t>射流</w:t>
      </w:r>
      <w:r>
        <w:rPr>
          <w:rFonts w:hint="eastAsia"/>
          <w:sz w:val="24"/>
        </w:rPr>
        <w:t>误差</w:t>
      </w:r>
      <w:r>
        <w:rPr>
          <w:sz w:val="24"/>
        </w:rPr>
        <w:t>，这意味着切缝侧边轮廓</w:t>
      </w:r>
      <w:r>
        <w:rPr>
          <w:rFonts w:hint="eastAsia"/>
          <w:sz w:val="24"/>
        </w:rPr>
        <w:t>被简单</w:t>
      </w:r>
      <w:r>
        <w:rPr>
          <w:sz w:val="24"/>
        </w:rPr>
        <w:t>地描述为</w:t>
      </w:r>
      <w:r>
        <w:rPr>
          <w:rFonts w:hint="eastAsia"/>
          <w:sz w:val="24"/>
        </w:rPr>
        <w:t>一条直线。由于射流</w:t>
      </w:r>
      <w:r>
        <w:rPr>
          <w:sz w:val="24"/>
        </w:rPr>
        <w:t>切缝在薄材料中的侧边轮廓可近似用</w:t>
      </w:r>
      <w:r>
        <w:rPr>
          <w:rFonts w:hint="eastAsia"/>
          <w:sz w:val="24"/>
        </w:rPr>
        <w:t>直线</w:t>
      </w:r>
      <w:r>
        <w:rPr>
          <w:sz w:val="24"/>
        </w:rPr>
        <w:t>来</w:t>
      </w:r>
      <w:r>
        <w:rPr>
          <w:rFonts w:hint="eastAsia"/>
          <w:sz w:val="24"/>
        </w:rPr>
        <w:t>代替</w:t>
      </w:r>
      <w:r>
        <w:rPr>
          <w:sz w:val="24"/>
        </w:rPr>
        <w:t>，所以这种</w:t>
      </w:r>
      <w:r>
        <w:rPr>
          <w:rFonts w:hint="eastAsia"/>
          <w:sz w:val="24"/>
        </w:rPr>
        <w:t>描述</w:t>
      </w:r>
      <w:r>
        <w:rPr>
          <w:sz w:val="24"/>
        </w:rPr>
        <w:t>方法在较薄的材料下是</w:t>
      </w:r>
      <w:r>
        <w:rPr>
          <w:rFonts w:hint="eastAsia"/>
          <w:sz w:val="24"/>
        </w:rPr>
        <w:t>可行的。</w:t>
      </w:r>
      <w:r>
        <w:rPr>
          <w:sz w:val="24"/>
        </w:rPr>
        <w:t>王舒</w:t>
      </w:r>
      <w:r>
        <w:rPr>
          <w:rFonts w:hint="eastAsia"/>
          <w:sz w:val="24"/>
        </w:rPr>
        <w:t>发现当</w:t>
      </w:r>
      <w:r>
        <w:rPr>
          <w:sz w:val="24"/>
        </w:rPr>
        <w:t>材料厚度大于</w:t>
      </w:r>
      <w:r>
        <w:rPr>
          <w:rFonts w:hint="eastAsia"/>
          <w:sz w:val="24"/>
        </w:rPr>
        <w:t>50</w:t>
      </w:r>
      <w:r>
        <w:rPr>
          <w:sz w:val="24"/>
        </w:rPr>
        <w:t xml:space="preserve"> </w:t>
      </w:r>
      <w:r>
        <w:rPr>
          <w:rFonts w:hint="eastAsia"/>
          <w:sz w:val="24"/>
        </w:rPr>
        <w:t>mm时</w:t>
      </w:r>
      <w:r>
        <w:rPr>
          <w:sz w:val="24"/>
        </w:rPr>
        <w:t>，切缝侧边轮廓</w:t>
      </w:r>
      <w:r>
        <w:rPr>
          <w:rFonts w:hint="eastAsia"/>
          <w:sz w:val="24"/>
        </w:rPr>
        <w:t>是</w:t>
      </w:r>
      <w:r>
        <w:rPr>
          <w:sz w:val="24"/>
        </w:rPr>
        <w:t>一条曲线，</w:t>
      </w:r>
      <w:r>
        <w:rPr>
          <w:rFonts w:hint="eastAsia"/>
          <w:sz w:val="24"/>
        </w:rPr>
        <w:t>如果</w:t>
      </w:r>
      <w:r>
        <w:rPr>
          <w:sz w:val="24"/>
        </w:rPr>
        <w:t>继续用直线来描述会</w:t>
      </w:r>
      <w:r>
        <w:rPr>
          <w:rFonts w:hint="eastAsia"/>
          <w:sz w:val="24"/>
        </w:rPr>
        <w:t>存在较大</w:t>
      </w:r>
      <w:r>
        <w:rPr>
          <w:sz w:val="24"/>
        </w:rPr>
        <w:t>的偏离</w:t>
      </w:r>
      <w:r>
        <w:rPr>
          <w:rFonts w:hint="eastAsia"/>
          <w:sz w:val="24"/>
        </w:rPr>
        <w:t>误差</w:t>
      </w:r>
      <w:r>
        <w:rPr>
          <w:sz w:val="24"/>
        </w:rPr>
        <w:t>，</w:t>
      </w:r>
      <w:r>
        <w:rPr>
          <w:rFonts w:hint="eastAsia"/>
          <w:sz w:val="24"/>
        </w:rPr>
        <w:t>他发现</w:t>
      </w:r>
      <w:r>
        <w:rPr>
          <w:sz w:val="24"/>
        </w:rPr>
        <w:t>用</w:t>
      </w:r>
      <w:r>
        <w:rPr>
          <w:rFonts w:hint="eastAsia"/>
          <w:sz w:val="24"/>
        </w:rPr>
        <w:t>三次多项式</w:t>
      </w:r>
      <w:r>
        <w:rPr>
          <w:sz w:val="24"/>
        </w:rPr>
        <w:t>可以</w:t>
      </w:r>
      <w:r>
        <w:rPr>
          <w:rFonts w:hint="eastAsia"/>
          <w:sz w:val="24"/>
        </w:rPr>
        <w:t>很好</w:t>
      </w:r>
      <w:r>
        <w:rPr>
          <w:sz w:val="24"/>
        </w:rPr>
        <w:t>的拟合</w:t>
      </w:r>
      <w:r>
        <w:rPr>
          <w:rFonts w:hint="eastAsia"/>
          <w:sz w:val="24"/>
        </w:rPr>
        <w:t>侧边</w:t>
      </w:r>
      <w:r>
        <w:rPr>
          <w:sz w:val="24"/>
        </w:rPr>
        <w:t>轮廓曲线</w:t>
      </w:r>
      <w:r>
        <w:rPr>
          <w:sz w:val="24"/>
          <w:vertAlign w:val="superscript"/>
        </w:rPr>
        <w:fldChar w:fldCharType="begin"/>
      </w:r>
      <w:r>
        <w:rPr>
          <w:sz w:val="24"/>
          <w:vertAlign w:val="superscript"/>
        </w:rPr>
        <w:instrText xml:space="preserve"> REF _Ref39702082 \r \h  \* MERGEFORMAT </w:instrText>
      </w:r>
      <w:r>
        <w:rPr>
          <w:sz w:val="24"/>
          <w:vertAlign w:val="superscript"/>
        </w:rPr>
        <w:fldChar w:fldCharType="separate"/>
      </w:r>
      <w:r>
        <w:rPr>
          <w:sz w:val="24"/>
          <w:vertAlign w:val="superscript"/>
        </w:rPr>
        <w:t>[13]</w:t>
      </w:r>
      <w:r>
        <w:rPr>
          <w:sz w:val="24"/>
          <w:vertAlign w:val="superscript"/>
        </w:rPr>
        <w:fldChar w:fldCharType="end"/>
      </w:r>
      <w:r>
        <w:rPr>
          <w:rFonts w:hint="eastAsia"/>
          <w:sz w:val="24"/>
        </w:rPr>
        <w:t>。</w:t>
      </w:r>
    </w:p>
    <w:p>
      <w:pPr>
        <w:spacing w:line="360" w:lineRule="auto"/>
        <w:ind w:firstLine="480" w:firstLineChars="200"/>
        <w:rPr>
          <w:sz w:val="24"/>
        </w:rPr>
      </w:pPr>
      <w:r>
        <w:rPr>
          <w:sz w:val="24"/>
        </w:rPr>
        <w:t>本文</w:t>
      </w:r>
      <w:r>
        <w:rPr>
          <w:rFonts w:hint="eastAsia"/>
          <w:sz w:val="24"/>
        </w:rPr>
        <w:t>采用MATLAB</w:t>
      </w:r>
      <w:r>
        <w:rPr>
          <w:sz w:val="24"/>
        </w:rPr>
        <w:t>对</w:t>
      </w:r>
      <w:r>
        <w:rPr>
          <w:rFonts w:hint="eastAsia"/>
          <w:sz w:val="24"/>
        </w:rPr>
        <w:t>侧边轮廓</w:t>
      </w:r>
      <w:r>
        <w:rPr>
          <w:sz w:val="24"/>
        </w:rPr>
        <w:t>关键数据进行</w:t>
      </w:r>
      <w:r>
        <w:rPr>
          <w:rFonts w:hint="eastAsia"/>
          <w:sz w:val="24"/>
        </w:rPr>
        <w:t>直线</w:t>
      </w:r>
      <w:r>
        <w:rPr>
          <w:sz w:val="24"/>
        </w:rPr>
        <w:t>描述和</w:t>
      </w:r>
      <w:r>
        <w:rPr>
          <w:rFonts w:hint="eastAsia"/>
          <w:sz w:val="24"/>
        </w:rPr>
        <w:t>曲线</w:t>
      </w:r>
      <w:r>
        <w:rPr>
          <w:sz w:val="24"/>
        </w:rPr>
        <w:t>拟合</w:t>
      </w:r>
      <w:r>
        <w:rPr>
          <w:rFonts w:hint="eastAsia"/>
          <w:sz w:val="24"/>
        </w:rPr>
        <w:t>，</w:t>
      </w:r>
      <w:r>
        <w:rPr>
          <w:sz w:val="24"/>
        </w:rPr>
        <w:t>以</w:t>
      </w:r>
      <w:r>
        <w:rPr>
          <w:rFonts w:hint="eastAsia"/>
          <w:sz w:val="24"/>
        </w:rPr>
        <w:t>330</w:t>
      </w:r>
      <w:r>
        <w:rPr>
          <w:sz w:val="24"/>
        </w:rPr>
        <w:t xml:space="preserve"> MPa压力下</w:t>
      </w:r>
      <w:r>
        <w:rPr>
          <w:rFonts w:hint="eastAsia"/>
          <w:sz w:val="24"/>
        </w:rPr>
        <w:t>20</w:t>
      </w:r>
      <w:r>
        <w:rPr>
          <w:sz w:val="24"/>
        </w:rPr>
        <w:t xml:space="preserve"> </w:t>
      </w:r>
      <w:r>
        <w:rPr>
          <w:rFonts w:hint="eastAsia"/>
          <w:sz w:val="24"/>
        </w:rPr>
        <w:t>mm和</w:t>
      </w:r>
      <w:r>
        <w:rPr>
          <w:sz w:val="24"/>
        </w:rPr>
        <w:t xml:space="preserve">100 </w:t>
      </w:r>
      <w:r>
        <w:rPr>
          <w:rFonts w:hint="eastAsia"/>
          <w:sz w:val="24"/>
        </w:rPr>
        <w:t>mm两种厚度Q5切割</w:t>
      </w:r>
      <w:r>
        <w:rPr>
          <w:sz w:val="24"/>
        </w:rPr>
        <w:t>质量等级的拼块</w:t>
      </w:r>
      <w:r>
        <w:rPr>
          <w:rFonts w:hint="eastAsia"/>
          <w:sz w:val="24"/>
        </w:rPr>
        <w:t>组为例，对其两个侧边轮廓</w:t>
      </w:r>
      <w:r>
        <w:rPr>
          <w:sz w:val="24"/>
        </w:rPr>
        <w:t>关键数据点</w:t>
      </w:r>
      <w:r>
        <w:rPr>
          <w:rFonts w:hint="eastAsia"/>
          <w:sz w:val="24"/>
        </w:rPr>
        <w:t>分别</w:t>
      </w:r>
      <w:r>
        <w:rPr>
          <w:sz w:val="24"/>
        </w:rPr>
        <w:t>进行</w:t>
      </w:r>
      <w:r>
        <w:rPr>
          <w:rFonts w:hint="eastAsia"/>
          <w:sz w:val="24"/>
        </w:rPr>
        <w:t>上下端点</w:t>
      </w:r>
      <w:r>
        <w:rPr>
          <w:sz w:val="24"/>
        </w:rPr>
        <w:t>直线连接</w:t>
      </w:r>
      <w:r>
        <w:rPr>
          <w:rFonts w:hint="eastAsia"/>
          <w:sz w:val="24"/>
        </w:rPr>
        <w:t>和</w:t>
      </w:r>
      <w:r>
        <w:rPr>
          <w:sz w:val="24"/>
        </w:rPr>
        <w:t>三次</w:t>
      </w:r>
      <w:r>
        <w:rPr>
          <w:rFonts w:hint="eastAsia"/>
          <w:sz w:val="24"/>
        </w:rPr>
        <w:t>多项式</w:t>
      </w:r>
      <w:r>
        <w:rPr>
          <w:sz w:val="24"/>
        </w:rPr>
        <w:t>拟合</w:t>
      </w:r>
      <w:r>
        <w:rPr>
          <w:rFonts w:hint="eastAsia"/>
          <w:sz w:val="24"/>
        </w:rPr>
        <w:t>，如图</w:t>
      </w:r>
      <w:r>
        <w:rPr>
          <w:rFonts w:hint="eastAsia"/>
          <w:sz w:val="24"/>
          <w:lang w:val="en-US" w:eastAsia="zh-CN"/>
        </w:rPr>
        <w:t>4.20</w:t>
      </w:r>
      <w:r>
        <w:rPr>
          <w:rFonts w:hint="eastAsia"/>
          <w:sz w:val="24"/>
        </w:rPr>
        <w:t>和</w:t>
      </w:r>
      <w:r>
        <w:rPr>
          <w:rFonts w:hint="eastAsia"/>
          <w:sz w:val="24"/>
          <w:lang w:val="en-US" w:eastAsia="zh-CN"/>
        </w:rPr>
        <w:t>图4.21</w:t>
      </w:r>
      <w:r>
        <w:rPr>
          <w:rFonts w:hint="eastAsia"/>
          <w:sz w:val="24"/>
        </w:rPr>
        <w:t>所示</w:t>
      </w:r>
      <w:r>
        <w:rPr>
          <w:sz w:val="24"/>
        </w:rPr>
        <w:t>。</w:t>
      </w:r>
    </w:p>
    <w:p>
      <w:pPr>
        <w:spacing w:line="360" w:lineRule="auto"/>
        <w:ind w:firstLine="480" w:firstLineChars="200"/>
        <w:rPr>
          <w:sz w:val="24"/>
        </w:rPr>
      </w:pPr>
      <w:r>
        <w:rPr>
          <w:sz w:val="24"/>
        </w:rPr>
        <w:t>图4.</w:t>
      </w:r>
      <w:r>
        <w:rPr>
          <w:rFonts w:hint="eastAsia"/>
          <w:sz w:val="24"/>
          <w:lang w:val="en-US" w:eastAsia="zh-CN"/>
        </w:rPr>
        <w:t>20</w:t>
      </w:r>
      <w:r>
        <w:rPr>
          <w:rFonts w:hint="eastAsia"/>
          <w:sz w:val="24"/>
        </w:rPr>
        <w:t>为330</w:t>
      </w:r>
      <w:r>
        <w:rPr>
          <w:sz w:val="24"/>
        </w:rPr>
        <w:t xml:space="preserve"> MPa压力下</w:t>
      </w:r>
      <w:r>
        <w:rPr>
          <w:rFonts w:hint="eastAsia"/>
          <w:sz w:val="24"/>
        </w:rPr>
        <w:t>20</w:t>
      </w:r>
      <w:r>
        <w:rPr>
          <w:sz w:val="24"/>
        </w:rPr>
        <w:t xml:space="preserve"> </w:t>
      </w:r>
      <w:r>
        <w:rPr>
          <w:rFonts w:hint="eastAsia"/>
          <w:sz w:val="24"/>
        </w:rPr>
        <w:t>mm厚度Q5切割</w:t>
      </w:r>
      <w:r>
        <w:rPr>
          <w:sz w:val="24"/>
        </w:rPr>
        <w:t>质量等级</w:t>
      </w:r>
      <w:r>
        <w:rPr>
          <w:rFonts w:hint="eastAsia"/>
          <w:sz w:val="24"/>
        </w:rPr>
        <w:t>的切缝</w:t>
      </w:r>
      <w:r>
        <w:rPr>
          <w:sz w:val="24"/>
        </w:rPr>
        <w:t>侧边轮廓端点直线和曲线拟合对比图</w:t>
      </w:r>
      <w:r>
        <w:rPr>
          <w:rFonts w:hint="eastAsia"/>
          <w:sz w:val="24"/>
        </w:rPr>
        <w:t>，两侧数据点</w:t>
      </w:r>
      <w:r>
        <w:rPr>
          <w:sz w:val="24"/>
        </w:rPr>
        <w:t>的</w:t>
      </w:r>
      <w:r>
        <w:rPr>
          <w:rFonts w:hint="eastAsia"/>
          <w:sz w:val="24"/>
        </w:rPr>
        <w:t>三次</w:t>
      </w:r>
      <w:r>
        <w:rPr>
          <w:sz w:val="24"/>
        </w:rPr>
        <w:t>多项式曲线拟合</w:t>
      </w:r>
      <w:r>
        <w:rPr>
          <w:rFonts w:hint="eastAsia"/>
          <w:sz w:val="24"/>
        </w:rPr>
        <w:t>R</w:t>
      </w:r>
      <w:r>
        <w:rPr>
          <w:sz w:val="24"/>
        </w:rPr>
        <w:t>-Square</w:t>
      </w:r>
      <w:r>
        <w:rPr>
          <w:rFonts w:hint="eastAsia"/>
          <w:sz w:val="24"/>
        </w:rPr>
        <w:t>值分别</w:t>
      </w:r>
      <w:r>
        <w:rPr>
          <w:sz w:val="24"/>
        </w:rPr>
        <w:t>为</w:t>
      </w:r>
      <w:r>
        <w:rPr>
          <w:rFonts w:hint="eastAsia"/>
          <w:sz w:val="24"/>
        </w:rPr>
        <w:t>0.7794和0.9495，</w:t>
      </w:r>
      <w:r>
        <w:rPr>
          <w:sz w:val="24"/>
        </w:rPr>
        <w:t>拟合效果</w:t>
      </w:r>
      <w:r>
        <w:rPr>
          <w:rFonts w:hint="eastAsia"/>
          <w:sz w:val="24"/>
        </w:rPr>
        <w:t>一般</w:t>
      </w:r>
      <w:r>
        <w:rPr>
          <w:sz w:val="24"/>
        </w:rPr>
        <w:t>。</w:t>
      </w:r>
      <w:r>
        <w:rPr>
          <w:rFonts w:hint="eastAsia"/>
          <w:sz w:val="24"/>
        </w:rPr>
        <w:t>但图中</w:t>
      </w:r>
      <w:r>
        <w:rPr>
          <w:sz w:val="24"/>
        </w:rPr>
        <w:t>数据点</w:t>
      </w:r>
      <w:r>
        <w:rPr>
          <w:rFonts w:hint="eastAsia"/>
          <w:sz w:val="24"/>
        </w:rPr>
        <w:t>的</w:t>
      </w:r>
      <w:r>
        <w:rPr>
          <w:sz w:val="24"/>
        </w:rPr>
        <w:t>趋势</w:t>
      </w:r>
      <w:r>
        <w:rPr>
          <w:rFonts w:hint="eastAsia"/>
          <w:sz w:val="24"/>
        </w:rPr>
        <w:t>接近</w:t>
      </w:r>
      <w:r>
        <w:rPr>
          <w:sz w:val="24"/>
        </w:rPr>
        <w:t>一条直线，用</w:t>
      </w:r>
      <w:r>
        <w:rPr>
          <w:rFonts w:hint="eastAsia"/>
          <w:sz w:val="24"/>
        </w:rPr>
        <w:t>直线</w:t>
      </w:r>
      <w:r>
        <w:rPr>
          <w:sz w:val="24"/>
        </w:rPr>
        <w:t>连接</w:t>
      </w:r>
      <w:r>
        <w:rPr>
          <w:rFonts w:hint="eastAsia"/>
          <w:sz w:val="24"/>
        </w:rPr>
        <w:t>上下</w:t>
      </w:r>
      <w:r>
        <w:rPr>
          <w:sz w:val="24"/>
        </w:rPr>
        <w:t>端点</w:t>
      </w:r>
      <w:r>
        <w:rPr>
          <w:rFonts w:hint="eastAsia"/>
          <w:sz w:val="24"/>
        </w:rPr>
        <w:t>，</w:t>
      </w:r>
      <w:r>
        <w:rPr>
          <w:rFonts w:hint="eastAsia"/>
          <w:sz w:val="24"/>
          <w:lang w:val="en-US" w:eastAsia="zh-CN"/>
        </w:rPr>
        <w:t>经测量</w:t>
      </w:r>
      <w:r>
        <w:rPr>
          <w:rFonts w:hint="eastAsia"/>
          <w:sz w:val="24"/>
        </w:rPr>
        <w:t>最大偏离</w:t>
      </w:r>
      <w:r>
        <w:rPr>
          <w:sz w:val="24"/>
        </w:rPr>
        <w:t>误差不</w:t>
      </w:r>
      <w:r>
        <w:rPr>
          <w:rFonts w:hint="eastAsia"/>
          <w:sz w:val="24"/>
        </w:rPr>
        <w:t>超过0.03</w:t>
      </w:r>
      <w:r>
        <w:rPr>
          <w:sz w:val="24"/>
        </w:rPr>
        <w:t xml:space="preserve"> mm，</w:t>
      </w:r>
      <w:r>
        <w:rPr>
          <w:rFonts w:hint="eastAsia"/>
          <w:sz w:val="24"/>
          <w:lang w:val="en-US" w:eastAsia="zh-CN"/>
        </w:rPr>
        <w:t>说明</w:t>
      </w:r>
      <w:r>
        <w:rPr>
          <w:sz w:val="24"/>
        </w:rPr>
        <w:t>直线</w:t>
      </w:r>
      <w:r>
        <w:rPr>
          <w:rFonts w:hint="eastAsia"/>
          <w:sz w:val="24"/>
        </w:rPr>
        <w:t>可以</w:t>
      </w:r>
      <w:r>
        <w:rPr>
          <w:sz w:val="24"/>
        </w:rPr>
        <w:t>近似</w:t>
      </w:r>
      <w:r>
        <w:rPr>
          <w:rFonts w:hint="eastAsia"/>
          <w:sz w:val="24"/>
          <w:lang w:val="en-US" w:eastAsia="zh-CN"/>
        </w:rPr>
        <w:t>地</w:t>
      </w:r>
      <w:r>
        <w:rPr>
          <w:sz w:val="24"/>
        </w:rPr>
        <w:t>描述</w:t>
      </w:r>
      <w:r>
        <w:rPr>
          <w:rFonts w:hint="eastAsia"/>
          <w:sz w:val="24"/>
        </w:rPr>
        <w:t>侧边</w:t>
      </w:r>
      <w:r>
        <w:rPr>
          <w:sz w:val="24"/>
        </w:rPr>
        <w:t>轮廓趋势</w:t>
      </w:r>
      <w:r>
        <w:rPr>
          <w:rFonts w:hint="eastAsia"/>
          <w:sz w:val="24"/>
        </w:rPr>
        <w:t>，</w:t>
      </w:r>
      <w:r>
        <w:rPr>
          <w:rFonts w:hint="eastAsia"/>
          <w:sz w:val="24"/>
          <w:lang w:val="en-US" w:eastAsia="zh-CN"/>
        </w:rPr>
        <w:t>这一结论</w:t>
      </w:r>
      <w:r>
        <w:rPr>
          <w:sz w:val="24"/>
        </w:rPr>
        <w:t>与前人研究相符。</w:t>
      </w:r>
    </w:p>
    <w:p>
      <w:pPr>
        <w:spacing w:line="360" w:lineRule="auto"/>
        <w:ind w:firstLine="480" w:firstLineChars="200"/>
        <w:rPr>
          <w:sz w:val="24"/>
        </w:rPr>
      </w:pPr>
      <w:r>
        <w:rPr>
          <w:sz w:val="24"/>
        </w:rPr>
        <w:t>图4.2</w:t>
      </w:r>
      <w:r>
        <w:rPr>
          <w:rFonts w:hint="eastAsia"/>
          <w:sz w:val="24"/>
          <w:lang w:val="en-US" w:eastAsia="zh-CN"/>
        </w:rPr>
        <w:t>1</w:t>
      </w:r>
      <w:r>
        <w:rPr>
          <w:rFonts w:hint="eastAsia"/>
          <w:sz w:val="24"/>
        </w:rPr>
        <w:t>为330</w:t>
      </w:r>
      <w:r>
        <w:rPr>
          <w:sz w:val="24"/>
        </w:rPr>
        <w:t xml:space="preserve"> MPa压力下10</w:t>
      </w:r>
      <w:r>
        <w:rPr>
          <w:rFonts w:hint="eastAsia"/>
          <w:sz w:val="24"/>
        </w:rPr>
        <w:t>0</w:t>
      </w:r>
      <w:r>
        <w:rPr>
          <w:sz w:val="24"/>
        </w:rPr>
        <w:t xml:space="preserve"> </w:t>
      </w:r>
      <w:r>
        <w:rPr>
          <w:rFonts w:hint="eastAsia"/>
          <w:sz w:val="24"/>
        </w:rPr>
        <w:t>mm厚度Q5切割</w:t>
      </w:r>
      <w:r>
        <w:rPr>
          <w:sz w:val="24"/>
        </w:rPr>
        <w:t>质量等级</w:t>
      </w:r>
      <w:r>
        <w:rPr>
          <w:rFonts w:hint="eastAsia"/>
          <w:sz w:val="24"/>
        </w:rPr>
        <w:t>的切缝</w:t>
      </w:r>
      <w:r>
        <w:rPr>
          <w:sz w:val="24"/>
        </w:rPr>
        <w:t>侧边轮廓端点直线和曲线拟合对比图</w:t>
      </w:r>
      <w:r>
        <w:rPr>
          <w:rFonts w:hint="eastAsia"/>
          <w:sz w:val="24"/>
        </w:rPr>
        <w:t>，两侧</w:t>
      </w:r>
      <w:r>
        <w:rPr>
          <w:rFonts w:hint="eastAsia"/>
          <w:sz w:val="24"/>
          <w:lang w:val="en-US" w:eastAsia="zh-CN"/>
        </w:rPr>
        <w:t>数据点</w:t>
      </w:r>
      <w:r>
        <w:rPr>
          <w:sz w:val="24"/>
        </w:rPr>
        <w:t>的</w:t>
      </w:r>
      <w:r>
        <w:rPr>
          <w:rFonts w:hint="eastAsia"/>
          <w:sz w:val="24"/>
        </w:rPr>
        <w:t>三次</w:t>
      </w:r>
      <w:r>
        <w:rPr>
          <w:sz w:val="24"/>
        </w:rPr>
        <w:t>多项式曲线拟合</w:t>
      </w:r>
      <w:r>
        <w:rPr>
          <w:rFonts w:hint="eastAsia"/>
          <w:sz w:val="24"/>
        </w:rPr>
        <w:t>R</w:t>
      </w:r>
      <w:r>
        <w:rPr>
          <w:sz w:val="24"/>
        </w:rPr>
        <w:t>-Square</w:t>
      </w:r>
      <w:r>
        <w:rPr>
          <w:rFonts w:hint="eastAsia"/>
          <w:sz w:val="24"/>
        </w:rPr>
        <w:t>值</w:t>
      </w:r>
      <w:r>
        <w:rPr>
          <w:rFonts w:hint="eastAsia"/>
          <w:sz w:val="24"/>
          <w:lang w:val="en-US" w:eastAsia="zh-CN"/>
        </w:rPr>
        <w:t>分别</w:t>
      </w:r>
      <w:r>
        <w:rPr>
          <w:sz w:val="24"/>
        </w:rPr>
        <w:t>为</w:t>
      </w:r>
      <w:r>
        <w:rPr>
          <w:rFonts w:hint="eastAsia"/>
          <w:sz w:val="24"/>
        </w:rPr>
        <w:t>0.9</w:t>
      </w:r>
      <w:r>
        <w:rPr>
          <w:sz w:val="24"/>
        </w:rPr>
        <w:t>689</w:t>
      </w:r>
      <w:r>
        <w:rPr>
          <w:rFonts w:hint="eastAsia"/>
          <w:sz w:val="24"/>
        </w:rPr>
        <w:t>和0.9902，</w:t>
      </w:r>
      <w:r>
        <w:rPr>
          <w:rFonts w:hint="eastAsia"/>
          <w:sz w:val="24"/>
          <w:lang w:val="en-US" w:eastAsia="zh-CN"/>
        </w:rPr>
        <w:t>结果均</w:t>
      </w:r>
      <w:r>
        <w:rPr>
          <w:rFonts w:hint="eastAsia"/>
          <w:sz w:val="24"/>
        </w:rPr>
        <w:t>大于0.95</w:t>
      </w:r>
      <w:r>
        <w:rPr>
          <w:rFonts w:hint="eastAsia"/>
          <w:sz w:val="24"/>
          <w:lang w:eastAsia="zh-CN"/>
        </w:rPr>
        <w:t>，</w:t>
      </w:r>
      <w:r>
        <w:rPr>
          <w:rFonts w:hint="eastAsia"/>
          <w:sz w:val="24"/>
          <w:lang w:val="en-US" w:eastAsia="zh-CN"/>
        </w:rPr>
        <w:t>拟合效果令人满意</w:t>
      </w:r>
      <w:r>
        <w:rPr>
          <w:rFonts w:hint="eastAsia"/>
          <w:sz w:val="24"/>
        </w:rPr>
        <w:t>。同样</w:t>
      </w:r>
      <w:r>
        <w:rPr>
          <w:sz w:val="24"/>
        </w:rPr>
        <w:t>用</w:t>
      </w:r>
      <w:r>
        <w:rPr>
          <w:rFonts w:hint="eastAsia"/>
          <w:sz w:val="24"/>
        </w:rPr>
        <w:t>直线</w:t>
      </w:r>
      <w:r>
        <w:rPr>
          <w:sz w:val="24"/>
        </w:rPr>
        <w:t>连接</w:t>
      </w:r>
      <w:r>
        <w:rPr>
          <w:rFonts w:hint="eastAsia"/>
          <w:sz w:val="24"/>
        </w:rPr>
        <w:t>上下</w:t>
      </w:r>
      <w:r>
        <w:rPr>
          <w:sz w:val="24"/>
        </w:rPr>
        <w:t>表面</w:t>
      </w:r>
      <w:r>
        <w:rPr>
          <w:rFonts w:hint="eastAsia"/>
          <w:sz w:val="24"/>
        </w:rPr>
        <w:t>的</w:t>
      </w:r>
      <w:r>
        <w:rPr>
          <w:sz w:val="24"/>
        </w:rPr>
        <w:t>端点</w:t>
      </w:r>
      <w:r>
        <w:rPr>
          <w:rFonts w:hint="eastAsia"/>
          <w:sz w:val="24"/>
        </w:rPr>
        <w:t>，发现侧边</w:t>
      </w:r>
      <w:r>
        <w:rPr>
          <w:sz w:val="24"/>
        </w:rPr>
        <w:t>轮廓</w:t>
      </w:r>
      <w:r>
        <w:rPr>
          <w:rFonts w:hint="eastAsia"/>
          <w:sz w:val="24"/>
        </w:rPr>
        <w:t>数据</w:t>
      </w:r>
      <w:r>
        <w:rPr>
          <w:sz w:val="24"/>
        </w:rPr>
        <w:t>点与</w:t>
      </w:r>
      <w:r>
        <w:rPr>
          <w:rFonts w:hint="eastAsia"/>
          <w:sz w:val="24"/>
        </w:rPr>
        <w:t>端点</w:t>
      </w:r>
      <w:r>
        <w:rPr>
          <w:sz w:val="24"/>
        </w:rPr>
        <w:t>连线存在较大的偏差</w:t>
      </w:r>
      <w:r>
        <w:rPr>
          <w:rFonts w:hint="eastAsia"/>
          <w:sz w:val="24"/>
        </w:rPr>
        <w:t>，</w:t>
      </w:r>
      <w:r>
        <w:rPr>
          <w:rFonts w:hint="eastAsia"/>
          <w:sz w:val="24"/>
          <w:lang w:val="en-US" w:eastAsia="zh-CN"/>
        </w:rPr>
        <w:t>经测量</w:t>
      </w:r>
      <w:r>
        <w:rPr>
          <w:sz w:val="24"/>
        </w:rPr>
        <w:t>最大</w:t>
      </w:r>
      <w:r>
        <w:rPr>
          <w:rFonts w:hint="eastAsia"/>
          <w:sz w:val="24"/>
        </w:rPr>
        <w:t>偏离</w:t>
      </w:r>
      <w:r>
        <w:rPr>
          <w:sz w:val="24"/>
        </w:rPr>
        <w:t>误差超过</w:t>
      </w:r>
      <w:r>
        <w:rPr>
          <w:rFonts w:hint="eastAsia"/>
          <w:sz w:val="24"/>
        </w:rPr>
        <w:t>0.2</w:t>
      </w:r>
      <w:r>
        <w:rPr>
          <w:sz w:val="24"/>
        </w:rPr>
        <w:t xml:space="preserve"> mm，</w:t>
      </w:r>
      <w:r>
        <w:rPr>
          <w:rFonts w:hint="eastAsia"/>
          <w:sz w:val="24"/>
        </w:rPr>
        <w:t>且</w:t>
      </w:r>
      <w:r>
        <w:rPr>
          <w:sz w:val="24"/>
        </w:rPr>
        <w:t>数据点的</w:t>
      </w:r>
      <w:r>
        <w:rPr>
          <w:rFonts w:hint="eastAsia"/>
          <w:sz w:val="24"/>
        </w:rPr>
        <w:t>轮廓</w:t>
      </w:r>
      <w:r>
        <w:rPr>
          <w:sz w:val="24"/>
        </w:rPr>
        <w:t>趋势明显呈</w:t>
      </w:r>
      <w:r>
        <w:rPr>
          <w:rFonts w:hint="eastAsia"/>
          <w:sz w:val="24"/>
        </w:rPr>
        <w:t>鼓</w:t>
      </w:r>
      <w:r>
        <w:rPr>
          <w:sz w:val="24"/>
        </w:rPr>
        <w:t>型。</w:t>
      </w:r>
      <w:r>
        <w:rPr>
          <w:rFonts w:hint="eastAsia"/>
          <w:sz w:val="24"/>
        </w:rPr>
        <w:t>说明在</w:t>
      </w:r>
      <w:r>
        <w:rPr>
          <w:sz w:val="24"/>
        </w:rPr>
        <w:t>该</w:t>
      </w:r>
      <w:r>
        <w:rPr>
          <w:rFonts w:hint="eastAsia"/>
          <w:sz w:val="24"/>
        </w:rPr>
        <w:t>厚度</w:t>
      </w:r>
      <w:r>
        <w:rPr>
          <w:sz w:val="24"/>
        </w:rPr>
        <w:t>下，</w:t>
      </w:r>
      <w:r>
        <w:rPr>
          <w:rFonts w:hint="eastAsia"/>
          <w:sz w:val="24"/>
        </w:rPr>
        <w:t>仍然</w:t>
      </w:r>
      <w:r>
        <w:rPr>
          <w:sz w:val="24"/>
        </w:rPr>
        <w:t>用直线来描述侧边轮廓趋势是不够的</w:t>
      </w:r>
      <w:r>
        <w:rPr>
          <w:rFonts w:hint="eastAsia"/>
          <w:sz w:val="24"/>
        </w:rPr>
        <w:t>，这也与本文第二章的分析相符。进一步说</w:t>
      </w:r>
      <w:r>
        <w:rPr>
          <w:sz w:val="24"/>
        </w:rPr>
        <w:t>，如果仍按照</w:t>
      </w:r>
      <w:r>
        <w:rPr>
          <w:rFonts w:hint="eastAsia"/>
          <w:sz w:val="24"/>
        </w:rPr>
        <w:t>切缝锥度来进行切缝形貌</w:t>
      </w:r>
      <w:r>
        <w:rPr>
          <w:sz w:val="24"/>
        </w:rPr>
        <w:t>的预测和计算</w:t>
      </w:r>
      <w:r>
        <w:rPr>
          <w:rFonts w:hint="eastAsia"/>
          <w:sz w:val="24"/>
        </w:rPr>
        <w:t>，难以实现射流</w:t>
      </w:r>
      <w:r>
        <w:rPr>
          <w:sz w:val="24"/>
        </w:rPr>
        <w:t>加工的</w:t>
      </w:r>
      <w:r>
        <w:rPr>
          <w:rFonts w:hint="eastAsia"/>
          <w:sz w:val="24"/>
        </w:rPr>
        <w:t>精确补偿。</w:t>
      </w:r>
    </w:p>
    <w:p>
      <w:pPr>
        <w:spacing w:line="360" w:lineRule="auto"/>
        <w:ind w:firstLine="480" w:firstLineChars="200"/>
        <w:rPr>
          <w:sz w:val="24"/>
        </w:rPr>
      </w:pPr>
      <w:r>
        <w:rPr>
          <w:rFonts w:hint="eastAsia"/>
          <w:sz w:val="24"/>
        </w:rPr>
        <w:t>同样地</w:t>
      </w:r>
      <w:r>
        <w:rPr>
          <w:sz w:val="24"/>
        </w:rPr>
        <w:t>，本文</w:t>
      </w:r>
      <w:r>
        <w:rPr>
          <w:rFonts w:hint="eastAsia"/>
          <w:sz w:val="24"/>
        </w:rPr>
        <w:t>对两种压力，五种厚度下Q3、Q4、Q5三种</w:t>
      </w:r>
      <w:r>
        <w:rPr>
          <w:sz w:val="24"/>
        </w:rPr>
        <w:t>切割</w:t>
      </w:r>
      <w:r>
        <w:rPr>
          <w:rFonts w:hint="eastAsia"/>
          <w:sz w:val="24"/>
        </w:rPr>
        <w:t>质量共30组切缝</w:t>
      </w:r>
      <w:r>
        <w:rPr>
          <w:sz w:val="24"/>
        </w:rPr>
        <w:t>点云数据</w:t>
      </w:r>
      <w:r>
        <w:rPr>
          <w:rFonts w:hint="eastAsia"/>
          <w:sz w:val="24"/>
        </w:rPr>
        <w:t>在Y</w:t>
      </w:r>
      <w:r>
        <w:rPr>
          <w:sz w:val="24"/>
        </w:rPr>
        <w:t xml:space="preserve"> </w:t>
      </w:r>
      <w:r>
        <w:rPr>
          <w:rFonts w:hint="eastAsia"/>
          <w:sz w:val="24"/>
        </w:rPr>
        <w:t>=10处的侧边轮廓分别进行三次曲线拟合</w:t>
      </w:r>
      <w:r>
        <w:rPr>
          <w:sz w:val="24"/>
        </w:rPr>
        <w:t>。</w:t>
      </w:r>
      <w:r>
        <w:rPr>
          <w:rFonts w:hint="eastAsia"/>
          <w:sz w:val="24"/>
        </w:rPr>
        <w:t>两种压力下各组切缝</w:t>
      </w:r>
      <w:r>
        <w:rPr>
          <w:rFonts w:hint="eastAsia"/>
          <w:sz w:val="24"/>
          <w:lang w:val="en-US" w:eastAsia="zh-CN"/>
        </w:rPr>
        <w:t>侧边轮廓</w:t>
      </w:r>
      <w:r>
        <w:rPr>
          <w:rFonts w:hint="eastAsia"/>
          <w:sz w:val="24"/>
        </w:rPr>
        <w:t>的三次曲线拟合结果见附录二</w:t>
      </w:r>
      <w:r>
        <w:rPr>
          <w:rFonts w:hint="eastAsia"/>
          <w:sz w:val="24"/>
          <w:lang w:val="en-US" w:eastAsia="zh-CN"/>
        </w:rPr>
        <w:t>的</w:t>
      </w:r>
      <w:r>
        <w:rPr>
          <w:rFonts w:hint="eastAsia"/>
          <w:sz w:val="24"/>
        </w:rPr>
        <w:t>表3和表4。</w:t>
      </w:r>
    </w:p>
    <w:p>
      <w:pPr>
        <w:spacing w:line="360" w:lineRule="auto"/>
        <w:ind w:firstLine="480" w:firstLineChars="200"/>
        <w:rPr>
          <w:sz w:val="24"/>
        </w:rPr>
      </w:pPr>
      <w:r>
        <w:rPr>
          <w:rFonts w:hint="eastAsia"/>
          <w:sz w:val="24"/>
        </w:rPr>
        <w:t>随着</w:t>
      </w:r>
      <w:r>
        <w:rPr>
          <w:sz w:val="24"/>
        </w:rPr>
        <w:t>厚度的增加，</w:t>
      </w:r>
      <w:r>
        <w:rPr>
          <w:rFonts w:hint="eastAsia"/>
          <w:sz w:val="24"/>
        </w:rPr>
        <w:t>切缝</w:t>
      </w:r>
      <w:r>
        <w:rPr>
          <w:sz w:val="24"/>
        </w:rPr>
        <w:t>侧边轮廓</w:t>
      </w:r>
      <w:r>
        <w:rPr>
          <w:rFonts w:hint="eastAsia"/>
          <w:sz w:val="24"/>
        </w:rPr>
        <w:t>由</w:t>
      </w:r>
      <w:r>
        <w:rPr>
          <w:sz w:val="24"/>
        </w:rPr>
        <w:t>最初的直线</w:t>
      </w:r>
      <w:r>
        <w:rPr>
          <w:rFonts w:hint="eastAsia"/>
          <w:sz w:val="24"/>
        </w:rPr>
        <w:t>表现</w:t>
      </w:r>
      <w:r>
        <w:rPr>
          <w:sz w:val="24"/>
        </w:rPr>
        <w:t>形式渐渐转变</w:t>
      </w:r>
      <w:r>
        <w:rPr>
          <w:rFonts w:hint="eastAsia"/>
          <w:sz w:val="24"/>
        </w:rPr>
        <w:t>为</w:t>
      </w:r>
      <w:r>
        <w:rPr>
          <w:sz w:val="24"/>
        </w:rPr>
        <w:t>曲线</w:t>
      </w:r>
      <w:r>
        <w:rPr>
          <w:rFonts w:hint="eastAsia"/>
          <w:sz w:val="24"/>
        </w:rPr>
        <w:t>表现</w:t>
      </w:r>
      <w:r>
        <w:rPr>
          <w:sz w:val="24"/>
        </w:rPr>
        <w:t>形式，</w:t>
      </w:r>
      <w:r>
        <w:rPr>
          <w:rFonts w:hint="eastAsia"/>
          <w:sz w:val="24"/>
          <w:lang w:val="en-US" w:eastAsia="zh-CN"/>
        </w:rPr>
        <w:t>并</w:t>
      </w:r>
      <w:r>
        <w:rPr>
          <w:rFonts w:hint="eastAsia"/>
          <w:sz w:val="24"/>
        </w:rPr>
        <w:t>且厚度</w:t>
      </w:r>
      <w:r>
        <w:rPr>
          <w:sz w:val="24"/>
        </w:rPr>
        <w:t>越大，曲线特征</w:t>
      </w:r>
      <w:r>
        <w:rPr>
          <w:rFonts w:hint="eastAsia"/>
          <w:sz w:val="24"/>
        </w:rPr>
        <w:t>就</w:t>
      </w:r>
      <w:r>
        <w:rPr>
          <w:sz w:val="24"/>
        </w:rPr>
        <w:t>越明显。</w:t>
      </w:r>
    </w:p>
    <w:p>
      <w:pPr>
        <w:spacing w:line="360" w:lineRule="auto"/>
        <w:rPr>
          <w:sz w:val="24"/>
        </w:rPr>
      </w:pPr>
      <w:r>
        <w:rPr>
          <w:sz w:val="24"/>
        </w:rPr>
        <w:tab/>
      </w:r>
    </w:p>
    <w:p>
      <w:pPr>
        <w:spacing w:line="360" w:lineRule="auto"/>
        <w:jc w:val="center"/>
      </w:pPr>
      <w:r>
        <w:rPr>
          <w:color w:val="auto"/>
          <w:u w:val="none"/>
        </w:rPr>
        <w:drawing>
          <wp:inline distT="0" distB="0" distL="0" distR="0">
            <wp:extent cx="3184525" cy="5215255"/>
            <wp:effectExtent l="0" t="0" r="15875" b="4445"/>
            <wp:docPr id="22" name="图片 22" descr="C:\Users\windr\Desktop\图片31.png图片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windr\Desktop\图片31.png图片31"/>
                    <pic:cNvPicPr>
                      <a:picLocks noChangeAspect="1" noChangeArrowheads="1"/>
                    </pic:cNvPicPr>
                  </pic:nvPicPr>
                  <pic:blipFill>
                    <a:blip r:embed="rId126"/>
                    <a:srcRect/>
                    <a:stretch>
                      <a:fillRect/>
                    </a:stretch>
                  </pic:blipFill>
                  <pic:spPr>
                    <a:xfrm>
                      <a:off x="0" y="0"/>
                      <a:ext cx="3184525" cy="5215255"/>
                    </a:xfrm>
                    <a:prstGeom prst="rect">
                      <a:avLst/>
                    </a:prstGeom>
                    <a:noFill/>
                    <a:ln>
                      <a:noFill/>
                    </a:ln>
                  </pic:spPr>
                </pic:pic>
              </a:graphicData>
            </a:graphic>
          </wp:inline>
        </w:drawing>
      </w:r>
    </w:p>
    <w:p>
      <w:pPr>
        <w:spacing w:line="360" w:lineRule="auto"/>
        <w:jc w:val="center"/>
      </w:pPr>
      <w:r>
        <w:rPr>
          <w:rFonts w:hint="eastAsia"/>
        </w:rPr>
        <w:t>图</w:t>
      </w:r>
      <w:r>
        <w:t>4.</w:t>
      </w:r>
      <w:r>
        <w:rPr>
          <w:rFonts w:hint="eastAsia"/>
          <w:lang w:val="en-US" w:eastAsia="zh-CN"/>
        </w:rPr>
        <w:t>20</w:t>
      </w:r>
      <w:r>
        <w:t xml:space="preserve">  330 MPa</w:t>
      </w:r>
      <w:r>
        <w:rPr>
          <w:rFonts w:hint="eastAsia"/>
        </w:rPr>
        <w:t>、</w:t>
      </w:r>
      <w:r>
        <w:t>20 mm</w:t>
      </w:r>
      <w:r>
        <w:rPr>
          <w:rFonts w:hint="eastAsia"/>
        </w:rPr>
        <w:t>厚Q</w:t>
      </w:r>
      <w:r>
        <w:t>5</w:t>
      </w:r>
      <w:r>
        <w:rPr>
          <w:rFonts w:hint="eastAsia"/>
        </w:rPr>
        <w:t>切缝侧边轮廓端点连线和</w:t>
      </w:r>
      <w:r>
        <w:t>曲线拟合</w:t>
      </w:r>
      <w:r>
        <w:rPr>
          <w:rFonts w:hint="eastAsia"/>
        </w:rPr>
        <w:t>图</w:t>
      </w:r>
    </w:p>
    <w:p>
      <w:pPr>
        <w:spacing w:line="360" w:lineRule="auto"/>
        <w:jc w:val="center"/>
        <w:rPr>
          <w:sz w:val="24"/>
        </w:rPr>
      </w:pPr>
      <w:r>
        <w:rPr>
          <w:color w:val="auto"/>
          <w:sz w:val="24"/>
          <w:u w:val="none"/>
        </w:rPr>
        <w:drawing>
          <wp:inline distT="0" distB="0" distL="0" distR="0">
            <wp:extent cx="3345180" cy="5727065"/>
            <wp:effectExtent l="0" t="0" r="7620" b="6985"/>
            <wp:docPr id="225" name="图片 225" descr="C:\Users\windr\Desktop\图片29.png图片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C:\Users\windr\Desktop\图片29.png图片29"/>
                    <pic:cNvPicPr>
                      <a:picLocks noChangeAspect="1" noChangeArrowheads="1"/>
                    </pic:cNvPicPr>
                  </pic:nvPicPr>
                  <pic:blipFill>
                    <a:blip r:embed="rId127"/>
                    <a:srcRect/>
                    <a:stretch>
                      <a:fillRect/>
                    </a:stretch>
                  </pic:blipFill>
                  <pic:spPr>
                    <a:xfrm>
                      <a:off x="0" y="0"/>
                      <a:ext cx="3345180" cy="5727065"/>
                    </a:xfrm>
                    <a:prstGeom prst="rect">
                      <a:avLst/>
                    </a:prstGeom>
                    <a:noFill/>
                    <a:ln>
                      <a:noFill/>
                    </a:ln>
                  </pic:spPr>
                </pic:pic>
              </a:graphicData>
            </a:graphic>
          </wp:inline>
        </w:drawing>
      </w:r>
    </w:p>
    <w:p>
      <w:pPr>
        <w:spacing w:line="360" w:lineRule="auto"/>
        <w:jc w:val="center"/>
      </w:pPr>
      <w:r>
        <w:rPr>
          <w:rFonts w:hint="eastAsia"/>
        </w:rPr>
        <w:t>图</w:t>
      </w:r>
      <w:r>
        <w:t>4.2</w:t>
      </w:r>
      <w:r>
        <w:rPr>
          <w:rFonts w:hint="eastAsia"/>
          <w:lang w:val="en-US" w:eastAsia="zh-CN"/>
        </w:rPr>
        <w:t>1</w:t>
      </w:r>
      <w:r>
        <w:t xml:space="preserve">  330 MPa</w:t>
      </w:r>
      <w:r>
        <w:rPr>
          <w:rFonts w:hint="eastAsia"/>
        </w:rPr>
        <w:t>、</w:t>
      </w:r>
      <w:r>
        <w:t>100 mm</w:t>
      </w:r>
      <w:r>
        <w:rPr>
          <w:rFonts w:hint="eastAsia"/>
        </w:rPr>
        <w:t>厚Q</w:t>
      </w:r>
      <w:r>
        <w:t>5</w:t>
      </w:r>
      <w:r>
        <w:rPr>
          <w:rFonts w:hint="eastAsia"/>
        </w:rPr>
        <w:t>切缝侧边轮廓端点直线和</w:t>
      </w:r>
      <w:r>
        <w:t>曲线拟合</w:t>
      </w:r>
      <w:r>
        <w:rPr>
          <w:rFonts w:hint="eastAsia"/>
        </w:rPr>
        <w:t>图</w:t>
      </w:r>
    </w:p>
    <w:p>
      <w:pPr>
        <w:spacing w:line="360" w:lineRule="auto"/>
      </w:pPr>
    </w:p>
    <w:p>
      <w:pPr>
        <w:spacing w:line="360" w:lineRule="auto"/>
      </w:pPr>
    </w:p>
    <w:p>
      <w:pPr>
        <w:spacing w:line="360" w:lineRule="auto"/>
      </w:pPr>
    </w:p>
    <w:p>
      <w:pPr>
        <w:spacing w:line="360" w:lineRule="auto"/>
      </w:pPr>
    </w:p>
    <w:p>
      <w:pPr>
        <w:spacing w:line="360" w:lineRule="auto"/>
      </w:pPr>
    </w:p>
    <w:p/>
    <w:p>
      <w:pPr>
        <w:pStyle w:val="3"/>
        <w:keepLines/>
        <w:numPr>
          <w:ilvl w:val="1"/>
          <w:numId w:val="10"/>
        </w:numPr>
        <w:spacing w:before="260" w:after="260" w:line="416" w:lineRule="auto"/>
        <w:ind w:left="615" w:hanging="615"/>
        <w:rPr>
          <w:szCs w:val="32"/>
        </w:rPr>
      </w:pPr>
      <w:bookmarkStart w:id="164" w:name="_Toc55940852"/>
      <w:bookmarkStart w:id="165" w:name="_Toc3245"/>
      <w:bookmarkStart w:id="166" w:name="_Toc31842"/>
      <w:r>
        <w:rPr>
          <w:rFonts w:hint="eastAsia"/>
          <w:szCs w:val="32"/>
        </w:rPr>
        <w:t>本章小结</w:t>
      </w:r>
      <w:bookmarkEnd w:id="164"/>
      <w:bookmarkEnd w:id="165"/>
      <w:bookmarkEnd w:id="166"/>
    </w:p>
    <w:p>
      <w:pPr>
        <w:spacing w:line="360" w:lineRule="auto"/>
        <w:ind w:firstLine="480" w:firstLineChars="200"/>
        <w:rPr>
          <w:sz w:val="24"/>
          <w:szCs w:val="24"/>
        </w:rPr>
        <w:sectPr>
          <w:headerReference r:id="rId19" w:type="default"/>
          <w:footerReference r:id="rId20" w:type="default"/>
          <w:endnotePr>
            <w:numFmt w:val="decimal"/>
          </w:endnotePr>
          <w:pgSz w:w="11906" w:h="16838"/>
          <w:pgMar w:top="1701" w:right="1797" w:bottom="1701" w:left="1797" w:header="851" w:footer="992" w:gutter="0"/>
          <w:pgNumType w:start="46"/>
          <w:cols w:space="720" w:num="1"/>
          <w:docGrid w:type="linesAndChars" w:linePitch="312" w:charSpace="0"/>
        </w:sectPr>
      </w:pPr>
      <w:r>
        <w:rPr>
          <w:rFonts w:hint="eastAsia"/>
          <w:sz w:val="24"/>
          <w:szCs w:val="24"/>
        </w:rPr>
        <w:t>本</w:t>
      </w:r>
      <w:r>
        <w:rPr>
          <w:sz w:val="24"/>
          <w:szCs w:val="24"/>
        </w:rPr>
        <w:t>章</w:t>
      </w:r>
      <w:r>
        <w:rPr>
          <w:rFonts w:hint="eastAsia"/>
          <w:sz w:val="24"/>
          <w:szCs w:val="24"/>
        </w:rPr>
        <w:t>提出了一套三维</w:t>
      </w:r>
      <w:r>
        <w:rPr>
          <w:sz w:val="24"/>
          <w:szCs w:val="24"/>
        </w:rPr>
        <w:t>扫描</w:t>
      </w:r>
      <w:r>
        <w:rPr>
          <w:rFonts w:hint="eastAsia"/>
          <w:sz w:val="24"/>
          <w:szCs w:val="24"/>
          <w:lang w:val="en-US" w:eastAsia="zh-CN"/>
        </w:rPr>
        <w:t>数据</w:t>
      </w:r>
      <w:r>
        <w:rPr>
          <w:sz w:val="24"/>
          <w:szCs w:val="24"/>
        </w:rPr>
        <w:t>采集方法</w:t>
      </w:r>
      <w:r>
        <w:rPr>
          <w:rFonts w:hint="eastAsia"/>
          <w:sz w:val="24"/>
          <w:szCs w:val="24"/>
          <w:lang w:eastAsia="zh-CN"/>
        </w:rPr>
        <w:t>，</w:t>
      </w:r>
      <w:r>
        <w:rPr>
          <w:rFonts w:hint="eastAsia"/>
          <w:sz w:val="24"/>
          <w:szCs w:val="24"/>
        </w:rPr>
        <w:t>解决</w:t>
      </w:r>
      <w:r>
        <w:rPr>
          <w:sz w:val="24"/>
          <w:szCs w:val="24"/>
        </w:rPr>
        <w:t>了</w:t>
      </w:r>
      <w:r>
        <w:rPr>
          <w:rFonts w:hint="eastAsia"/>
          <w:sz w:val="24"/>
          <w:szCs w:val="24"/>
        </w:rPr>
        <w:t>如何完整采集复杂切缝形貌信息的</w:t>
      </w:r>
      <w:r>
        <w:rPr>
          <w:sz w:val="24"/>
          <w:szCs w:val="24"/>
        </w:rPr>
        <w:t>难题</w:t>
      </w:r>
      <w:r>
        <w:rPr>
          <w:rFonts w:hint="eastAsia"/>
          <w:sz w:val="24"/>
          <w:szCs w:val="24"/>
        </w:rPr>
        <w:t>，从拼合块材料上</w:t>
      </w:r>
      <w:r>
        <w:rPr>
          <w:sz w:val="24"/>
          <w:szCs w:val="24"/>
        </w:rPr>
        <w:t>采集得到了完整的</w:t>
      </w:r>
      <w:r>
        <w:rPr>
          <w:rFonts w:hint="eastAsia"/>
          <w:sz w:val="24"/>
          <w:szCs w:val="24"/>
        </w:rPr>
        <w:t>切缝三维点云</w:t>
      </w:r>
      <w:r>
        <w:rPr>
          <w:sz w:val="24"/>
          <w:szCs w:val="24"/>
        </w:rPr>
        <w:t>数据</w:t>
      </w:r>
      <w:r>
        <w:rPr>
          <w:rFonts w:hint="eastAsia"/>
          <w:sz w:val="24"/>
          <w:szCs w:val="24"/>
        </w:rPr>
        <w:t>。</w:t>
      </w:r>
      <w:r>
        <w:rPr>
          <w:sz w:val="24"/>
          <w:szCs w:val="24"/>
        </w:rPr>
        <w:t>一</w:t>
      </w:r>
      <w:r>
        <w:rPr>
          <w:rFonts w:hint="eastAsia"/>
          <w:sz w:val="24"/>
          <w:szCs w:val="24"/>
        </w:rPr>
        <w:t>共采集</w:t>
      </w:r>
      <w:r>
        <w:rPr>
          <w:sz w:val="24"/>
          <w:szCs w:val="24"/>
        </w:rPr>
        <w:t>到50</w:t>
      </w:r>
      <w:r>
        <w:rPr>
          <w:rFonts w:hint="eastAsia"/>
          <w:sz w:val="24"/>
          <w:szCs w:val="24"/>
        </w:rPr>
        <w:t>个点云数据</w:t>
      </w:r>
      <w:r>
        <w:rPr>
          <w:sz w:val="24"/>
          <w:szCs w:val="24"/>
        </w:rPr>
        <w:t>文件</w:t>
      </w:r>
      <w:r>
        <w:rPr>
          <w:rFonts w:hint="eastAsia"/>
          <w:sz w:val="24"/>
          <w:szCs w:val="24"/>
          <w:lang w:eastAsia="zh-CN"/>
        </w:rPr>
        <w:t>，</w:t>
      </w:r>
      <w:r>
        <w:rPr>
          <w:rFonts w:hint="eastAsia"/>
          <w:sz w:val="24"/>
          <w:szCs w:val="24"/>
        </w:rPr>
        <w:t>约</w:t>
      </w:r>
      <w:r>
        <w:rPr>
          <w:sz w:val="24"/>
          <w:szCs w:val="24"/>
        </w:rPr>
        <w:t>6</w:t>
      </w:r>
      <w:r>
        <w:rPr>
          <w:rFonts w:hint="eastAsia"/>
          <w:sz w:val="24"/>
          <w:szCs w:val="24"/>
        </w:rPr>
        <w:t>0万个有效</w:t>
      </w:r>
      <w:r>
        <w:rPr>
          <w:sz w:val="24"/>
          <w:szCs w:val="24"/>
        </w:rPr>
        <w:t>的</w:t>
      </w:r>
      <w:r>
        <w:rPr>
          <w:rFonts w:hint="eastAsia"/>
          <w:sz w:val="24"/>
          <w:szCs w:val="24"/>
        </w:rPr>
        <w:t>空间点三维</w:t>
      </w:r>
      <w:r>
        <w:rPr>
          <w:sz w:val="24"/>
          <w:szCs w:val="24"/>
        </w:rPr>
        <w:t>信息</w:t>
      </w:r>
      <w:r>
        <w:rPr>
          <w:rFonts w:hint="eastAsia"/>
          <w:sz w:val="24"/>
          <w:szCs w:val="24"/>
        </w:rPr>
        <w:t>，分别</w:t>
      </w:r>
      <w:r>
        <w:rPr>
          <w:sz w:val="24"/>
          <w:szCs w:val="24"/>
        </w:rPr>
        <w:t>对应50</w:t>
      </w:r>
      <w:r>
        <w:rPr>
          <w:rFonts w:hint="eastAsia"/>
          <w:sz w:val="24"/>
          <w:szCs w:val="24"/>
        </w:rPr>
        <w:t>道不同</w:t>
      </w:r>
      <w:r>
        <w:rPr>
          <w:sz w:val="24"/>
          <w:szCs w:val="24"/>
        </w:rPr>
        <w:t>实验参数下的</w:t>
      </w:r>
      <w:r>
        <w:rPr>
          <w:rFonts w:hint="eastAsia"/>
          <w:sz w:val="24"/>
          <w:szCs w:val="24"/>
        </w:rPr>
        <w:t>切缝</w:t>
      </w:r>
      <w:r>
        <w:rPr>
          <w:sz w:val="24"/>
          <w:szCs w:val="24"/>
        </w:rPr>
        <w:t>形貌信息。通过对数据结果</w:t>
      </w:r>
      <w:r>
        <w:rPr>
          <w:rFonts w:hint="eastAsia"/>
          <w:sz w:val="24"/>
          <w:szCs w:val="24"/>
          <w:lang w:val="en-US" w:eastAsia="zh-CN"/>
        </w:rPr>
        <w:t>进行</w:t>
      </w:r>
      <w:r>
        <w:rPr>
          <w:rFonts w:hint="eastAsia"/>
          <w:sz w:val="24"/>
          <w:szCs w:val="24"/>
        </w:rPr>
        <w:t>分析</w:t>
      </w:r>
      <w:r>
        <w:rPr>
          <w:sz w:val="24"/>
          <w:szCs w:val="24"/>
        </w:rPr>
        <w:t>，</w:t>
      </w:r>
      <w:r>
        <w:rPr>
          <w:rFonts w:hint="eastAsia"/>
          <w:sz w:val="24"/>
          <w:szCs w:val="24"/>
          <w:lang w:val="en-US" w:eastAsia="zh-CN"/>
        </w:rPr>
        <w:t>并</w:t>
      </w:r>
      <w:r>
        <w:rPr>
          <w:sz w:val="24"/>
          <w:szCs w:val="24"/>
        </w:rPr>
        <w:t>对相关点云数据</w:t>
      </w:r>
      <w:r>
        <w:rPr>
          <w:rFonts w:hint="eastAsia"/>
          <w:sz w:val="24"/>
          <w:szCs w:val="24"/>
        </w:rPr>
        <w:t>进行</w:t>
      </w:r>
      <w:r>
        <w:rPr>
          <w:sz w:val="24"/>
          <w:szCs w:val="24"/>
        </w:rPr>
        <w:t>了数学拟合</w:t>
      </w:r>
      <w:r>
        <w:rPr>
          <w:rFonts w:hint="eastAsia"/>
          <w:sz w:val="24"/>
          <w:szCs w:val="24"/>
        </w:rPr>
        <w:t>，</w:t>
      </w:r>
      <w:r>
        <w:rPr>
          <w:sz w:val="24"/>
          <w:szCs w:val="24"/>
        </w:rPr>
        <w:t>提取出</w:t>
      </w:r>
      <w:r>
        <w:rPr>
          <w:rFonts w:hint="eastAsia"/>
          <w:sz w:val="24"/>
          <w:szCs w:val="24"/>
        </w:rPr>
        <w:t>射流</w:t>
      </w:r>
      <w:r>
        <w:rPr>
          <w:sz w:val="24"/>
          <w:szCs w:val="24"/>
        </w:rPr>
        <w:t>切缝</w:t>
      </w:r>
      <w:r>
        <w:rPr>
          <w:rFonts w:hint="eastAsia"/>
          <w:sz w:val="24"/>
          <w:szCs w:val="24"/>
        </w:rPr>
        <w:t>的</w:t>
      </w:r>
      <w:r>
        <w:rPr>
          <w:sz w:val="24"/>
          <w:szCs w:val="24"/>
        </w:rPr>
        <w:t>切割前沿和侧边轮廓等误差特征</w:t>
      </w:r>
      <w:r>
        <w:rPr>
          <w:rFonts w:hint="eastAsia"/>
          <w:sz w:val="24"/>
          <w:szCs w:val="24"/>
        </w:rPr>
        <w:t>信息。</w:t>
      </w:r>
      <w:r>
        <w:rPr>
          <w:sz w:val="24"/>
          <w:szCs w:val="24"/>
        </w:rPr>
        <w:t>对于</w:t>
      </w:r>
      <w:r>
        <w:rPr>
          <w:rFonts w:hint="eastAsia"/>
          <w:sz w:val="24"/>
          <w:szCs w:val="24"/>
        </w:rPr>
        <w:t>薄材料</w:t>
      </w:r>
      <w:r>
        <w:rPr>
          <w:sz w:val="24"/>
          <w:szCs w:val="24"/>
        </w:rPr>
        <w:t>，</w:t>
      </w:r>
      <w:r>
        <w:rPr>
          <w:rFonts w:hint="eastAsia"/>
          <w:sz w:val="24"/>
          <w:szCs w:val="24"/>
        </w:rPr>
        <w:t>侧边</w:t>
      </w:r>
      <w:r>
        <w:rPr>
          <w:sz w:val="24"/>
          <w:szCs w:val="24"/>
        </w:rPr>
        <w:t>轮廓可以</w:t>
      </w:r>
      <w:r>
        <w:rPr>
          <w:rFonts w:hint="eastAsia"/>
          <w:sz w:val="24"/>
          <w:szCs w:val="24"/>
        </w:rPr>
        <w:t>较好地</w:t>
      </w:r>
      <w:r>
        <w:rPr>
          <w:sz w:val="24"/>
          <w:szCs w:val="24"/>
        </w:rPr>
        <w:t>拟合为一条直线，</w:t>
      </w:r>
      <w:r>
        <w:rPr>
          <w:rFonts w:hint="eastAsia"/>
          <w:sz w:val="24"/>
          <w:szCs w:val="24"/>
        </w:rPr>
        <w:t>而</w:t>
      </w:r>
      <w:r>
        <w:rPr>
          <w:sz w:val="24"/>
          <w:szCs w:val="24"/>
        </w:rPr>
        <w:t>对于厚材料</w:t>
      </w:r>
      <w:r>
        <w:rPr>
          <w:rFonts w:hint="eastAsia"/>
          <w:sz w:val="24"/>
          <w:szCs w:val="24"/>
        </w:rPr>
        <w:t>，</w:t>
      </w:r>
      <w:r>
        <w:rPr>
          <w:sz w:val="24"/>
          <w:szCs w:val="24"/>
        </w:rPr>
        <w:t>想要达到较好的拟合结果，侧边轮廓</w:t>
      </w:r>
      <w:r>
        <w:rPr>
          <w:rFonts w:hint="eastAsia"/>
          <w:sz w:val="24"/>
          <w:szCs w:val="24"/>
        </w:rPr>
        <w:t>需要拟合</w:t>
      </w:r>
      <w:r>
        <w:rPr>
          <w:sz w:val="24"/>
          <w:szCs w:val="24"/>
        </w:rPr>
        <w:t>为三次曲线。</w:t>
      </w:r>
    </w:p>
    <w:p>
      <w:pPr>
        <w:pStyle w:val="18"/>
      </w:pPr>
      <w:bookmarkStart w:id="167" w:name="_Toc60499561"/>
      <w:bookmarkStart w:id="168" w:name="_Toc55940853"/>
      <w:bookmarkStart w:id="169" w:name="_Toc11288"/>
      <w:bookmarkStart w:id="170" w:name="_Toc7765"/>
      <w:r>
        <w:rPr>
          <w:rFonts w:hint="eastAsia"/>
        </w:rPr>
        <w:t xml:space="preserve">第五章  </w:t>
      </w:r>
      <w:bookmarkEnd w:id="167"/>
      <w:r>
        <w:rPr>
          <w:rFonts w:hint="eastAsia"/>
        </w:rPr>
        <w:t>射流切缝形貌</w:t>
      </w:r>
      <w:r>
        <w:rPr>
          <w:rFonts w:hint="default" w:ascii="Times New Roman" w:hAnsi="Times New Roman" w:cs="Times New Roman"/>
        </w:rPr>
        <w:t>3D</w:t>
      </w:r>
      <w:r>
        <w:rPr>
          <w:rFonts w:hint="eastAsia"/>
        </w:rPr>
        <w:t>表征</w:t>
      </w:r>
      <w:r>
        <w:rPr>
          <w:rFonts w:hint="eastAsia"/>
          <w:lang w:val="en-US" w:eastAsia="zh-CN"/>
        </w:rPr>
        <w:t>方法</w:t>
      </w:r>
      <w:r>
        <w:t>及</w:t>
      </w:r>
      <w:r>
        <w:rPr>
          <w:rFonts w:hint="eastAsia"/>
        </w:rPr>
        <w:t>形貌</w:t>
      </w:r>
      <w:r>
        <w:t>误差补偿</w:t>
      </w:r>
      <w:bookmarkEnd w:id="168"/>
      <w:bookmarkEnd w:id="169"/>
      <w:bookmarkEnd w:id="170"/>
    </w:p>
    <w:p>
      <w:pPr>
        <w:pStyle w:val="4"/>
        <w:keepLines w:val="0"/>
        <w:numPr>
          <w:ilvl w:val="0"/>
          <w:numId w:val="0"/>
        </w:numPr>
        <w:spacing w:before="120" w:after="120" w:line="415" w:lineRule="auto"/>
        <w:ind w:left="612" w:hanging="612"/>
      </w:pPr>
      <w:bookmarkStart w:id="171" w:name="_Toc2263"/>
      <w:bookmarkStart w:id="172" w:name="_Toc55940854"/>
      <w:bookmarkStart w:id="173" w:name="_Toc13887"/>
      <w:r>
        <w:t>5.1</w:t>
      </w:r>
      <w:r>
        <w:rPr>
          <w:rFonts w:hint="eastAsia"/>
        </w:rPr>
        <w:t>概述</w:t>
      </w:r>
      <w:bookmarkEnd w:id="171"/>
      <w:bookmarkEnd w:id="172"/>
      <w:bookmarkEnd w:id="173"/>
    </w:p>
    <w:p>
      <w:pPr>
        <w:spacing w:line="360" w:lineRule="auto"/>
        <w:ind w:firstLine="480" w:firstLineChars="200"/>
        <w:rPr>
          <w:sz w:val="24"/>
        </w:rPr>
      </w:pPr>
      <w:r>
        <w:rPr>
          <w:rFonts w:hint="eastAsia"/>
          <w:sz w:val="24"/>
        </w:rPr>
        <w:t>磨料</w:t>
      </w:r>
      <w:r>
        <w:rPr>
          <w:sz w:val="24"/>
        </w:rPr>
        <w:t>水射流</w:t>
      </w:r>
      <w:r>
        <w:rPr>
          <w:rFonts w:hint="eastAsia"/>
          <w:sz w:val="24"/>
          <w:lang w:val="en-US" w:eastAsia="zh-CN"/>
        </w:rPr>
        <w:t>的</w:t>
      </w:r>
      <w:r>
        <w:rPr>
          <w:sz w:val="24"/>
        </w:rPr>
        <w:t>切割过程实际上</w:t>
      </w:r>
      <w:r>
        <w:rPr>
          <w:rFonts w:hint="eastAsia"/>
          <w:sz w:val="24"/>
        </w:rPr>
        <w:t>就是</w:t>
      </w:r>
      <w:r>
        <w:rPr>
          <w:sz w:val="24"/>
        </w:rPr>
        <w:t>材料</w:t>
      </w:r>
      <w:r>
        <w:rPr>
          <w:rFonts w:hint="eastAsia"/>
          <w:sz w:val="24"/>
          <w:lang w:val="en-US" w:eastAsia="zh-CN"/>
        </w:rPr>
        <w:t>的</w:t>
      </w:r>
      <w:r>
        <w:rPr>
          <w:sz w:val="24"/>
        </w:rPr>
        <w:t>去除过程，</w:t>
      </w:r>
      <w:r>
        <w:rPr>
          <w:rFonts w:hint="eastAsia"/>
          <w:sz w:val="24"/>
        </w:rPr>
        <w:t>将</w:t>
      </w:r>
      <w:r>
        <w:rPr>
          <w:sz w:val="24"/>
        </w:rPr>
        <w:t>射流</w:t>
      </w:r>
      <w:r>
        <w:rPr>
          <w:rFonts w:hint="eastAsia"/>
          <w:sz w:val="24"/>
        </w:rPr>
        <w:t>流形束</w:t>
      </w:r>
      <w:r>
        <w:rPr>
          <w:rFonts w:hint="eastAsia"/>
          <w:sz w:val="24"/>
          <w:lang w:val="en-US" w:eastAsia="zh-CN"/>
        </w:rPr>
        <w:t>视作</w:t>
      </w:r>
      <w:r>
        <w:rPr>
          <w:rFonts w:hint="eastAsia"/>
          <w:sz w:val="24"/>
        </w:rPr>
        <w:t>一把异型</w:t>
      </w:r>
      <w:r>
        <w:rPr>
          <w:sz w:val="24"/>
        </w:rPr>
        <w:t>刀具，</w:t>
      </w:r>
      <w:r>
        <w:rPr>
          <w:rFonts w:hint="eastAsia"/>
          <w:sz w:val="24"/>
        </w:rPr>
        <w:t>其</w:t>
      </w:r>
      <w:r>
        <w:rPr>
          <w:sz w:val="24"/>
        </w:rPr>
        <w:t>具备切缝</w:t>
      </w:r>
      <w:r>
        <w:rPr>
          <w:rFonts w:hint="eastAsia"/>
          <w:sz w:val="24"/>
        </w:rPr>
        <w:t>切割</w:t>
      </w:r>
      <w:r>
        <w:rPr>
          <w:sz w:val="24"/>
        </w:rPr>
        <w:t>前沿和</w:t>
      </w:r>
      <w:r>
        <w:rPr>
          <w:rFonts w:hint="eastAsia"/>
          <w:sz w:val="24"/>
        </w:rPr>
        <w:t>侧边</w:t>
      </w:r>
      <w:r>
        <w:rPr>
          <w:sz w:val="24"/>
        </w:rPr>
        <w:t>轮廓等</w:t>
      </w:r>
      <w:r>
        <w:rPr>
          <w:rFonts w:hint="eastAsia"/>
          <w:sz w:val="24"/>
        </w:rPr>
        <w:t>软刀子</w:t>
      </w:r>
      <w:r>
        <w:rPr>
          <w:sz w:val="24"/>
        </w:rPr>
        <w:t>特征信息</w:t>
      </w:r>
      <w:r>
        <w:rPr>
          <w:rFonts w:hint="eastAsia"/>
          <w:sz w:val="24"/>
        </w:rPr>
        <w:t>。当用</w:t>
      </w:r>
      <w:r>
        <w:rPr>
          <w:sz w:val="24"/>
        </w:rPr>
        <w:t>这把刀具进行</w:t>
      </w:r>
      <w:r>
        <w:rPr>
          <w:rFonts w:hint="eastAsia"/>
          <w:sz w:val="24"/>
        </w:rPr>
        <w:t>仿真</w:t>
      </w:r>
      <w:r>
        <w:rPr>
          <w:sz w:val="24"/>
        </w:rPr>
        <w:t>切割时</w:t>
      </w:r>
      <w:r>
        <w:rPr>
          <w:rFonts w:hint="eastAsia"/>
          <w:sz w:val="24"/>
        </w:rPr>
        <w:t>，射流流形束的误差特征</w:t>
      </w:r>
      <w:r>
        <w:rPr>
          <w:sz w:val="24"/>
        </w:rPr>
        <w:t>信息</w:t>
      </w:r>
      <w:r>
        <w:rPr>
          <w:rFonts w:hint="eastAsia"/>
          <w:sz w:val="24"/>
        </w:rPr>
        <w:t>被</w:t>
      </w:r>
      <w:r>
        <w:rPr>
          <w:sz w:val="24"/>
        </w:rPr>
        <w:t>保留在</w:t>
      </w:r>
      <w:r>
        <w:rPr>
          <w:rFonts w:hint="eastAsia"/>
          <w:sz w:val="24"/>
        </w:rPr>
        <w:t>了材料切缝</w:t>
      </w:r>
      <w:r>
        <w:rPr>
          <w:sz w:val="24"/>
        </w:rPr>
        <w:t>上</w:t>
      </w:r>
      <w:r>
        <w:rPr>
          <w:rFonts w:hint="eastAsia"/>
          <w:sz w:val="24"/>
        </w:rPr>
        <w:t>，</w:t>
      </w:r>
      <w:r>
        <w:rPr>
          <w:sz w:val="24"/>
        </w:rPr>
        <w:t>转变为切缝</w:t>
      </w:r>
      <w:r>
        <w:rPr>
          <w:rFonts w:hint="eastAsia"/>
          <w:sz w:val="24"/>
        </w:rPr>
        <w:t>形貌</w:t>
      </w:r>
      <w:r>
        <w:rPr>
          <w:sz w:val="24"/>
        </w:rPr>
        <w:t>特征</w:t>
      </w:r>
      <w:r>
        <w:fldChar w:fldCharType="begin"/>
      </w:r>
      <w:r>
        <w:instrText xml:space="preserve"> REF _Ref40296603 \r \h  \* MERGEFORMAT </w:instrText>
      </w:r>
      <w:r>
        <w:fldChar w:fldCharType="separate"/>
      </w:r>
      <w:r>
        <w:rPr>
          <w:sz w:val="24"/>
          <w:vertAlign w:val="superscript"/>
        </w:rPr>
        <w:t>[58]</w:t>
      </w:r>
      <w:r>
        <w:fldChar w:fldCharType="end"/>
      </w:r>
      <w:r>
        <w:rPr>
          <w:sz w:val="24"/>
        </w:rPr>
        <w:t>。因此</w:t>
      </w:r>
      <w:r>
        <w:rPr>
          <w:rFonts w:hint="eastAsia"/>
          <w:sz w:val="24"/>
        </w:rPr>
        <w:t>，射流切缝形貌表征</w:t>
      </w:r>
      <w:r>
        <w:rPr>
          <w:rFonts w:hint="eastAsia"/>
          <w:sz w:val="24"/>
          <w:lang w:val="en-US" w:eastAsia="zh-CN"/>
        </w:rPr>
        <w:t>是否准确是反映射流流形束误差特征信息的</w:t>
      </w:r>
      <w:r>
        <w:rPr>
          <w:sz w:val="24"/>
        </w:rPr>
        <w:t>关键</w:t>
      </w:r>
      <w:r>
        <w:rPr>
          <w:rFonts w:hint="eastAsia"/>
          <w:sz w:val="24"/>
        </w:rPr>
        <w:t>，</w:t>
      </w:r>
      <w:r>
        <w:rPr>
          <w:sz w:val="24"/>
        </w:rPr>
        <w:t>它直接决定了</w:t>
      </w:r>
      <w:r>
        <w:rPr>
          <w:rFonts w:hint="eastAsia"/>
          <w:sz w:val="24"/>
        </w:rPr>
        <w:t>磨料</w:t>
      </w:r>
      <w:r>
        <w:rPr>
          <w:sz w:val="24"/>
        </w:rPr>
        <w:t>水射流仿真</w:t>
      </w:r>
      <w:r>
        <w:rPr>
          <w:rFonts w:hint="eastAsia"/>
          <w:sz w:val="24"/>
        </w:rPr>
        <w:t>切割结果</w:t>
      </w:r>
      <w:r>
        <w:rPr>
          <w:sz w:val="24"/>
        </w:rPr>
        <w:t>是否可靠</w:t>
      </w:r>
      <w:r>
        <w:rPr>
          <w:rFonts w:hint="eastAsia"/>
          <w:sz w:val="24"/>
        </w:rPr>
        <w:t>。这把仿真</w:t>
      </w:r>
      <w:r>
        <w:rPr>
          <w:sz w:val="24"/>
        </w:rPr>
        <w:t>刀具</w:t>
      </w:r>
      <w:r>
        <w:rPr>
          <w:rFonts w:hint="eastAsia"/>
          <w:sz w:val="24"/>
        </w:rPr>
        <w:t>的</w:t>
      </w:r>
      <w:r>
        <w:rPr>
          <w:rFonts w:hint="eastAsia"/>
          <w:sz w:val="24"/>
          <w:lang w:val="en-US" w:eastAsia="zh-CN"/>
        </w:rPr>
        <w:t>外形</w:t>
      </w:r>
      <w:r>
        <w:rPr>
          <w:rFonts w:hint="eastAsia"/>
          <w:sz w:val="24"/>
        </w:rPr>
        <w:t>信息越</w:t>
      </w:r>
      <w:r>
        <w:rPr>
          <w:sz w:val="24"/>
        </w:rPr>
        <w:t>详细</w:t>
      </w:r>
      <w:r>
        <w:rPr>
          <w:rFonts w:hint="eastAsia"/>
          <w:sz w:val="24"/>
        </w:rPr>
        <w:t>，越</w:t>
      </w:r>
      <w:r>
        <w:rPr>
          <w:sz w:val="24"/>
        </w:rPr>
        <w:t>贴近切割过程</w:t>
      </w:r>
      <w:r>
        <w:rPr>
          <w:rFonts w:hint="eastAsia"/>
          <w:sz w:val="24"/>
        </w:rPr>
        <w:t>中</w:t>
      </w:r>
      <w:r>
        <w:rPr>
          <w:sz w:val="24"/>
        </w:rPr>
        <w:t>的</w:t>
      </w:r>
      <w:r>
        <w:rPr>
          <w:rFonts w:hint="eastAsia"/>
          <w:sz w:val="24"/>
        </w:rPr>
        <w:t>真实</w:t>
      </w:r>
      <w:r>
        <w:rPr>
          <w:sz w:val="24"/>
        </w:rPr>
        <w:t>流形</w:t>
      </w:r>
      <w:r>
        <w:rPr>
          <w:rFonts w:hint="eastAsia"/>
          <w:sz w:val="24"/>
        </w:rPr>
        <w:t>，其仿真</w:t>
      </w:r>
      <w:r>
        <w:rPr>
          <w:sz w:val="24"/>
        </w:rPr>
        <w:t>切割结果也预测得</w:t>
      </w:r>
      <w:r>
        <w:rPr>
          <w:rFonts w:hint="eastAsia"/>
          <w:sz w:val="24"/>
        </w:rPr>
        <w:t>越精准</w:t>
      </w:r>
      <w:r>
        <w:rPr>
          <w:sz w:val="24"/>
        </w:rPr>
        <w:t>。</w:t>
      </w:r>
      <w:r>
        <w:rPr>
          <w:rFonts w:hint="eastAsia"/>
          <w:sz w:val="24"/>
        </w:rPr>
        <w:t>尽管目前已经</w:t>
      </w:r>
      <w:r>
        <w:rPr>
          <w:sz w:val="24"/>
        </w:rPr>
        <w:t>有不少学者</w:t>
      </w:r>
      <w:r>
        <w:rPr>
          <w:rFonts w:hint="eastAsia"/>
          <w:sz w:val="24"/>
        </w:rPr>
        <w:t>针对磨料</w:t>
      </w:r>
      <w:r>
        <w:rPr>
          <w:sz w:val="24"/>
        </w:rPr>
        <w:t>水射流</w:t>
      </w:r>
      <w:r>
        <w:rPr>
          <w:rFonts w:hint="eastAsia"/>
          <w:sz w:val="24"/>
        </w:rPr>
        <w:t>切缝</w:t>
      </w:r>
      <w:r>
        <w:rPr>
          <w:sz w:val="24"/>
        </w:rPr>
        <w:t>的切割前沿曲线</w:t>
      </w:r>
      <w:r>
        <w:rPr>
          <w:rFonts w:hint="eastAsia"/>
          <w:sz w:val="24"/>
        </w:rPr>
        <w:t>和</w:t>
      </w:r>
      <w:r>
        <w:rPr>
          <w:sz w:val="24"/>
        </w:rPr>
        <w:t>侧边轮廓曲线做</w:t>
      </w:r>
      <w:r>
        <w:rPr>
          <w:rFonts w:hint="eastAsia"/>
          <w:sz w:val="24"/>
        </w:rPr>
        <w:t>了</w:t>
      </w:r>
      <w:r>
        <w:rPr>
          <w:sz w:val="24"/>
        </w:rPr>
        <w:t>研究</w:t>
      </w:r>
      <w:r>
        <w:rPr>
          <w:rFonts w:hint="eastAsia"/>
          <w:sz w:val="24"/>
        </w:rPr>
        <w:t>，提取出</w:t>
      </w:r>
      <w:r>
        <w:rPr>
          <w:sz w:val="24"/>
        </w:rPr>
        <w:t>关键的</w:t>
      </w:r>
      <w:r>
        <w:rPr>
          <w:rFonts w:hint="eastAsia"/>
          <w:sz w:val="24"/>
        </w:rPr>
        <w:t>误差</w:t>
      </w:r>
      <w:r>
        <w:rPr>
          <w:sz w:val="24"/>
        </w:rPr>
        <w:t>特征信息</w:t>
      </w:r>
      <w:r>
        <w:rPr>
          <w:rFonts w:hint="eastAsia"/>
          <w:sz w:val="24"/>
        </w:rPr>
        <w:t>，但</w:t>
      </w:r>
      <w:r>
        <w:rPr>
          <w:sz w:val="24"/>
        </w:rPr>
        <w:t>这些</w:t>
      </w:r>
      <w:r>
        <w:rPr>
          <w:rFonts w:hint="eastAsia"/>
          <w:sz w:val="24"/>
        </w:rPr>
        <w:t>特征</w:t>
      </w:r>
      <w:r>
        <w:rPr>
          <w:sz w:val="24"/>
        </w:rPr>
        <w:t>信息基本上都是从二维</w:t>
      </w:r>
      <w:r>
        <w:rPr>
          <w:rFonts w:hint="eastAsia"/>
          <w:sz w:val="24"/>
        </w:rPr>
        <w:t>的</w:t>
      </w:r>
      <w:r>
        <w:rPr>
          <w:sz w:val="24"/>
        </w:rPr>
        <w:t>角度去描述</w:t>
      </w:r>
      <w:r>
        <w:rPr>
          <w:rFonts w:hint="eastAsia"/>
          <w:sz w:val="24"/>
        </w:rPr>
        <w:t>切缝</w:t>
      </w:r>
      <w:r>
        <w:rPr>
          <w:sz w:val="24"/>
        </w:rPr>
        <w:t>的基本特征，</w:t>
      </w:r>
      <w:r>
        <w:rPr>
          <w:rFonts w:hint="eastAsia"/>
          <w:sz w:val="24"/>
        </w:rPr>
        <w:t>鲜有</w:t>
      </w:r>
      <w:r>
        <w:rPr>
          <w:sz w:val="24"/>
        </w:rPr>
        <w:t>从三维</w:t>
      </w:r>
      <w:r>
        <w:rPr>
          <w:rFonts w:hint="eastAsia"/>
          <w:sz w:val="24"/>
        </w:rPr>
        <w:t>角度</w:t>
      </w:r>
      <w:r>
        <w:rPr>
          <w:sz w:val="24"/>
        </w:rPr>
        <w:t>描述</w:t>
      </w:r>
      <w:r>
        <w:rPr>
          <w:rFonts w:hint="eastAsia"/>
          <w:sz w:val="24"/>
        </w:rPr>
        <w:t>切缝</w:t>
      </w:r>
      <w:r>
        <w:rPr>
          <w:sz w:val="24"/>
        </w:rPr>
        <w:t>特征的研究成果。</w:t>
      </w:r>
      <w:r>
        <w:rPr>
          <w:rFonts w:hint="eastAsia"/>
          <w:sz w:val="24"/>
        </w:rPr>
        <w:t>陈明</w:t>
      </w:r>
      <w:r>
        <w:rPr>
          <w:sz w:val="24"/>
        </w:rPr>
        <w:t>尝试</w:t>
      </w:r>
      <w:r>
        <w:rPr>
          <w:rFonts w:hint="eastAsia"/>
          <w:sz w:val="24"/>
        </w:rPr>
        <w:t>将</w:t>
      </w:r>
      <w:r>
        <w:rPr>
          <w:sz w:val="24"/>
        </w:rPr>
        <w:t>切割</w:t>
      </w:r>
      <w:r>
        <w:rPr>
          <w:rFonts w:hint="eastAsia"/>
          <w:sz w:val="24"/>
        </w:rPr>
        <w:t>前沿</w:t>
      </w:r>
      <w:r>
        <w:rPr>
          <w:sz w:val="24"/>
        </w:rPr>
        <w:t>曲线</w:t>
      </w:r>
      <w:r>
        <w:rPr>
          <w:rFonts w:hint="eastAsia"/>
          <w:sz w:val="24"/>
        </w:rPr>
        <w:t>和</w:t>
      </w:r>
      <w:r>
        <w:rPr>
          <w:sz w:val="24"/>
        </w:rPr>
        <w:t>侧边</w:t>
      </w:r>
      <w:r>
        <w:rPr>
          <w:rFonts w:hint="eastAsia"/>
          <w:sz w:val="24"/>
        </w:rPr>
        <w:t>轮廓</w:t>
      </w:r>
      <w:r>
        <w:rPr>
          <w:sz w:val="24"/>
        </w:rPr>
        <w:t>曲线</w:t>
      </w:r>
      <w:r>
        <w:rPr>
          <w:rFonts w:hint="eastAsia"/>
          <w:sz w:val="24"/>
        </w:rPr>
        <w:t>这些切缝</w:t>
      </w:r>
      <w:r>
        <w:rPr>
          <w:sz w:val="24"/>
        </w:rPr>
        <w:t>的二维</w:t>
      </w:r>
      <w:r>
        <w:rPr>
          <w:rFonts w:hint="eastAsia"/>
          <w:sz w:val="24"/>
        </w:rPr>
        <w:t>特征</w:t>
      </w:r>
      <w:r>
        <w:rPr>
          <w:sz w:val="24"/>
        </w:rPr>
        <w:t>信息</w:t>
      </w:r>
      <w:r>
        <w:rPr>
          <w:rFonts w:hint="eastAsia"/>
          <w:sz w:val="24"/>
        </w:rPr>
        <w:t>结合</w:t>
      </w:r>
      <w:r>
        <w:rPr>
          <w:sz w:val="24"/>
        </w:rPr>
        <w:t>起来</w:t>
      </w:r>
      <w:r>
        <w:rPr>
          <w:rFonts w:hint="eastAsia"/>
          <w:sz w:val="24"/>
        </w:rPr>
        <w:t>，将</w:t>
      </w:r>
      <w:r>
        <w:rPr>
          <w:sz w:val="24"/>
        </w:rPr>
        <w:t>射流</w:t>
      </w:r>
      <w:r>
        <w:rPr>
          <w:rFonts w:hint="eastAsia"/>
          <w:sz w:val="24"/>
        </w:rPr>
        <w:t>流形</w:t>
      </w:r>
      <w:r>
        <w:rPr>
          <w:sz w:val="24"/>
        </w:rPr>
        <w:t>描述</w:t>
      </w:r>
      <w:r>
        <w:rPr>
          <w:rFonts w:hint="eastAsia"/>
          <w:sz w:val="24"/>
        </w:rPr>
        <w:t>为一条</w:t>
      </w:r>
      <w:r>
        <w:rPr>
          <w:sz w:val="24"/>
        </w:rPr>
        <w:t>半径</w:t>
      </w:r>
      <w:r>
        <w:rPr>
          <w:rFonts w:hint="eastAsia"/>
          <w:sz w:val="24"/>
        </w:rPr>
        <w:t>和曲率</w:t>
      </w:r>
      <w:r>
        <w:rPr>
          <w:sz w:val="24"/>
        </w:rPr>
        <w:t>均随</w:t>
      </w:r>
      <w:r>
        <w:rPr>
          <w:rFonts w:hint="eastAsia"/>
          <w:sz w:val="24"/>
        </w:rPr>
        <w:t>切割</w:t>
      </w:r>
      <w:r>
        <w:rPr>
          <w:sz w:val="24"/>
        </w:rPr>
        <w:t>深度</w:t>
      </w:r>
      <w:r>
        <w:rPr>
          <w:rFonts w:hint="eastAsia"/>
          <w:sz w:val="24"/>
        </w:rPr>
        <w:t>变化</w:t>
      </w:r>
      <w:r>
        <w:rPr>
          <w:sz w:val="24"/>
        </w:rPr>
        <w:t>的</w:t>
      </w:r>
      <w:r>
        <w:rPr>
          <w:rFonts w:hint="eastAsia"/>
          <w:sz w:val="24"/>
        </w:rPr>
        <w:t>圆柱体</w:t>
      </w:r>
      <w:r>
        <w:fldChar w:fldCharType="begin"/>
      </w:r>
      <w:r>
        <w:instrText xml:space="preserve"> REF _Ref40302309 \r \h  \* MERGEFORMAT </w:instrText>
      </w:r>
      <w:r>
        <w:fldChar w:fldCharType="separate"/>
      </w:r>
      <w:r>
        <w:rPr>
          <w:sz w:val="24"/>
          <w:vertAlign w:val="superscript"/>
        </w:rPr>
        <w:t>[63]</w:t>
      </w:r>
      <w:r>
        <w:fldChar w:fldCharType="end"/>
      </w:r>
      <w:r>
        <w:rPr>
          <w:rFonts w:hint="eastAsia"/>
          <w:sz w:val="24"/>
        </w:rPr>
        <w:t>，并用</w:t>
      </w:r>
      <w:r>
        <w:rPr>
          <w:sz w:val="24"/>
        </w:rPr>
        <w:t>这把“</w:t>
      </w:r>
      <w:r>
        <w:rPr>
          <w:rFonts w:hint="eastAsia"/>
          <w:sz w:val="24"/>
        </w:rPr>
        <w:t>软刀子</w:t>
      </w:r>
      <w:r>
        <w:rPr>
          <w:sz w:val="24"/>
        </w:rPr>
        <w:t>”</w:t>
      </w:r>
      <w:r>
        <w:rPr>
          <w:rFonts w:hint="eastAsia"/>
          <w:sz w:val="24"/>
        </w:rPr>
        <w:t>探索</w:t>
      </w:r>
      <w:r>
        <w:rPr>
          <w:sz w:val="24"/>
        </w:rPr>
        <w:t>了</w:t>
      </w:r>
      <w:r>
        <w:rPr>
          <w:rFonts w:hint="eastAsia"/>
          <w:sz w:val="24"/>
        </w:rPr>
        <w:t>磨料</w:t>
      </w:r>
      <w:r>
        <w:rPr>
          <w:sz w:val="24"/>
        </w:rPr>
        <w:t>水射流</w:t>
      </w:r>
      <w:r>
        <w:rPr>
          <w:rFonts w:hint="eastAsia"/>
          <w:sz w:val="24"/>
        </w:rPr>
        <w:t>仿真</w:t>
      </w:r>
      <w:r>
        <w:rPr>
          <w:sz w:val="24"/>
        </w:rPr>
        <w:t>切割的</w:t>
      </w:r>
      <w:r>
        <w:rPr>
          <w:rFonts w:hint="eastAsia"/>
          <w:sz w:val="24"/>
        </w:rPr>
        <w:t>可行性</w:t>
      </w:r>
      <w:r>
        <w:rPr>
          <w:sz w:val="24"/>
        </w:rPr>
        <w:t>。</w:t>
      </w:r>
      <w:r>
        <w:rPr>
          <w:rFonts w:hint="eastAsia"/>
          <w:sz w:val="24"/>
        </w:rPr>
        <w:t>由于当时受限于切缝</w:t>
      </w:r>
      <w:r>
        <w:rPr>
          <w:sz w:val="24"/>
        </w:rPr>
        <w:t>形貌信息</w:t>
      </w:r>
      <w:r>
        <w:rPr>
          <w:rFonts w:hint="eastAsia"/>
          <w:sz w:val="24"/>
        </w:rPr>
        <w:t>采集</w:t>
      </w:r>
      <w:r>
        <w:rPr>
          <w:sz w:val="24"/>
        </w:rPr>
        <w:t>得不够完整，</w:t>
      </w:r>
      <w:r>
        <w:rPr>
          <w:rFonts w:hint="eastAsia"/>
          <w:sz w:val="24"/>
        </w:rPr>
        <w:t>因而对</w:t>
      </w:r>
      <w:r>
        <w:rPr>
          <w:sz w:val="24"/>
        </w:rPr>
        <w:t>射流</w:t>
      </w:r>
      <w:r>
        <w:rPr>
          <w:rFonts w:hint="eastAsia"/>
          <w:sz w:val="24"/>
        </w:rPr>
        <w:t>切缝形貌</w:t>
      </w:r>
      <w:r>
        <w:rPr>
          <w:sz w:val="24"/>
        </w:rPr>
        <w:t>的表征</w:t>
      </w:r>
      <w:r>
        <w:rPr>
          <w:rFonts w:hint="eastAsia"/>
          <w:sz w:val="24"/>
        </w:rPr>
        <w:t>还只能</w:t>
      </w:r>
      <w:r>
        <w:rPr>
          <w:sz w:val="24"/>
        </w:rPr>
        <w:t>从</w:t>
      </w:r>
      <w:r>
        <w:rPr>
          <w:rFonts w:hint="eastAsia"/>
          <w:sz w:val="24"/>
        </w:rPr>
        <w:t>切割</w:t>
      </w:r>
      <w:r>
        <w:rPr>
          <w:sz w:val="24"/>
        </w:rPr>
        <w:t>前沿和</w:t>
      </w:r>
      <w:r>
        <w:rPr>
          <w:rFonts w:hint="eastAsia"/>
          <w:sz w:val="24"/>
        </w:rPr>
        <w:t>侧边</w:t>
      </w:r>
      <w:r>
        <w:rPr>
          <w:sz w:val="24"/>
        </w:rPr>
        <w:t>轮廓</w:t>
      </w:r>
      <w:r>
        <w:rPr>
          <w:rFonts w:hint="eastAsia"/>
          <w:sz w:val="24"/>
        </w:rPr>
        <w:t>特征</w:t>
      </w:r>
      <w:r>
        <w:rPr>
          <w:sz w:val="24"/>
        </w:rPr>
        <w:t>进行三维建模。</w:t>
      </w:r>
    </w:p>
    <w:p>
      <w:pPr>
        <w:spacing w:line="360" w:lineRule="auto"/>
        <w:ind w:firstLine="480" w:firstLineChars="200"/>
        <w:rPr>
          <w:sz w:val="24"/>
        </w:rPr>
      </w:pPr>
      <w:r>
        <w:rPr>
          <w:rFonts w:hint="eastAsia"/>
          <w:sz w:val="24"/>
        </w:rPr>
        <w:t>本文</w:t>
      </w:r>
      <w:r>
        <w:rPr>
          <w:sz w:val="24"/>
        </w:rPr>
        <w:t>在</w:t>
      </w:r>
      <w:r>
        <w:rPr>
          <w:rFonts w:hint="eastAsia"/>
          <w:sz w:val="24"/>
          <w:lang w:val="en-US" w:eastAsia="zh-CN"/>
        </w:rPr>
        <w:t>第三章、第四章</w:t>
      </w:r>
      <w:r>
        <w:rPr>
          <w:rFonts w:hint="eastAsia"/>
          <w:sz w:val="24"/>
        </w:rPr>
        <w:t>通过</w:t>
      </w:r>
      <w:r>
        <w:rPr>
          <w:rFonts w:hint="eastAsia"/>
          <w:sz w:val="24"/>
          <w:lang w:val="en-US" w:eastAsia="zh-CN"/>
        </w:rPr>
        <w:t>切缝</w:t>
      </w:r>
      <w:r>
        <w:rPr>
          <w:sz w:val="24"/>
        </w:rPr>
        <w:t>实验</w:t>
      </w:r>
      <w:r>
        <w:rPr>
          <w:rFonts w:hint="eastAsia"/>
          <w:sz w:val="24"/>
        </w:rPr>
        <w:t>方法</w:t>
      </w:r>
      <w:r>
        <w:rPr>
          <w:sz w:val="24"/>
        </w:rPr>
        <w:t>和</w:t>
      </w:r>
      <w:r>
        <w:rPr>
          <w:rFonts w:hint="eastAsia"/>
          <w:sz w:val="24"/>
        </w:rPr>
        <w:t>三维</w:t>
      </w:r>
      <w:r>
        <w:rPr>
          <w:sz w:val="24"/>
        </w:rPr>
        <w:t>扫描</w:t>
      </w:r>
      <w:r>
        <w:rPr>
          <w:rFonts w:hint="eastAsia"/>
          <w:sz w:val="24"/>
        </w:rPr>
        <w:t>方法获得</w:t>
      </w:r>
      <w:r>
        <w:rPr>
          <w:sz w:val="24"/>
        </w:rPr>
        <w:t>了</w:t>
      </w:r>
      <w:r>
        <w:rPr>
          <w:rFonts w:hint="eastAsia"/>
          <w:sz w:val="24"/>
        </w:rPr>
        <w:t>完整</w:t>
      </w:r>
      <w:r>
        <w:rPr>
          <w:sz w:val="24"/>
        </w:rPr>
        <w:t>的切缝形貌点云数据，</w:t>
      </w:r>
      <w:r>
        <w:rPr>
          <w:rFonts w:hint="eastAsia"/>
          <w:sz w:val="24"/>
          <w:lang w:val="en-US" w:eastAsia="zh-CN"/>
        </w:rPr>
        <w:t>这</w:t>
      </w:r>
      <w:r>
        <w:rPr>
          <w:rFonts w:hint="eastAsia"/>
          <w:sz w:val="24"/>
        </w:rPr>
        <w:t>为</w:t>
      </w:r>
      <w:r>
        <w:rPr>
          <w:rFonts w:hint="eastAsia"/>
          <w:sz w:val="24"/>
          <w:lang w:val="en-US" w:eastAsia="zh-CN"/>
        </w:rPr>
        <w:t>三维切缝形貌的</w:t>
      </w:r>
      <w:r>
        <w:rPr>
          <w:sz w:val="24"/>
        </w:rPr>
        <w:t>表征提供了</w:t>
      </w:r>
      <w:r>
        <w:rPr>
          <w:rFonts w:hint="eastAsia"/>
          <w:sz w:val="24"/>
        </w:rPr>
        <w:t>充足</w:t>
      </w:r>
      <w:r>
        <w:rPr>
          <w:sz w:val="24"/>
        </w:rPr>
        <w:t>的数据</w:t>
      </w:r>
      <w:r>
        <w:rPr>
          <w:rFonts w:hint="eastAsia"/>
          <w:sz w:val="24"/>
        </w:rPr>
        <w:t>依据</w:t>
      </w:r>
      <w:r>
        <w:rPr>
          <w:sz w:val="24"/>
        </w:rPr>
        <w:t>和基础。</w:t>
      </w:r>
      <w:r>
        <w:rPr>
          <w:rFonts w:hint="eastAsia"/>
          <w:sz w:val="24"/>
        </w:rPr>
        <w:t>本章节首先</w:t>
      </w:r>
      <w:r>
        <w:rPr>
          <w:sz w:val="24"/>
        </w:rPr>
        <w:t>对</w:t>
      </w:r>
      <w:r>
        <w:rPr>
          <w:rFonts w:hint="eastAsia"/>
          <w:sz w:val="24"/>
        </w:rPr>
        <w:t>切缝</w:t>
      </w:r>
      <w:r>
        <w:rPr>
          <w:sz w:val="24"/>
        </w:rPr>
        <w:t>前沿</w:t>
      </w:r>
      <w:r>
        <w:rPr>
          <w:rFonts w:hint="eastAsia"/>
          <w:sz w:val="24"/>
        </w:rPr>
        <w:t>区域的</w:t>
      </w:r>
      <w:r>
        <w:rPr>
          <w:sz w:val="24"/>
        </w:rPr>
        <w:t>点云数据</w:t>
      </w:r>
      <w:r>
        <w:rPr>
          <w:rFonts w:hint="eastAsia"/>
          <w:sz w:val="24"/>
        </w:rPr>
        <w:t>进行</w:t>
      </w:r>
      <w:r>
        <w:rPr>
          <w:sz w:val="24"/>
        </w:rPr>
        <w:t>了不同厚度下的</w:t>
      </w:r>
      <w:r>
        <w:rPr>
          <w:rFonts w:hint="eastAsia"/>
          <w:sz w:val="24"/>
        </w:rPr>
        <w:t>射流横截面</w:t>
      </w:r>
      <w:r>
        <w:rPr>
          <w:sz w:val="24"/>
        </w:rPr>
        <w:t>轮廓</w:t>
      </w:r>
      <w:r>
        <w:rPr>
          <w:rFonts w:hint="eastAsia"/>
          <w:sz w:val="24"/>
        </w:rPr>
        <w:t>拟合</w:t>
      </w:r>
      <w:r>
        <w:rPr>
          <w:sz w:val="24"/>
        </w:rPr>
        <w:t>，</w:t>
      </w:r>
      <w:r>
        <w:rPr>
          <w:rFonts w:hint="eastAsia"/>
          <w:sz w:val="24"/>
        </w:rPr>
        <w:t>提取</w:t>
      </w:r>
      <w:r>
        <w:rPr>
          <w:sz w:val="24"/>
        </w:rPr>
        <w:t>出射流</w:t>
      </w:r>
      <w:r>
        <w:rPr>
          <w:rFonts w:hint="eastAsia"/>
          <w:sz w:val="24"/>
        </w:rPr>
        <w:t>束</w:t>
      </w:r>
      <w:r>
        <w:rPr>
          <w:sz w:val="24"/>
        </w:rPr>
        <w:t>截面</w:t>
      </w:r>
      <w:r>
        <w:rPr>
          <w:rFonts w:hint="eastAsia"/>
          <w:sz w:val="24"/>
        </w:rPr>
        <w:t>在不同</w:t>
      </w:r>
      <w:r>
        <w:rPr>
          <w:sz w:val="24"/>
        </w:rPr>
        <w:t>厚度下的</w:t>
      </w:r>
      <w:r>
        <w:rPr>
          <w:rFonts w:hint="eastAsia"/>
          <w:sz w:val="24"/>
        </w:rPr>
        <w:t>二维</w:t>
      </w:r>
      <w:r>
        <w:rPr>
          <w:sz w:val="24"/>
        </w:rPr>
        <w:t>表现形式，并</w:t>
      </w:r>
      <w:r>
        <w:rPr>
          <w:rFonts w:hint="eastAsia"/>
          <w:sz w:val="24"/>
          <w:lang w:val="en-US" w:eastAsia="zh-CN"/>
        </w:rPr>
        <w:t>结合</w:t>
      </w:r>
      <w:r>
        <w:rPr>
          <w:sz w:val="24"/>
        </w:rPr>
        <w:t>厚度</w:t>
      </w:r>
      <w:r>
        <w:rPr>
          <w:rFonts w:hint="eastAsia"/>
          <w:sz w:val="24"/>
        </w:rPr>
        <w:t>关系</w:t>
      </w:r>
      <w:r>
        <w:rPr>
          <w:sz w:val="24"/>
        </w:rPr>
        <w:t>建立</w:t>
      </w:r>
      <w:r>
        <w:rPr>
          <w:rFonts w:hint="eastAsia"/>
          <w:sz w:val="24"/>
        </w:rPr>
        <w:t>射流流形的三维几何模型，最终实现射流三维切缝形貌</w:t>
      </w:r>
      <w:r>
        <w:rPr>
          <w:sz w:val="24"/>
        </w:rPr>
        <w:t>的表征。</w:t>
      </w:r>
      <w:r>
        <w:rPr>
          <w:rFonts w:hint="eastAsia"/>
          <w:sz w:val="24"/>
        </w:rPr>
        <w:t>基于射流</w:t>
      </w:r>
      <w:r>
        <w:rPr>
          <w:sz w:val="24"/>
        </w:rPr>
        <w:t>切缝</w:t>
      </w:r>
      <w:r>
        <w:rPr>
          <w:rFonts w:hint="eastAsia"/>
          <w:sz w:val="24"/>
        </w:rPr>
        <w:t>形貌三维表征</w:t>
      </w:r>
      <w:r>
        <w:rPr>
          <w:rFonts w:hint="eastAsia"/>
          <w:sz w:val="24"/>
          <w:lang w:val="en-US" w:eastAsia="zh-CN"/>
        </w:rPr>
        <w:t>方法</w:t>
      </w:r>
      <w:r>
        <w:rPr>
          <w:rFonts w:hint="eastAsia"/>
          <w:sz w:val="24"/>
        </w:rPr>
        <w:t>，可以得到射流流形的三维模型及</w:t>
      </w:r>
      <w:r>
        <w:rPr>
          <w:sz w:val="24"/>
        </w:rPr>
        <w:t>不同工况下</w:t>
      </w:r>
      <w:r>
        <w:rPr>
          <w:rFonts w:hint="eastAsia"/>
          <w:sz w:val="24"/>
        </w:rPr>
        <w:t>的</w:t>
      </w:r>
      <w:r>
        <w:rPr>
          <w:sz w:val="24"/>
        </w:rPr>
        <w:t>射流误差</w:t>
      </w:r>
      <w:r>
        <w:rPr>
          <w:rFonts w:hint="eastAsia"/>
          <w:sz w:val="24"/>
        </w:rPr>
        <w:t>，通过分析射流参数</w:t>
      </w:r>
      <w:r>
        <w:rPr>
          <w:sz w:val="24"/>
        </w:rPr>
        <w:t>对</w:t>
      </w:r>
      <w:r>
        <w:rPr>
          <w:rFonts w:hint="eastAsia"/>
          <w:sz w:val="24"/>
        </w:rPr>
        <w:t>射流误差的影响规律</w:t>
      </w:r>
      <w:r>
        <w:rPr>
          <w:sz w:val="24"/>
        </w:rPr>
        <w:t>，结合</w:t>
      </w:r>
      <w:r>
        <w:rPr>
          <w:rFonts w:hint="eastAsia"/>
          <w:sz w:val="24"/>
        </w:rPr>
        <w:t>能量和的切缝形成</w:t>
      </w:r>
      <w:r>
        <w:rPr>
          <w:sz w:val="24"/>
        </w:rPr>
        <w:t>机理</w:t>
      </w:r>
      <w:r>
        <w:rPr>
          <w:rFonts w:hint="eastAsia"/>
          <w:sz w:val="24"/>
        </w:rPr>
        <w:t>，对后拖量和上下</w:t>
      </w:r>
      <w:r>
        <w:rPr>
          <w:sz w:val="24"/>
        </w:rPr>
        <w:t>切缝宽度差</w:t>
      </w:r>
      <w:r>
        <w:rPr>
          <w:rFonts w:hint="eastAsia"/>
          <w:sz w:val="24"/>
        </w:rPr>
        <w:t>这两个关键</w:t>
      </w:r>
      <w:r>
        <w:rPr>
          <w:sz w:val="24"/>
        </w:rPr>
        <w:t>误差</w:t>
      </w:r>
      <w:r>
        <w:rPr>
          <w:rFonts w:hint="eastAsia"/>
          <w:sz w:val="24"/>
        </w:rPr>
        <w:t>分别建立</w:t>
      </w:r>
      <w:r>
        <w:rPr>
          <w:sz w:val="24"/>
        </w:rPr>
        <w:t>多元回归模型</w:t>
      </w:r>
      <w:r>
        <w:rPr>
          <w:rFonts w:hint="eastAsia"/>
          <w:sz w:val="24"/>
        </w:rPr>
        <w:t>。</w:t>
      </w:r>
      <w:r>
        <w:rPr>
          <w:sz w:val="24"/>
        </w:rPr>
        <w:t>通过</w:t>
      </w:r>
      <w:r>
        <w:rPr>
          <w:rFonts w:hint="eastAsia"/>
          <w:sz w:val="24"/>
        </w:rPr>
        <w:t>模型</w:t>
      </w:r>
      <w:r>
        <w:rPr>
          <w:sz w:val="24"/>
        </w:rPr>
        <w:t>的多元回归拟合结果，可以进一步印证切缝形成机理和射流参数影响规律。</w:t>
      </w:r>
      <w:r>
        <w:rPr>
          <w:rFonts w:hint="eastAsia"/>
          <w:sz w:val="24"/>
        </w:rPr>
        <w:t>基于</w:t>
      </w:r>
      <w:r>
        <w:rPr>
          <w:sz w:val="24"/>
        </w:rPr>
        <w:t>射流流形三维模型，</w:t>
      </w:r>
      <w:r>
        <w:rPr>
          <w:rFonts w:hint="eastAsia"/>
          <w:sz w:val="24"/>
        </w:rPr>
        <w:t>水射流仿真</w:t>
      </w:r>
      <w:r>
        <w:rPr>
          <w:sz w:val="24"/>
        </w:rPr>
        <w:t>切割</w:t>
      </w:r>
      <w:r>
        <w:rPr>
          <w:rFonts w:hint="eastAsia"/>
          <w:sz w:val="24"/>
        </w:rPr>
        <w:t>不同</w:t>
      </w:r>
      <w:r>
        <w:rPr>
          <w:sz w:val="24"/>
        </w:rPr>
        <w:t>工况下的</w:t>
      </w:r>
      <w:r>
        <w:rPr>
          <w:rFonts w:hint="eastAsia"/>
          <w:sz w:val="24"/>
        </w:rPr>
        <w:t>异型刀具可以</w:t>
      </w:r>
      <w:r>
        <w:rPr>
          <w:sz w:val="24"/>
        </w:rPr>
        <w:t>被明确的定义，</w:t>
      </w:r>
      <w:r>
        <w:rPr>
          <w:rFonts w:hint="eastAsia"/>
          <w:sz w:val="24"/>
        </w:rPr>
        <w:t>进一步</w:t>
      </w:r>
      <w:r>
        <w:rPr>
          <w:sz w:val="24"/>
        </w:rPr>
        <w:t>提出</w:t>
      </w:r>
      <w:r>
        <w:rPr>
          <w:rFonts w:hint="eastAsia"/>
          <w:sz w:val="24"/>
        </w:rPr>
        <w:t>切缝</w:t>
      </w:r>
      <w:r>
        <w:rPr>
          <w:sz w:val="24"/>
        </w:rPr>
        <w:t>形貌</w:t>
      </w:r>
      <w:r>
        <w:rPr>
          <w:rFonts w:hint="eastAsia"/>
          <w:sz w:val="24"/>
        </w:rPr>
        <w:t>误差</w:t>
      </w:r>
      <w:r>
        <w:rPr>
          <w:sz w:val="24"/>
        </w:rPr>
        <w:t>的补偿方法</w:t>
      </w:r>
      <w:r>
        <w:rPr>
          <w:rFonts w:hint="eastAsia"/>
          <w:sz w:val="24"/>
        </w:rPr>
        <w:t>，并</w:t>
      </w:r>
      <w:r>
        <w:rPr>
          <w:sz w:val="24"/>
        </w:rPr>
        <w:t>通过仿真切割和实际切割进行</w:t>
      </w:r>
      <w:r>
        <w:rPr>
          <w:rFonts w:hint="eastAsia"/>
          <w:sz w:val="24"/>
        </w:rPr>
        <w:t>补偿</w:t>
      </w:r>
      <w:r>
        <w:rPr>
          <w:sz w:val="24"/>
        </w:rPr>
        <w:t>效果的</w:t>
      </w:r>
      <w:r>
        <w:rPr>
          <w:rFonts w:hint="eastAsia"/>
          <w:sz w:val="24"/>
          <w:lang w:val="en-US" w:eastAsia="zh-CN"/>
        </w:rPr>
        <w:t>比对</w:t>
      </w:r>
      <w:r>
        <w:rPr>
          <w:sz w:val="24"/>
        </w:rPr>
        <w:t>验证。</w:t>
      </w:r>
    </w:p>
    <w:p>
      <w:pPr>
        <w:pStyle w:val="4"/>
        <w:keepLines w:val="0"/>
        <w:numPr>
          <w:ilvl w:val="0"/>
          <w:numId w:val="0"/>
        </w:numPr>
        <w:spacing w:before="120" w:after="120" w:line="415" w:lineRule="auto"/>
        <w:ind w:left="612" w:hanging="612"/>
      </w:pPr>
      <w:bookmarkStart w:id="174" w:name="_Toc55940855"/>
      <w:bookmarkStart w:id="175" w:name="_Toc17779"/>
      <w:bookmarkStart w:id="176" w:name="_Toc320"/>
      <w:r>
        <w:t xml:space="preserve">5.2 </w:t>
      </w:r>
      <w:r>
        <w:rPr>
          <w:rFonts w:hint="eastAsia"/>
        </w:rPr>
        <w:t>基于射流切缝形貌三维表征的射流</w:t>
      </w:r>
      <w:r>
        <w:t>流形</w:t>
      </w:r>
      <w:r>
        <w:rPr>
          <w:rFonts w:hint="eastAsia"/>
        </w:rPr>
        <w:t>几何</w:t>
      </w:r>
      <w:r>
        <w:t>建模</w:t>
      </w:r>
      <w:bookmarkEnd w:id="174"/>
      <w:bookmarkEnd w:id="175"/>
      <w:bookmarkEnd w:id="176"/>
    </w:p>
    <w:p>
      <w:pPr>
        <w:spacing w:line="360" w:lineRule="auto"/>
        <w:ind w:firstLine="480" w:firstLineChars="200"/>
        <w:rPr>
          <w:sz w:val="24"/>
        </w:rPr>
      </w:pPr>
      <w:r>
        <w:rPr>
          <w:rFonts w:hint="eastAsia"/>
          <w:sz w:val="24"/>
          <w:lang w:val="en-US" w:eastAsia="zh-CN"/>
        </w:rPr>
        <w:t>第四章利用</w:t>
      </w:r>
      <w:r>
        <w:rPr>
          <w:rFonts w:hint="eastAsia"/>
          <w:sz w:val="24"/>
        </w:rPr>
        <w:t>MATLAB分析</w:t>
      </w:r>
      <w:r>
        <w:rPr>
          <w:sz w:val="24"/>
        </w:rPr>
        <w:t>点云数据</w:t>
      </w:r>
      <w:r>
        <w:rPr>
          <w:rFonts w:hint="eastAsia"/>
          <w:sz w:val="24"/>
        </w:rPr>
        <w:t>得到了切缝</w:t>
      </w:r>
      <w:r>
        <w:rPr>
          <w:sz w:val="24"/>
        </w:rPr>
        <w:t>切割前沿</w:t>
      </w:r>
      <w:r>
        <w:rPr>
          <w:rFonts w:hint="eastAsia"/>
          <w:sz w:val="24"/>
        </w:rPr>
        <w:t>特征</w:t>
      </w:r>
      <w:r>
        <w:rPr>
          <w:sz w:val="24"/>
        </w:rPr>
        <w:t>和侧边轮廓</w:t>
      </w:r>
      <w:r>
        <w:rPr>
          <w:rFonts w:hint="eastAsia"/>
          <w:sz w:val="24"/>
        </w:rPr>
        <w:t>特征的</w:t>
      </w:r>
      <w:r>
        <w:rPr>
          <w:sz w:val="24"/>
        </w:rPr>
        <w:t>关键数据并进行了</w:t>
      </w:r>
      <w:r>
        <w:rPr>
          <w:rFonts w:hint="eastAsia"/>
          <w:sz w:val="24"/>
        </w:rPr>
        <w:t>曲线</w:t>
      </w:r>
      <w:r>
        <w:rPr>
          <w:sz w:val="24"/>
        </w:rPr>
        <w:t>拟合，</w:t>
      </w:r>
      <w:r>
        <w:rPr>
          <w:rFonts w:hint="eastAsia"/>
          <w:sz w:val="24"/>
        </w:rPr>
        <w:t>由于</w:t>
      </w:r>
      <w:r>
        <w:rPr>
          <w:sz w:val="24"/>
        </w:rPr>
        <w:t>是从完整的切缝点云数据中</w:t>
      </w:r>
      <w:r>
        <w:rPr>
          <w:rFonts w:hint="eastAsia"/>
          <w:sz w:val="24"/>
        </w:rPr>
        <w:t>提取</w:t>
      </w:r>
      <w:r>
        <w:rPr>
          <w:sz w:val="24"/>
        </w:rPr>
        <w:t>出来的</w:t>
      </w:r>
      <w:r>
        <w:rPr>
          <w:rFonts w:hint="eastAsia"/>
          <w:sz w:val="24"/>
        </w:rPr>
        <w:t>，</w:t>
      </w:r>
      <w:r>
        <w:rPr>
          <w:sz w:val="24"/>
        </w:rPr>
        <w:t>比起传统的实验</w:t>
      </w:r>
      <w:r>
        <w:rPr>
          <w:rFonts w:hint="eastAsia"/>
          <w:sz w:val="24"/>
        </w:rPr>
        <w:t>和</w:t>
      </w:r>
      <w:r>
        <w:rPr>
          <w:sz w:val="24"/>
        </w:rPr>
        <w:t>采集方法</w:t>
      </w:r>
      <w:r>
        <w:rPr>
          <w:rFonts w:hint="eastAsia"/>
          <w:sz w:val="24"/>
        </w:rPr>
        <w:t>得到</w:t>
      </w:r>
      <w:r>
        <w:rPr>
          <w:sz w:val="24"/>
        </w:rPr>
        <w:t>的</w:t>
      </w:r>
      <w:r>
        <w:rPr>
          <w:rFonts w:hint="eastAsia"/>
          <w:sz w:val="24"/>
        </w:rPr>
        <w:t>切缝</w:t>
      </w:r>
      <w:r>
        <w:rPr>
          <w:sz w:val="24"/>
        </w:rPr>
        <w:t>特征</w:t>
      </w:r>
      <w:r>
        <w:rPr>
          <w:rFonts w:hint="eastAsia"/>
          <w:sz w:val="24"/>
        </w:rPr>
        <w:t>信息更为</w:t>
      </w:r>
      <w:r>
        <w:rPr>
          <w:sz w:val="24"/>
        </w:rPr>
        <w:t>合理，但</w:t>
      </w:r>
      <w:r>
        <w:rPr>
          <w:rFonts w:hint="eastAsia"/>
          <w:sz w:val="24"/>
        </w:rPr>
        <w:t>其</w:t>
      </w:r>
      <w:r>
        <w:rPr>
          <w:sz w:val="24"/>
        </w:rPr>
        <w:t>本质上仍旧是</w:t>
      </w:r>
      <w:r>
        <w:rPr>
          <w:rFonts w:hint="eastAsia"/>
          <w:sz w:val="24"/>
        </w:rPr>
        <w:t>对</w:t>
      </w:r>
      <w:r>
        <w:rPr>
          <w:sz w:val="24"/>
        </w:rPr>
        <w:t>射流</w:t>
      </w:r>
      <w:r>
        <w:rPr>
          <w:rFonts w:hint="eastAsia"/>
          <w:sz w:val="24"/>
        </w:rPr>
        <w:t>切缝形貌</w:t>
      </w:r>
      <w:r>
        <w:rPr>
          <w:sz w:val="24"/>
        </w:rPr>
        <w:t>二维层面的</w:t>
      </w:r>
      <w:r>
        <w:rPr>
          <w:rFonts w:hint="eastAsia"/>
          <w:sz w:val="24"/>
        </w:rPr>
        <w:t>描述。</w:t>
      </w:r>
    </w:p>
    <w:p>
      <w:pPr>
        <w:spacing w:line="360" w:lineRule="auto"/>
        <w:ind w:firstLine="480" w:firstLineChars="200"/>
        <w:rPr>
          <w:sz w:val="24"/>
        </w:rPr>
      </w:pPr>
      <w:r>
        <w:rPr>
          <w:rFonts w:hint="eastAsia"/>
          <w:sz w:val="24"/>
        </w:rPr>
        <w:t>陈明将切割</w:t>
      </w:r>
      <w:r>
        <w:rPr>
          <w:sz w:val="24"/>
        </w:rPr>
        <w:t>前沿和侧边轮廓两个特征结合起来进行</w:t>
      </w:r>
      <w:r>
        <w:rPr>
          <w:rFonts w:hint="eastAsia"/>
          <w:sz w:val="24"/>
        </w:rPr>
        <w:t>射流</w:t>
      </w:r>
      <w:r>
        <w:rPr>
          <w:sz w:val="24"/>
        </w:rPr>
        <w:t>流</w:t>
      </w:r>
      <w:r>
        <w:rPr>
          <w:rFonts w:hint="eastAsia"/>
          <w:sz w:val="24"/>
        </w:rPr>
        <w:t>形</w:t>
      </w:r>
      <w:r>
        <w:rPr>
          <w:sz w:val="24"/>
        </w:rPr>
        <w:t>的表征，</w:t>
      </w:r>
      <w:r>
        <w:rPr>
          <w:rFonts w:hint="eastAsia"/>
          <w:sz w:val="24"/>
        </w:rPr>
        <w:t>将其</w:t>
      </w:r>
      <w:r>
        <w:rPr>
          <w:sz w:val="24"/>
        </w:rPr>
        <w:t>三维模型描述为一个半径和曲率随</w:t>
      </w:r>
      <w:r>
        <w:rPr>
          <w:rFonts w:hint="eastAsia"/>
          <w:sz w:val="24"/>
        </w:rPr>
        <w:t>切割</w:t>
      </w:r>
      <w:r>
        <w:rPr>
          <w:sz w:val="24"/>
        </w:rPr>
        <w:t>深度变化的圆柱体</w:t>
      </w:r>
      <w:r>
        <w:fldChar w:fldCharType="begin"/>
      </w:r>
      <w:r>
        <w:instrText xml:space="preserve"> REF _Ref40296603 \r \h  \* MERGEFORMAT </w:instrText>
      </w:r>
      <w:r>
        <w:fldChar w:fldCharType="separate"/>
      </w:r>
      <w:r>
        <w:rPr>
          <w:sz w:val="24"/>
          <w:vertAlign w:val="superscript"/>
        </w:rPr>
        <w:t>[58]</w:t>
      </w:r>
      <w:r>
        <w:fldChar w:fldCharType="end"/>
      </w:r>
      <w:r>
        <w:rPr>
          <w:rFonts w:hint="eastAsia"/>
          <w:sz w:val="24"/>
        </w:rPr>
        <w:t>，</w:t>
      </w:r>
      <w:r>
        <w:rPr>
          <w:sz w:val="24"/>
        </w:rPr>
        <w:t>这种</w:t>
      </w:r>
      <w:r>
        <w:rPr>
          <w:rFonts w:hint="eastAsia"/>
          <w:sz w:val="24"/>
          <w:lang w:val="en-US" w:eastAsia="zh-CN"/>
        </w:rPr>
        <w:t>方法</w:t>
      </w:r>
      <w:r>
        <w:rPr>
          <w:sz w:val="24"/>
        </w:rPr>
        <w:t>实际上是从二维到三维的扩展过程</w:t>
      </w:r>
      <w:r>
        <w:rPr>
          <w:rFonts w:hint="eastAsia"/>
          <w:sz w:val="24"/>
        </w:rPr>
        <w:t>，</w:t>
      </w:r>
      <w:r>
        <w:rPr>
          <w:sz w:val="24"/>
        </w:rPr>
        <w:t>在</w:t>
      </w:r>
      <w:r>
        <w:rPr>
          <w:rFonts w:hint="eastAsia"/>
          <w:sz w:val="24"/>
        </w:rPr>
        <w:t>这个升维的过程中很难</w:t>
      </w:r>
      <w:r>
        <w:rPr>
          <w:rFonts w:hint="eastAsia"/>
          <w:sz w:val="24"/>
          <w:lang w:val="en-US" w:eastAsia="zh-CN"/>
        </w:rPr>
        <w:t>保证</w:t>
      </w:r>
      <w:r>
        <w:rPr>
          <w:rFonts w:hint="eastAsia"/>
          <w:sz w:val="24"/>
        </w:rPr>
        <w:t>射流流行束三维模型不失真。为了能够</w:t>
      </w:r>
      <w:r>
        <w:rPr>
          <w:sz w:val="24"/>
        </w:rPr>
        <w:t>更贴近真实的射流</w:t>
      </w:r>
      <w:r>
        <w:rPr>
          <w:rFonts w:hint="eastAsia"/>
          <w:sz w:val="24"/>
        </w:rPr>
        <w:t>流形</w:t>
      </w:r>
      <w:r>
        <w:rPr>
          <w:sz w:val="24"/>
        </w:rPr>
        <w:t>，有必要直接从</w:t>
      </w:r>
      <w:r>
        <w:rPr>
          <w:rFonts w:hint="eastAsia"/>
          <w:sz w:val="24"/>
        </w:rPr>
        <w:t>切缝</w:t>
      </w:r>
      <w:r>
        <w:rPr>
          <w:sz w:val="24"/>
        </w:rPr>
        <w:t>点云数据</w:t>
      </w:r>
      <w:r>
        <w:rPr>
          <w:rFonts w:hint="eastAsia"/>
          <w:sz w:val="24"/>
        </w:rPr>
        <w:t>中</w:t>
      </w:r>
      <w:r>
        <w:rPr>
          <w:sz w:val="24"/>
        </w:rPr>
        <w:t>提取</w:t>
      </w:r>
      <w:r>
        <w:rPr>
          <w:rFonts w:hint="eastAsia"/>
          <w:sz w:val="24"/>
        </w:rPr>
        <w:t>出更加符合</w:t>
      </w:r>
      <w:r>
        <w:rPr>
          <w:sz w:val="24"/>
        </w:rPr>
        <w:t>实际的</w:t>
      </w:r>
      <w:r>
        <w:rPr>
          <w:rFonts w:hint="eastAsia"/>
          <w:sz w:val="24"/>
        </w:rPr>
        <w:t>射流束</w:t>
      </w:r>
      <w:r>
        <w:rPr>
          <w:sz w:val="24"/>
        </w:rPr>
        <w:t>三维模型</w:t>
      </w:r>
      <w:r>
        <w:rPr>
          <w:rFonts w:hint="eastAsia"/>
          <w:sz w:val="24"/>
        </w:rPr>
        <w:t>。</w:t>
      </w:r>
      <w:r>
        <w:rPr>
          <w:sz w:val="24"/>
        </w:rPr>
        <w:t>因此本文</w:t>
      </w:r>
      <w:r>
        <w:rPr>
          <w:rFonts w:hint="eastAsia"/>
          <w:sz w:val="24"/>
        </w:rPr>
        <w:t>基于采集</w:t>
      </w:r>
      <w:r>
        <w:rPr>
          <w:sz w:val="24"/>
        </w:rPr>
        <w:t>到</w:t>
      </w:r>
      <w:r>
        <w:rPr>
          <w:rFonts w:hint="eastAsia"/>
          <w:sz w:val="24"/>
        </w:rPr>
        <w:t>的</w:t>
      </w:r>
      <w:r>
        <w:rPr>
          <w:sz w:val="24"/>
        </w:rPr>
        <w:t>完整的切缝形貌点云数据</w:t>
      </w:r>
      <w:r>
        <w:rPr>
          <w:rFonts w:hint="eastAsia"/>
          <w:sz w:val="24"/>
        </w:rPr>
        <w:t>，</w:t>
      </w:r>
      <w:r>
        <w:rPr>
          <w:sz w:val="24"/>
        </w:rPr>
        <w:t>在该</w:t>
      </w:r>
      <w:r>
        <w:rPr>
          <w:rFonts w:hint="eastAsia"/>
          <w:sz w:val="24"/>
        </w:rPr>
        <w:t>表征</w:t>
      </w:r>
      <w:r>
        <w:rPr>
          <w:rFonts w:hint="eastAsia"/>
          <w:sz w:val="24"/>
          <w:lang w:val="en-US" w:eastAsia="zh-CN"/>
        </w:rPr>
        <w:t>方法</w:t>
      </w:r>
      <w:r>
        <w:rPr>
          <w:rFonts w:hint="eastAsia"/>
          <w:sz w:val="24"/>
        </w:rPr>
        <w:t>基础</w:t>
      </w:r>
      <w:r>
        <w:rPr>
          <w:sz w:val="24"/>
        </w:rPr>
        <w:t>上进一步</w:t>
      </w:r>
      <w:r>
        <w:rPr>
          <w:rFonts w:hint="eastAsia"/>
          <w:sz w:val="24"/>
        </w:rPr>
        <w:t>提出更加</w:t>
      </w:r>
      <w:r>
        <w:rPr>
          <w:sz w:val="24"/>
        </w:rPr>
        <w:t>完善的射流</w:t>
      </w:r>
      <w:r>
        <w:rPr>
          <w:rFonts w:hint="eastAsia"/>
          <w:sz w:val="24"/>
        </w:rPr>
        <w:t>切缝形貌</w:t>
      </w:r>
      <w:r>
        <w:rPr>
          <w:sz w:val="24"/>
        </w:rPr>
        <w:t>三维</w:t>
      </w:r>
      <w:r>
        <w:rPr>
          <w:rFonts w:hint="eastAsia"/>
          <w:sz w:val="24"/>
        </w:rPr>
        <w:t>表征</w:t>
      </w:r>
      <w:r>
        <w:rPr>
          <w:rFonts w:hint="eastAsia"/>
          <w:sz w:val="24"/>
          <w:lang w:val="en-US" w:eastAsia="zh-CN"/>
        </w:rPr>
        <w:t>方法</w:t>
      </w:r>
      <w:r>
        <w:rPr>
          <w:sz w:val="24"/>
        </w:rPr>
        <w:t>。</w:t>
      </w:r>
    </w:p>
    <w:p>
      <w:pPr>
        <w:spacing w:line="360" w:lineRule="auto"/>
        <w:ind w:firstLine="480" w:firstLineChars="200"/>
        <w:rPr>
          <w:sz w:val="24"/>
        </w:rPr>
      </w:pPr>
      <w:r>
        <w:rPr>
          <w:rFonts w:hint="eastAsia"/>
          <w:sz w:val="24"/>
        </w:rPr>
        <w:t>完整的切缝形貌</w:t>
      </w:r>
      <w:r>
        <w:rPr>
          <w:sz w:val="24"/>
        </w:rPr>
        <w:t>表面</w:t>
      </w:r>
      <w:r>
        <w:rPr>
          <w:rFonts w:hint="eastAsia"/>
          <w:sz w:val="24"/>
        </w:rPr>
        <w:t>点云数据文件是上万个点的集合，而切缝</w:t>
      </w:r>
      <w:r>
        <w:rPr>
          <w:sz w:val="24"/>
        </w:rPr>
        <w:t>可以</w:t>
      </w:r>
      <w:r>
        <w:rPr>
          <w:rFonts w:hint="eastAsia"/>
          <w:sz w:val="24"/>
        </w:rPr>
        <w:t>看做一系列</w:t>
      </w:r>
      <w:r>
        <w:rPr>
          <w:sz w:val="24"/>
        </w:rPr>
        <w:t>切割点的瞬时</w:t>
      </w:r>
      <w:r>
        <w:rPr>
          <w:rFonts w:hint="eastAsia"/>
          <w:sz w:val="24"/>
        </w:rPr>
        <w:t>射流</w:t>
      </w:r>
      <w:r>
        <w:rPr>
          <w:sz w:val="24"/>
        </w:rPr>
        <w:t>流形的</w:t>
      </w:r>
      <w:r>
        <w:rPr>
          <w:rFonts w:hint="eastAsia"/>
          <w:sz w:val="24"/>
        </w:rPr>
        <w:t>集合</w:t>
      </w:r>
      <w:r>
        <w:rPr>
          <w:sz w:val="24"/>
        </w:rPr>
        <w:t>。</w:t>
      </w:r>
      <w:r>
        <w:rPr>
          <w:rFonts w:hint="eastAsia"/>
          <w:sz w:val="24"/>
        </w:rPr>
        <w:t>想要</w:t>
      </w:r>
      <w:r>
        <w:rPr>
          <w:sz w:val="24"/>
        </w:rPr>
        <w:t>从中提取</w:t>
      </w:r>
      <w:r>
        <w:rPr>
          <w:rFonts w:hint="eastAsia"/>
          <w:sz w:val="24"/>
        </w:rPr>
        <w:t>射流</w:t>
      </w:r>
      <w:r>
        <w:rPr>
          <w:sz w:val="24"/>
        </w:rPr>
        <w:t>流</w:t>
      </w:r>
      <w:r>
        <w:rPr>
          <w:rFonts w:hint="eastAsia"/>
          <w:sz w:val="24"/>
        </w:rPr>
        <w:t>形</w:t>
      </w:r>
      <w:r>
        <w:rPr>
          <w:sz w:val="24"/>
        </w:rPr>
        <w:t>的三维模型，</w:t>
      </w:r>
      <w:r>
        <w:rPr>
          <w:rFonts w:hint="eastAsia"/>
          <w:sz w:val="24"/>
        </w:rPr>
        <w:t>需要对</w:t>
      </w:r>
      <w:r>
        <w:rPr>
          <w:sz w:val="24"/>
        </w:rPr>
        <w:t>在切</w:t>
      </w:r>
      <w:r>
        <w:rPr>
          <w:rFonts w:hint="eastAsia"/>
          <w:sz w:val="24"/>
        </w:rPr>
        <w:t>缝切割</w:t>
      </w:r>
      <w:r>
        <w:rPr>
          <w:sz w:val="24"/>
        </w:rPr>
        <w:t>前沿</w:t>
      </w:r>
      <w:r>
        <w:rPr>
          <w:rFonts w:hint="eastAsia"/>
          <w:sz w:val="24"/>
        </w:rPr>
        <w:t>区域</w:t>
      </w:r>
      <w:r>
        <w:rPr>
          <w:sz w:val="24"/>
        </w:rPr>
        <w:t>内</w:t>
      </w:r>
      <w:r>
        <w:rPr>
          <w:rFonts w:hint="eastAsia"/>
          <w:sz w:val="24"/>
        </w:rPr>
        <w:t>的所有</w:t>
      </w:r>
      <w:r>
        <w:rPr>
          <w:sz w:val="24"/>
        </w:rPr>
        <w:t>点云数据进行分析。</w:t>
      </w:r>
    </w:p>
    <w:p>
      <w:pPr>
        <w:spacing w:line="360" w:lineRule="auto"/>
        <w:ind w:firstLine="480" w:firstLineChars="200"/>
        <w:rPr>
          <w:sz w:val="24"/>
        </w:rPr>
      </w:pPr>
      <w:r>
        <w:rPr>
          <w:rFonts w:hint="eastAsia"/>
          <w:sz w:val="24"/>
        </w:rPr>
        <w:t>本文基于切缝</w:t>
      </w:r>
      <w:r>
        <w:rPr>
          <w:sz w:val="24"/>
        </w:rPr>
        <w:t>切割前沿区域点云数据，提出一套新的</w:t>
      </w:r>
      <w:r>
        <w:rPr>
          <w:rFonts w:hint="eastAsia"/>
          <w:sz w:val="24"/>
        </w:rPr>
        <w:t>射流切缝形貌</w:t>
      </w:r>
      <w:r>
        <w:rPr>
          <w:sz w:val="24"/>
        </w:rPr>
        <w:t>三维</w:t>
      </w:r>
      <w:r>
        <w:rPr>
          <w:rFonts w:hint="eastAsia"/>
          <w:sz w:val="24"/>
        </w:rPr>
        <w:t>表征</w:t>
      </w:r>
      <w:r>
        <w:rPr>
          <w:rFonts w:hint="eastAsia"/>
          <w:sz w:val="24"/>
          <w:lang w:val="en-US" w:eastAsia="zh-CN"/>
        </w:rPr>
        <w:t>方法</w:t>
      </w:r>
      <w:r>
        <w:rPr>
          <w:rFonts w:hint="eastAsia"/>
          <w:sz w:val="24"/>
        </w:rPr>
        <w:t>：首先将前沿</w:t>
      </w:r>
      <w:r>
        <w:rPr>
          <w:sz w:val="24"/>
        </w:rPr>
        <w:t>区域的点云数据</w:t>
      </w:r>
      <w:r>
        <w:rPr>
          <w:rFonts w:hint="eastAsia"/>
          <w:sz w:val="24"/>
        </w:rPr>
        <w:t>按切割</w:t>
      </w:r>
      <w:r>
        <w:rPr>
          <w:sz w:val="24"/>
        </w:rPr>
        <w:t>深度进行分</w:t>
      </w:r>
      <w:r>
        <w:rPr>
          <w:rFonts w:hint="eastAsia"/>
          <w:sz w:val="24"/>
        </w:rPr>
        <w:t>层</w:t>
      </w:r>
      <w:r>
        <w:rPr>
          <w:sz w:val="24"/>
        </w:rPr>
        <w:t>，</w:t>
      </w:r>
      <w:r>
        <w:rPr>
          <w:rFonts w:hint="eastAsia"/>
          <w:sz w:val="24"/>
        </w:rPr>
        <w:t>提取出</w:t>
      </w:r>
      <w:r>
        <w:rPr>
          <w:sz w:val="24"/>
        </w:rPr>
        <w:t>每一层的点</w:t>
      </w:r>
      <w:r>
        <w:rPr>
          <w:rFonts w:hint="eastAsia"/>
          <w:sz w:val="24"/>
        </w:rPr>
        <w:t>集合；</w:t>
      </w:r>
      <w:r>
        <w:rPr>
          <w:sz w:val="24"/>
        </w:rPr>
        <w:t>对于每一层内的点集合，根据</w:t>
      </w:r>
      <w:r>
        <w:rPr>
          <w:rFonts w:hint="eastAsia"/>
          <w:sz w:val="24"/>
        </w:rPr>
        <w:t>切缝</w:t>
      </w:r>
      <w:r>
        <w:rPr>
          <w:sz w:val="24"/>
        </w:rPr>
        <w:t>侧边轮廓</w:t>
      </w:r>
      <w:r>
        <w:rPr>
          <w:rFonts w:hint="eastAsia"/>
          <w:sz w:val="24"/>
        </w:rPr>
        <w:t>在该层切割</w:t>
      </w:r>
      <w:r>
        <w:rPr>
          <w:sz w:val="24"/>
        </w:rPr>
        <w:t>深度下的</w:t>
      </w:r>
      <w:r>
        <w:rPr>
          <w:rFonts w:hint="eastAsia"/>
          <w:sz w:val="24"/>
        </w:rPr>
        <w:t>切缝宽度筛选</w:t>
      </w:r>
      <w:r>
        <w:rPr>
          <w:sz w:val="24"/>
        </w:rPr>
        <w:t>出</w:t>
      </w:r>
      <w:r>
        <w:rPr>
          <w:rFonts w:hint="eastAsia"/>
          <w:sz w:val="24"/>
        </w:rPr>
        <w:t>最</w:t>
      </w:r>
      <w:r>
        <w:rPr>
          <w:sz w:val="24"/>
        </w:rPr>
        <w:t>前沿</w:t>
      </w:r>
      <w:r>
        <w:rPr>
          <w:rFonts w:hint="eastAsia"/>
          <w:sz w:val="24"/>
        </w:rPr>
        <w:t>射流的</w:t>
      </w:r>
      <w:r>
        <w:rPr>
          <w:sz w:val="24"/>
        </w:rPr>
        <w:t>数据范围</w:t>
      </w:r>
      <w:r>
        <w:rPr>
          <w:rFonts w:hint="eastAsia"/>
          <w:sz w:val="24"/>
        </w:rPr>
        <w:t>；然后对</w:t>
      </w:r>
      <w:r>
        <w:rPr>
          <w:sz w:val="24"/>
        </w:rPr>
        <w:t>该范围内的</w:t>
      </w:r>
      <w:r>
        <w:rPr>
          <w:rFonts w:hint="eastAsia"/>
          <w:sz w:val="24"/>
        </w:rPr>
        <w:t>数据</w:t>
      </w:r>
      <w:r>
        <w:rPr>
          <w:sz w:val="24"/>
        </w:rPr>
        <w:t>点</w:t>
      </w:r>
      <w:r>
        <w:rPr>
          <w:rFonts w:hint="eastAsia"/>
          <w:sz w:val="24"/>
        </w:rPr>
        <w:t>进行拟合</w:t>
      </w:r>
      <w:r>
        <w:rPr>
          <w:sz w:val="24"/>
        </w:rPr>
        <w:t>，得到该切割深度下射流束</w:t>
      </w:r>
      <w:r>
        <w:rPr>
          <w:rFonts w:hint="eastAsia"/>
          <w:sz w:val="24"/>
        </w:rPr>
        <w:t>截面</w:t>
      </w:r>
      <w:r>
        <w:rPr>
          <w:sz w:val="24"/>
        </w:rPr>
        <w:t>的</w:t>
      </w:r>
      <w:r>
        <w:rPr>
          <w:rFonts w:hint="eastAsia"/>
          <w:sz w:val="24"/>
        </w:rPr>
        <w:t>二维</w:t>
      </w:r>
      <w:r>
        <w:rPr>
          <w:sz w:val="24"/>
        </w:rPr>
        <w:t>模型</w:t>
      </w:r>
      <w:r>
        <w:rPr>
          <w:rFonts w:hint="eastAsia"/>
          <w:sz w:val="24"/>
        </w:rPr>
        <w:t>；</w:t>
      </w:r>
      <w:r>
        <w:rPr>
          <w:sz w:val="24"/>
        </w:rPr>
        <w:t>对各个切割深度下的</w:t>
      </w:r>
      <w:r>
        <w:rPr>
          <w:rFonts w:hint="eastAsia"/>
          <w:sz w:val="24"/>
        </w:rPr>
        <w:t>射流</w:t>
      </w:r>
      <w:r>
        <w:rPr>
          <w:sz w:val="24"/>
        </w:rPr>
        <w:t>束</w:t>
      </w:r>
      <w:r>
        <w:rPr>
          <w:rFonts w:hint="eastAsia"/>
          <w:sz w:val="24"/>
        </w:rPr>
        <w:t>截</w:t>
      </w:r>
      <w:r>
        <w:rPr>
          <w:sz w:val="24"/>
        </w:rPr>
        <w:t>面进行放</w:t>
      </w:r>
      <w:r>
        <w:rPr>
          <w:rFonts w:hint="eastAsia"/>
          <w:sz w:val="24"/>
        </w:rPr>
        <w:t>样</w:t>
      </w:r>
      <w:r>
        <w:rPr>
          <w:sz w:val="24"/>
        </w:rPr>
        <w:t>扫描</w:t>
      </w:r>
      <w:r>
        <w:rPr>
          <w:rFonts w:hint="eastAsia"/>
          <w:sz w:val="24"/>
        </w:rPr>
        <w:t>，最终</w:t>
      </w:r>
      <w:r>
        <w:rPr>
          <w:sz w:val="24"/>
        </w:rPr>
        <w:t>得到</w:t>
      </w:r>
      <w:r>
        <w:rPr>
          <w:rFonts w:hint="eastAsia"/>
          <w:sz w:val="24"/>
        </w:rPr>
        <w:t>整个</w:t>
      </w:r>
      <w:r>
        <w:rPr>
          <w:sz w:val="24"/>
        </w:rPr>
        <w:t>射流流</w:t>
      </w:r>
      <w:r>
        <w:rPr>
          <w:rFonts w:hint="eastAsia"/>
          <w:sz w:val="24"/>
        </w:rPr>
        <w:t>形的</w:t>
      </w:r>
      <w:r>
        <w:rPr>
          <w:sz w:val="24"/>
        </w:rPr>
        <w:t>三维模型。</w:t>
      </w:r>
    </w:p>
    <w:p>
      <w:pPr>
        <w:spacing w:line="360" w:lineRule="auto"/>
        <w:ind w:firstLine="480" w:firstLineChars="200"/>
        <w:rPr>
          <w:sz w:val="24"/>
        </w:rPr>
      </w:pPr>
      <w:r>
        <w:rPr>
          <w:rFonts w:hint="eastAsia"/>
          <w:sz w:val="24"/>
        </w:rPr>
        <w:t>本文以330</w:t>
      </w:r>
      <w:r>
        <w:rPr>
          <w:sz w:val="24"/>
        </w:rPr>
        <w:t xml:space="preserve"> MPa压力、</w:t>
      </w:r>
      <w:r>
        <w:rPr>
          <w:rFonts w:hint="eastAsia"/>
          <w:sz w:val="24"/>
        </w:rPr>
        <w:t>100</w:t>
      </w:r>
      <w:r>
        <w:rPr>
          <w:sz w:val="24"/>
        </w:rPr>
        <w:t xml:space="preserve"> mm</w:t>
      </w:r>
      <w:r>
        <w:rPr>
          <w:rFonts w:hint="eastAsia"/>
          <w:sz w:val="24"/>
        </w:rPr>
        <w:t>厚度</w:t>
      </w:r>
      <w:r>
        <w:rPr>
          <w:sz w:val="24"/>
        </w:rPr>
        <w:t>下Q5</w:t>
      </w:r>
      <w:r>
        <w:rPr>
          <w:rFonts w:hint="eastAsia"/>
          <w:sz w:val="24"/>
        </w:rPr>
        <w:t>切割质量的切缝点云数据为例，</w:t>
      </w:r>
      <w:r>
        <w:rPr>
          <w:rFonts w:hint="eastAsia"/>
          <w:sz w:val="24"/>
          <w:lang w:val="en-US" w:eastAsia="zh-CN"/>
        </w:rPr>
        <w:t>三维模型</w:t>
      </w:r>
      <w:r>
        <w:rPr>
          <w:rFonts w:hint="eastAsia"/>
          <w:sz w:val="24"/>
        </w:rPr>
        <w:t>表征</w:t>
      </w:r>
      <w:r>
        <w:rPr>
          <w:sz w:val="24"/>
        </w:rPr>
        <w:t>步骤如下：</w:t>
      </w:r>
    </w:p>
    <w:p>
      <w:pPr>
        <w:numPr>
          <w:ilvl w:val="0"/>
          <w:numId w:val="13"/>
        </w:numPr>
        <w:spacing w:line="360" w:lineRule="auto"/>
        <w:ind w:left="0" w:firstLine="420"/>
        <w:rPr>
          <w:sz w:val="24"/>
        </w:rPr>
      </w:pPr>
      <w:r>
        <w:rPr>
          <w:rFonts w:hint="eastAsia"/>
          <w:sz w:val="24"/>
        </w:rPr>
        <w:t>首先以1</w:t>
      </w:r>
      <w:r>
        <w:rPr>
          <w:sz w:val="24"/>
        </w:rPr>
        <w:t xml:space="preserve"> </w:t>
      </w:r>
      <w:r>
        <w:rPr>
          <w:rFonts w:hint="eastAsia"/>
          <w:sz w:val="24"/>
        </w:rPr>
        <w:t>mm为间隔对Z坐标</w:t>
      </w:r>
      <w:r>
        <w:rPr>
          <w:sz w:val="24"/>
        </w:rPr>
        <w:t>进行划分，</w:t>
      </w:r>
      <w:r>
        <w:rPr>
          <w:rFonts w:hint="eastAsia"/>
          <w:sz w:val="24"/>
        </w:rPr>
        <w:t>共得到Z=</w:t>
      </w:r>
      <w:r>
        <w:rPr>
          <w:sz w:val="24"/>
        </w:rPr>
        <w:t>0</w:t>
      </w:r>
      <w:r>
        <w:rPr>
          <w:rFonts w:hint="eastAsia"/>
          <w:sz w:val="24"/>
        </w:rPr>
        <w:t>，1，2，…，</w:t>
      </w:r>
      <w:r>
        <w:rPr>
          <w:sz w:val="24"/>
        </w:rPr>
        <w:t>99</w:t>
      </w:r>
      <w:r>
        <w:rPr>
          <w:rFonts w:hint="eastAsia"/>
          <w:sz w:val="24"/>
        </w:rPr>
        <w:t>共</w:t>
      </w:r>
      <w:r>
        <w:rPr>
          <w:sz w:val="24"/>
        </w:rPr>
        <w:t>100</w:t>
      </w:r>
      <w:r>
        <w:rPr>
          <w:rFonts w:hint="eastAsia"/>
          <w:sz w:val="24"/>
        </w:rPr>
        <w:t>个横截面</w:t>
      </w:r>
      <w:r>
        <w:rPr>
          <w:sz w:val="24"/>
        </w:rPr>
        <w:t>，</w:t>
      </w:r>
      <w:r>
        <w:rPr>
          <w:rFonts w:hint="eastAsia"/>
          <w:sz w:val="24"/>
        </w:rPr>
        <w:t>将切缝点云数据</w:t>
      </w:r>
      <w:r>
        <w:rPr>
          <w:sz w:val="24"/>
        </w:rPr>
        <w:t>平均</w:t>
      </w:r>
      <w:r>
        <w:rPr>
          <w:rFonts w:hint="eastAsia"/>
          <w:sz w:val="24"/>
        </w:rPr>
        <w:t>地划分为1</w:t>
      </w:r>
      <w:r>
        <w:rPr>
          <w:sz w:val="24"/>
        </w:rPr>
        <w:t>00</w:t>
      </w:r>
      <w:r>
        <w:rPr>
          <w:rFonts w:hint="eastAsia"/>
          <w:sz w:val="24"/>
        </w:rPr>
        <w:t>层，</w:t>
      </w:r>
      <w:r>
        <w:rPr>
          <w:sz w:val="24"/>
        </w:rPr>
        <w:t>每层分别对应一个</w:t>
      </w:r>
      <w:r>
        <w:rPr>
          <w:rFonts w:hint="eastAsia"/>
          <w:sz w:val="24"/>
        </w:rPr>
        <w:t>切割深度</w:t>
      </w:r>
      <w:r>
        <w:rPr>
          <w:sz w:val="24"/>
        </w:rPr>
        <w:t>的</w:t>
      </w:r>
      <w:r>
        <w:rPr>
          <w:rFonts w:hint="eastAsia"/>
          <w:sz w:val="24"/>
        </w:rPr>
        <w:t>点集合，绘制各个点集合的散点图</w:t>
      </w:r>
      <w:r>
        <w:rPr>
          <w:rFonts w:hint="eastAsia"/>
          <w:sz w:val="24"/>
          <w:lang w:eastAsia="zh-CN"/>
        </w:rPr>
        <w:t>。</w:t>
      </w:r>
      <w:r>
        <w:rPr>
          <w:rFonts w:hint="eastAsia"/>
          <w:sz w:val="24"/>
        </w:rPr>
        <w:t>Z</w:t>
      </w:r>
      <w:r>
        <w:rPr>
          <w:sz w:val="24"/>
        </w:rPr>
        <w:t xml:space="preserve"> = 99</w:t>
      </w:r>
      <w:r>
        <w:rPr>
          <w:rFonts w:hint="eastAsia"/>
          <w:sz w:val="24"/>
          <w:lang w:val="en-US" w:eastAsia="zh-CN"/>
        </w:rPr>
        <w:t>的</w:t>
      </w:r>
      <w:r>
        <w:rPr>
          <w:rFonts w:hint="eastAsia"/>
          <w:sz w:val="24"/>
        </w:rPr>
        <w:t>横截面</w:t>
      </w:r>
      <w:r>
        <w:rPr>
          <w:rFonts w:hint="eastAsia"/>
          <w:sz w:val="24"/>
          <w:lang w:val="en-US" w:eastAsia="zh-CN"/>
        </w:rPr>
        <w:t>即</w:t>
      </w:r>
      <w:r>
        <w:rPr>
          <w:rFonts w:hint="eastAsia"/>
          <w:sz w:val="24"/>
        </w:rPr>
        <w:t>1</w:t>
      </w:r>
      <w:r>
        <w:rPr>
          <w:sz w:val="24"/>
        </w:rPr>
        <w:t xml:space="preserve"> </w:t>
      </w:r>
      <w:r>
        <w:rPr>
          <w:rFonts w:hint="eastAsia"/>
          <w:sz w:val="24"/>
        </w:rPr>
        <w:t>mm</w:t>
      </w:r>
      <w:r>
        <w:rPr>
          <w:rFonts w:hint="eastAsia"/>
          <w:sz w:val="24"/>
          <w:lang w:val="en-US" w:eastAsia="zh-CN"/>
        </w:rPr>
        <w:t>切割深度平面上的</w:t>
      </w:r>
      <w:r>
        <w:rPr>
          <w:rFonts w:hint="eastAsia"/>
          <w:sz w:val="24"/>
        </w:rPr>
        <w:t>切缝</w:t>
      </w:r>
      <w:r>
        <w:rPr>
          <w:sz w:val="24"/>
        </w:rPr>
        <w:t>数据</w:t>
      </w:r>
      <w:r>
        <w:rPr>
          <w:rFonts w:hint="eastAsia"/>
          <w:sz w:val="24"/>
        </w:rPr>
        <w:t>散点</w:t>
      </w:r>
      <w:r>
        <w:rPr>
          <w:rFonts w:hint="eastAsia"/>
          <w:sz w:val="24"/>
          <w:lang w:eastAsia="zh-CN"/>
        </w:rPr>
        <w:t>，</w:t>
      </w:r>
      <w:r>
        <w:rPr>
          <w:sz w:val="24"/>
        </w:rPr>
        <w:t>如图</w:t>
      </w:r>
      <w:r>
        <w:rPr>
          <w:rFonts w:hint="eastAsia"/>
          <w:sz w:val="24"/>
        </w:rPr>
        <w:t>5.</w:t>
      </w:r>
      <w:r>
        <w:rPr>
          <w:sz w:val="24"/>
        </w:rPr>
        <w:t>1</w:t>
      </w:r>
      <w:r>
        <w:rPr>
          <w:rFonts w:hint="eastAsia"/>
          <w:sz w:val="24"/>
        </w:rPr>
        <w:t>所示；</w:t>
      </w:r>
    </w:p>
    <w:p>
      <w:pPr>
        <w:numPr>
          <w:ilvl w:val="0"/>
          <w:numId w:val="13"/>
        </w:numPr>
        <w:spacing w:line="360" w:lineRule="auto"/>
        <w:ind w:left="0" w:firstLine="420"/>
        <w:rPr>
          <w:sz w:val="24"/>
        </w:rPr>
      </w:pPr>
      <w:r>
        <w:rPr>
          <w:sz w:val="24"/>
        </w:rPr>
        <w:t>如图5.1</w:t>
      </w:r>
      <w:r>
        <w:rPr>
          <w:rFonts w:hint="eastAsia"/>
          <w:sz w:val="24"/>
        </w:rPr>
        <w:t>所示</w:t>
      </w:r>
      <w:r>
        <w:rPr>
          <w:sz w:val="24"/>
        </w:rPr>
        <w:t>，</w:t>
      </w:r>
      <w:r>
        <w:rPr>
          <w:rFonts w:hint="eastAsia"/>
          <w:sz w:val="24"/>
        </w:rPr>
        <w:t>对该</w:t>
      </w:r>
      <w:r>
        <w:rPr>
          <w:sz w:val="24"/>
        </w:rPr>
        <w:t>集合中的点首先</w:t>
      </w:r>
      <w:r>
        <w:rPr>
          <w:rFonts w:hint="eastAsia"/>
          <w:sz w:val="24"/>
        </w:rPr>
        <w:t>针对</w:t>
      </w:r>
      <w:r>
        <w:rPr>
          <w:sz w:val="24"/>
        </w:rPr>
        <w:t>匀速阶段</w:t>
      </w:r>
      <w:r>
        <w:rPr>
          <w:rFonts w:hint="eastAsia"/>
          <w:sz w:val="24"/>
        </w:rPr>
        <w:t>区域</w:t>
      </w:r>
      <w:r>
        <w:rPr>
          <w:sz w:val="24"/>
        </w:rPr>
        <w:t>内的点</w:t>
      </w:r>
      <w:r>
        <w:rPr>
          <w:rFonts w:hint="eastAsia"/>
          <w:sz w:val="24"/>
        </w:rPr>
        <w:t>沿Y方向</w:t>
      </w:r>
      <w:r>
        <w:rPr>
          <w:sz w:val="24"/>
        </w:rPr>
        <w:t>拟合</w:t>
      </w:r>
      <w:r>
        <w:rPr>
          <w:rFonts w:hint="eastAsia"/>
          <w:sz w:val="24"/>
        </w:rPr>
        <w:t>直线，</w:t>
      </w:r>
      <w:r>
        <w:rPr>
          <w:sz w:val="24"/>
        </w:rPr>
        <w:t>两条直线</w:t>
      </w:r>
      <w:r>
        <w:rPr>
          <w:rFonts w:hint="eastAsia"/>
          <w:sz w:val="24"/>
        </w:rPr>
        <w:t>的距离</w:t>
      </w:r>
      <w:r>
        <w:rPr>
          <w:sz w:val="24"/>
        </w:rPr>
        <w:t>即为</w:t>
      </w:r>
      <w:r>
        <w:rPr>
          <w:rFonts w:hint="eastAsia"/>
          <w:sz w:val="24"/>
        </w:rPr>
        <w:t>该</w:t>
      </w:r>
      <w:r>
        <w:rPr>
          <w:sz w:val="24"/>
        </w:rPr>
        <w:t>切割深度下的切缝</w:t>
      </w:r>
      <w:r>
        <w:rPr>
          <w:rFonts w:hint="eastAsia"/>
          <w:sz w:val="24"/>
        </w:rPr>
        <w:t>轮廓</w:t>
      </w:r>
      <w:r>
        <w:rPr>
          <w:sz w:val="24"/>
        </w:rPr>
        <w:t>宽度</w:t>
      </w:r>
      <w:r>
        <w:rPr>
          <w:rFonts w:hint="eastAsia"/>
          <w:sz w:val="24"/>
        </w:rPr>
        <w:t>。以</w:t>
      </w:r>
      <w:r>
        <w:rPr>
          <w:sz w:val="24"/>
        </w:rPr>
        <w:t>这两条</w:t>
      </w:r>
      <w:r>
        <w:rPr>
          <w:rFonts w:hint="eastAsia"/>
          <w:sz w:val="24"/>
        </w:rPr>
        <w:t>直线</w:t>
      </w:r>
      <w:r>
        <w:rPr>
          <w:rFonts w:hint="eastAsia"/>
          <w:sz w:val="24"/>
          <w:lang w:val="en-US" w:eastAsia="zh-CN"/>
        </w:rPr>
        <w:t>的X坐标值作</w:t>
      </w:r>
      <w:r>
        <w:rPr>
          <w:sz w:val="24"/>
        </w:rPr>
        <w:t>为判断</w:t>
      </w:r>
      <w:r>
        <w:rPr>
          <w:rFonts w:hint="eastAsia"/>
          <w:sz w:val="24"/>
          <w:lang w:val="en-US" w:eastAsia="zh-CN"/>
        </w:rPr>
        <w:t>范围</w:t>
      </w:r>
      <w:r>
        <w:rPr>
          <w:sz w:val="24"/>
        </w:rPr>
        <w:t>，</w:t>
      </w:r>
      <w:r>
        <w:rPr>
          <w:rFonts w:hint="eastAsia"/>
          <w:sz w:val="24"/>
          <w:lang w:val="en-US" w:eastAsia="zh-CN"/>
        </w:rPr>
        <w:t>在该判断范围的边界剔除0.05 mm的判断误差冗余，再剔除该判断范围中心点处±0.3 mm内的代表拼块拼合面的多余点</w:t>
      </w:r>
      <w:r>
        <w:rPr>
          <w:rFonts w:hint="eastAsia"/>
          <w:sz w:val="24"/>
        </w:rPr>
        <w:t>，</w:t>
      </w:r>
      <w:r>
        <w:rPr>
          <w:rFonts w:hint="eastAsia"/>
          <w:sz w:val="24"/>
          <w:lang w:val="en-US" w:eastAsia="zh-CN"/>
        </w:rPr>
        <w:t>在余下范围内的</w:t>
      </w:r>
      <w:r>
        <w:rPr>
          <w:sz w:val="24"/>
        </w:rPr>
        <w:t>点即</w:t>
      </w:r>
      <w:r>
        <w:rPr>
          <w:rFonts w:hint="eastAsia"/>
          <w:sz w:val="24"/>
        </w:rPr>
        <w:t>属于</w:t>
      </w:r>
      <w:r>
        <w:rPr>
          <w:sz w:val="24"/>
        </w:rPr>
        <w:t>最前沿</w:t>
      </w:r>
      <w:r>
        <w:rPr>
          <w:rFonts w:hint="eastAsia"/>
          <w:sz w:val="24"/>
        </w:rPr>
        <w:t>射流的</w:t>
      </w:r>
      <w:r>
        <w:rPr>
          <w:sz w:val="24"/>
        </w:rPr>
        <w:t>数据范围</w:t>
      </w:r>
      <w:r>
        <w:rPr>
          <w:rFonts w:hint="eastAsia"/>
          <w:sz w:val="24"/>
          <w:lang w:eastAsia="zh-CN"/>
        </w:rPr>
        <w:t>。</w:t>
      </w:r>
      <w:r>
        <w:rPr>
          <w:rFonts w:hint="eastAsia"/>
          <w:sz w:val="24"/>
        </w:rPr>
        <w:t>进一步筛选出该</w:t>
      </w:r>
      <w:r>
        <w:rPr>
          <w:sz w:val="24"/>
        </w:rPr>
        <w:t>数据范围内的所有点</w:t>
      </w:r>
      <w:r>
        <w:rPr>
          <w:rFonts w:hint="eastAsia"/>
          <w:sz w:val="24"/>
        </w:rPr>
        <w:t>；</w:t>
      </w:r>
    </w:p>
    <w:p>
      <w:pPr>
        <w:numPr>
          <w:ilvl w:val="0"/>
          <w:numId w:val="13"/>
        </w:numPr>
        <w:spacing w:line="360" w:lineRule="auto"/>
        <w:ind w:left="0" w:firstLine="420"/>
        <w:rPr>
          <w:sz w:val="24"/>
        </w:rPr>
      </w:pPr>
      <w:r>
        <w:rPr>
          <w:rFonts w:hint="eastAsia"/>
          <w:sz w:val="24"/>
          <w:lang w:val="en-US" w:eastAsia="zh-CN"/>
        </w:rPr>
        <w:t>利用最小二乘法</w:t>
      </w:r>
      <w:r>
        <w:rPr>
          <w:rFonts w:hint="eastAsia"/>
          <w:sz w:val="24"/>
        </w:rPr>
        <w:t>对</w:t>
      </w:r>
      <w:r>
        <w:rPr>
          <w:sz w:val="24"/>
        </w:rPr>
        <w:t>该范围内的数据点</w:t>
      </w:r>
      <w:r>
        <w:rPr>
          <w:rFonts w:hint="eastAsia"/>
          <w:sz w:val="24"/>
        </w:rPr>
        <w:t>进行拟合，如图5.</w:t>
      </w:r>
      <w:r>
        <w:rPr>
          <w:sz w:val="24"/>
        </w:rPr>
        <w:t>1</w:t>
      </w:r>
      <w:r>
        <w:rPr>
          <w:rFonts w:hint="eastAsia"/>
          <w:sz w:val="24"/>
        </w:rPr>
        <w:t>所示，以所有</w:t>
      </w:r>
      <w:r>
        <w:rPr>
          <w:sz w:val="24"/>
        </w:rPr>
        <w:t>点</w:t>
      </w:r>
      <w:r>
        <w:rPr>
          <w:rFonts w:hint="eastAsia"/>
          <w:sz w:val="24"/>
        </w:rPr>
        <w:t>与</w:t>
      </w:r>
      <w:r>
        <w:rPr>
          <w:sz w:val="24"/>
        </w:rPr>
        <w:t>拟合</w:t>
      </w:r>
      <w:r>
        <w:rPr>
          <w:rFonts w:hint="eastAsia"/>
          <w:sz w:val="24"/>
        </w:rPr>
        <w:t>轮廓</w:t>
      </w:r>
      <w:r>
        <w:rPr>
          <w:sz w:val="24"/>
        </w:rPr>
        <w:t>的距离</w:t>
      </w:r>
      <w:r>
        <w:rPr>
          <w:rFonts w:hint="eastAsia"/>
          <w:sz w:val="24"/>
        </w:rPr>
        <w:t>的</w:t>
      </w:r>
      <w:r>
        <w:rPr>
          <w:sz w:val="24"/>
        </w:rPr>
        <w:t>平方和作为拟合结果的评判标准</w:t>
      </w:r>
      <w:r>
        <w:rPr>
          <w:rFonts w:hint="eastAsia"/>
          <w:sz w:val="24"/>
        </w:rPr>
        <w:t>，</w:t>
      </w:r>
      <w:r>
        <w:rPr>
          <w:sz w:val="24"/>
        </w:rPr>
        <w:t>平方和越小，拟合结果越好，</w:t>
      </w:r>
      <w:r>
        <w:rPr>
          <w:rFonts w:hint="eastAsia"/>
          <w:sz w:val="24"/>
        </w:rPr>
        <w:t>最佳</w:t>
      </w:r>
      <w:r>
        <w:rPr>
          <w:sz w:val="24"/>
        </w:rPr>
        <w:t>拟合结果为</w:t>
      </w:r>
      <w:r>
        <w:rPr>
          <w:rFonts w:hint="eastAsia"/>
          <w:sz w:val="24"/>
        </w:rPr>
        <w:t>椭圆。同样地</w:t>
      </w:r>
      <w:r>
        <w:rPr>
          <w:sz w:val="24"/>
        </w:rPr>
        <w:t>，对其他切割深度下</w:t>
      </w:r>
      <w:r>
        <w:rPr>
          <w:rFonts w:hint="eastAsia"/>
          <w:sz w:val="24"/>
        </w:rPr>
        <w:t>前沿数据</w:t>
      </w:r>
      <w:r>
        <w:rPr>
          <w:sz w:val="24"/>
        </w:rPr>
        <w:t>范围内的点进行拟合</w:t>
      </w:r>
      <w:r>
        <w:rPr>
          <w:rFonts w:hint="eastAsia"/>
          <w:sz w:val="24"/>
        </w:rPr>
        <w:t>；</w:t>
      </w:r>
    </w:p>
    <w:p>
      <w:pPr>
        <w:numPr>
          <w:ilvl w:val="0"/>
          <w:numId w:val="13"/>
        </w:numPr>
        <w:spacing w:line="360" w:lineRule="auto"/>
        <w:ind w:left="0" w:firstLine="420"/>
        <w:rPr>
          <w:sz w:val="24"/>
        </w:rPr>
      </w:pPr>
      <w:r>
        <w:rPr>
          <w:rFonts w:hint="eastAsia"/>
          <w:sz w:val="24"/>
        </w:rPr>
        <w:t>将各个</w:t>
      </w:r>
      <w:r>
        <w:rPr>
          <w:sz w:val="24"/>
        </w:rPr>
        <w:t>切割深度下</w:t>
      </w:r>
      <w:r>
        <w:rPr>
          <w:rFonts w:hint="eastAsia"/>
          <w:sz w:val="24"/>
        </w:rPr>
        <w:t>拟合</w:t>
      </w:r>
      <w:r>
        <w:rPr>
          <w:sz w:val="24"/>
        </w:rPr>
        <w:t>得到的射流束</w:t>
      </w:r>
      <w:r>
        <w:rPr>
          <w:rFonts w:hint="eastAsia"/>
          <w:sz w:val="24"/>
        </w:rPr>
        <w:t>截面绘制</w:t>
      </w:r>
      <w:r>
        <w:rPr>
          <w:sz w:val="24"/>
        </w:rPr>
        <w:t>在</w:t>
      </w:r>
      <w:r>
        <w:rPr>
          <w:rFonts w:hint="eastAsia"/>
          <w:sz w:val="24"/>
        </w:rPr>
        <w:t>同一</w:t>
      </w:r>
      <w:r>
        <w:rPr>
          <w:sz w:val="24"/>
        </w:rPr>
        <w:t>坐标系下，</w:t>
      </w:r>
      <w:r>
        <w:rPr>
          <w:rFonts w:hint="eastAsia"/>
          <w:sz w:val="24"/>
        </w:rPr>
        <w:t>如图5.</w:t>
      </w:r>
      <w:r>
        <w:rPr>
          <w:sz w:val="24"/>
        </w:rPr>
        <w:t>2</w:t>
      </w:r>
      <w:r>
        <w:rPr>
          <w:rFonts w:hint="eastAsia"/>
          <w:sz w:val="24"/>
        </w:rPr>
        <w:t>所示</w:t>
      </w:r>
      <w:r>
        <w:rPr>
          <w:sz w:val="24"/>
        </w:rPr>
        <w:t>。</w:t>
      </w:r>
      <w:r>
        <w:rPr>
          <w:rFonts w:hint="eastAsia"/>
          <w:sz w:val="24"/>
        </w:rPr>
        <w:t>导入</w:t>
      </w:r>
      <w:r>
        <w:rPr>
          <w:sz w:val="24"/>
        </w:rPr>
        <w:t>三维软件中，对每个射流束截面</w:t>
      </w:r>
      <w:r>
        <w:rPr>
          <w:rFonts w:hint="eastAsia"/>
          <w:sz w:val="24"/>
        </w:rPr>
        <w:t>的</w:t>
      </w:r>
      <w:r>
        <w:rPr>
          <w:sz w:val="24"/>
        </w:rPr>
        <w:t>二维模型进行放样得到整个</w:t>
      </w:r>
      <w:r>
        <w:rPr>
          <w:rFonts w:hint="eastAsia"/>
          <w:sz w:val="24"/>
        </w:rPr>
        <w:t>射流流形束</w:t>
      </w:r>
      <w:r>
        <w:rPr>
          <w:sz w:val="24"/>
        </w:rPr>
        <w:t>的三维模型</w:t>
      </w:r>
      <w:r>
        <w:rPr>
          <w:rFonts w:hint="eastAsia"/>
          <w:sz w:val="24"/>
        </w:rPr>
        <w:t>，</w:t>
      </w:r>
      <w:r>
        <w:rPr>
          <w:sz w:val="24"/>
        </w:rPr>
        <w:t>如图</w:t>
      </w:r>
      <w:r>
        <w:rPr>
          <w:rFonts w:hint="eastAsia"/>
          <w:sz w:val="24"/>
        </w:rPr>
        <w:t>5.</w:t>
      </w:r>
      <w:r>
        <w:rPr>
          <w:sz w:val="24"/>
        </w:rPr>
        <w:t>3</w:t>
      </w:r>
      <w:r>
        <w:rPr>
          <w:rFonts w:hint="eastAsia"/>
          <w:sz w:val="24"/>
        </w:rPr>
        <w:t>所示</w:t>
      </w:r>
      <w:r>
        <w:rPr>
          <w:sz w:val="24"/>
        </w:rPr>
        <w:t>。</w:t>
      </w:r>
    </w:p>
    <w:p>
      <w:pPr>
        <w:spacing w:line="360" w:lineRule="auto"/>
        <w:ind w:left="420"/>
        <w:rPr>
          <w:sz w:val="24"/>
        </w:rPr>
      </w:pPr>
    </w:p>
    <w:p>
      <w:pPr>
        <w:spacing w:line="360" w:lineRule="auto"/>
        <w:ind w:left="480"/>
        <w:jc w:val="center"/>
        <w:rPr>
          <w:sz w:val="24"/>
        </w:rPr>
      </w:pPr>
      <w:r>
        <w:drawing>
          <wp:inline distT="0" distB="0" distL="0" distR="0">
            <wp:extent cx="5277485" cy="3860165"/>
            <wp:effectExtent l="0" t="0" r="18415" b="6985"/>
            <wp:docPr id="1" name="图片 1" descr="C:\Users\windr\Desktop\图片38.png图片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windr\Desktop\图片38.png图片38"/>
                    <pic:cNvPicPr>
                      <a:picLocks noChangeAspect="1"/>
                    </pic:cNvPicPr>
                  </pic:nvPicPr>
                  <pic:blipFill>
                    <a:blip r:embed="rId128"/>
                    <a:srcRect/>
                    <a:stretch>
                      <a:fillRect/>
                    </a:stretch>
                  </pic:blipFill>
                  <pic:spPr>
                    <a:xfrm>
                      <a:off x="0" y="0"/>
                      <a:ext cx="5277485" cy="3860165"/>
                    </a:xfrm>
                    <a:prstGeom prst="rect">
                      <a:avLst/>
                    </a:prstGeom>
                  </pic:spPr>
                </pic:pic>
              </a:graphicData>
            </a:graphic>
          </wp:inline>
        </w:drawing>
      </w:r>
    </w:p>
    <w:p>
      <w:pPr>
        <w:spacing w:line="360" w:lineRule="auto"/>
        <w:ind w:left="480"/>
        <w:jc w:val="center"/>
      </w:pPr>
      <w:r>
        <w:rPr>
          <w:rFonts w:hint="eastAsia"/>
        </w:rPr>
        <w:t>图5.</w:t>
      </w:r>
      <w:r>
        <w:t>1</w:t>
      </w:r>
      <w:r>
        <w:rPr>
          <w:rFonts w:hint="eastAsia"/>
        </w:rPr>
        <w:t xml:space="preserve"> </w:t>
      </w:r>
      <w:r>
        <w:t xml:space="preserve"> Z = 99</w:t>
      </w:r>
      <w:r>
        <w:rPr>
          <w:rFonts w:hint="eastAsia"/>
        </w:rPr>
        <w:t>横截面内的点集合及椭圆拟合示意图</w:t>
      </w:r>
    </w:p>
    <w:p>
      <w:pPr>
        <w:spacing w:line="360" w:lineRule="auto"/>
        <w:ind w:firstLine="480" w:firstLineChars="200"/>
        <w:jc w:val="center"/>
        <w:rPr>
          <w:sz w:val="24"/>
        </w:rPr>
      </w:pPr>
      <w:r>
        <w:rPr>
          <w:sz w:val="24"/>
        </w:rPr>
        <w:drawing>
          <wp:inline distT="0" distB="0" distL="0" distR="0">
            <wp:extent cx="2462530" cy="3502660"/>
            <wp:effectExtent l="0" t="0" r="13970" b="2540"/>
            <wp:docPr id="165" name="图片 165" descr="C:\Users\windr\Desktop\图片39.png图片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windr\Desktop\图片39.png图片39"/>
                    <pic:cNvPicPr>
                      <a:picLocks noChangeAspect="1" noChangeArrowheads="1"/>
                    </pic:cNvPicPr>
                  </pic:nvPicPr>
                  <pic:blipFill>
                    <a:blip r:embed="rId129"/>
                    <a:srcRect/>
                    <a:stretch>
                      <a:fillRect/>
                    </a:stretch>
                  </pic:blipFill>
                  <pic:spPr>
                    <a:xfrm>
                      <a:off x="0" y="0"/>
                      <a:ext cx="2462530" cy="3502660"/>
                    </a:xfrm>
                    <a:prstGeom prst="rect">
                      <a:avLst/>
                    </a:prstGeom>
                    <a:noFill/>
                    <a:ln>
                      <a:noFill/>
                    </a:ln>
                  </pic:spPr>
                </pic:pic>
              </a:graphicData>
            </a:graphic>
          </wp:inline>
        </w:drawing>
      </w:r>
    </w:p>
    <w:p>
      <w:pPr>
        <w:spacing w:line="360" w:lineRule="auto"/>
        <w:ind w:left="480"/>
        <w:jc w:val="center"/>
      </w:pPr>
      <w:r>
        <w:rPr>
          <w:rFonts w:hint="eastAsia"/>
        </w:rPr>
        <w:t>图5.</w:t>
      </w:r>
      <w:r>
        <w:t>2</w:t>
      </w:r>
      <w:r>
        <w:rPr>
          <w:rFonts w:hint="eastAsia"/>
        </w:rPr>
        <w:t xml:space="preserve"> </w:t>
      </w:r>
      <w:r>
        <w:t xml:space="preserve"> </w:t>
      </w:r>
      <w:r>
        <w:rPr>
          <w:rFonts w:hint="eastAsia"/>
        </w:rPr>
        <w:t>不同切割</w:t>
      </w:r>
      <w:r>
        <w:t>深度下的射流束</w:t>
      </w:r>
      <w:r>
        <w:rPr>
          <w:rFonts w:hint="eastAsia"/>
        </w:rPr>
        <w:t>截面</w:t>
      </w:r>
    </w:p>
    <w:p>
      <w:pPr>
        <w:spacing w:line="360" w:lineRule="auto"/>
        <w:ind w:left="480"/>
        <w:jc w:val="center"/>
      </w:pPr>
    </w:p>
    <w:p>
      <w:pPr>
        <w:spacing w:line="360" w:lineRule="auto"/>
        <w:ind w:left="480"/>
        <w:jc w:val="center"/>
      </w:pPr>
      <w:r>
        <w:drawing>
          <wp:inline distT="0" distB="0" distL="0" distR="0">
            <wp:extent cx="2922905" cy="3653155"/>
            <wp:effectExtent l="0" t="0" r="10795" b="4445"/>
            <wp:docPr id="5" name="图片 5" descr="C:\Users\windr\Desktop\图片24.png图片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windr\Desktop\图片24.png图片24"/>
                    <pic:cNvPicPr>
                      <a:picLocks noChangeAspect="1" noChangeArrowheads="1"/>
                    </pic:cNvPicPr>
                  </pic:nvPicPr>
                  <pic:blipFill>
                    <a:blip r:embed="rId130"/>
                    <a:srcRect/>
                    <a:stretch>
                      <a:fillRect/>
                    </a:stretch>
                  </pic:blipFill>
                  <pic:spPr>
                    <a:xfrm>
                      <a:off x="0" y="0"/>
                      <a:ext cx="2923200" cy="3653155"/>
                    </a:xfrm>
                    <a:prstGeom prst="rect">
                      <a:avLst/>
                    </a:prstGeom>
                    <a:noFill/>
                    <a:ln>
                      <a:noFill/>
                    </a:ln>
                  </pic:spPr>
                </pic:pic>
              </a:graphicData>
            </a:graphic>
          </wp:inline>
        </w:drawing>
      </w:r>
    </w:p>
    <w:p>
      <w:pPr>
        <w:spacing w:line="360" w:lineRule="auto"/>
        <w:ind w:left="480"/>
        <w:jc w:val="center"/>
      </w:pPr>
      <w:r>
        <w:rPr>
          <w:rFonts w:hint="eastAsia"/>
        </w:rPr>
        <w:t>图5.</w:t>
      </w:r>
      <w:r>
        <w:t>3</w:t>
      </w:r>
      <w:r>
        <w:rPr>
          <w:rFonts w:hint="eastAsia"/>
        </w:rPr>
        <w:t xml:space="preserve"> </w:t>
      </w:r>
      <w:r>
        <w:t xml:space="preserve"> </w:t>
      </w:r>
      <w:r>
        <w:rPr>
          <w:rFonts w:hint="eastAsia"/>
        </w:rPr>
        <w:t>射流流形</w:t>
      </w:r>
      <w:r>
        <w:t>的三维模型</w:t>
      </w:r>
    </w:p>
    <w:p>
      <w:pPr>
        <w:spacing w:line="360" w:lineRule="auto"/>
        <w:ind w:left="480"/>
        <w:jc w:val="center"/>
        <w:rPr>
          <w:sz w:val="24"/>
        </w:rPr>
      </w:pPr>
    </w:p>
    <w:p>
      <w:pPr>
        <w:spacing w:line="360" w:lineRule="auto"/>
        <w:ind w:firstLine="480" w:firstLineChars="200"/>
        <w:rPr>
          <w:sz w:val="24"/>
        </w:rPr>
      </w:pPr>
      <w:r>
        <w:rPr>
          <w:rFonts w:hint="eastAsia"/>
          <w:sz w:val="24"/>
        </w:rPr>
        <w:t>从切缝点云提取射流流形三维模型的相关M</w:t>
      </w:r>
      <w:r>
        <w:rPr>
          <w:sz w:val="24"/>
        </w:rPr>
        <w:t>ATLAB</w:t>
      </w:r>
      <w:r>
        <w:rPr>
          <w:rFonts w:hint="eastAsia"/>
          <w:sz w:val="24"/>
        </w:rPr>
        <w:t>代码，详见附录四。通过</w:t>
      </w:r>
      <w:r>
        <w:rPr>
          <w:sz w:val="24"/>
        </w:rPr>
        <w:t>观察每一层的射流流形</w:t>
      </w:r>
      <w:r>
        <w:rPr>
          <w:rFonts w:hint="eastAsia"/>
          <w:sz w:val="24"/>
        </w:rPr>
        <w:t>截面</w:t>
      </w:r>
      <w:r>
        <w:rPr>
          <w:sz w:val="24"/>
        </w:rPr>
        <w:t>，发现</w:t>
      </w:r>
      <w:r>
        <w:rPr>
          <w:rFonts w:hint="eastAsia"/>
          <w:sz w:val="24"/>
        </w:rPr>
        <w:t>在</w:t>
      </w:r>
      <w:r>
        <w:rPr>
          <w:sz w:val="24"/>
        </w:rPr>
        <w:t>材料上表面，</w:t>
      </w:r>
      <w:r>
        <w:rPr>
          <w:rFonts w:hint="eastAsia"/>
          <w:sz w:val="24"/>
        </w:rPr>
        <w:t>射流束</w:t>
      </w:r>
      <w:r>
        <w:rPr>
          <w:rFonts w:hint="eastAsia"/>
          <w:sz w:val="24"/>
          <w:lang w:val="en-US" w:eastAsia="zh-CN"/>
        </w:rPr>
        <w:t>的拟合轮廓刚开始</w:t>
      </w:r>
      <w:r>
        <w:rPr>
          <w:sz w:val="24"/>
        </w:rPr>
        <w:t>更接近于一个圆，随着切割深度的增加，射流</w:t>
      </w:r>
      <w:r>
        <w:rPr>
          <w:rFonts w:hint="eastAsia"/>
          <w:sz w:val="24"/>
        </w:rPr>
        <w:t>束</w:t>
      </w:r>
      <w:r>
        <w:rPr>
          <w:rFonts w:hint="eastAsia"/>
          <w:sz w:val="24"/>
          <w:lang w:val="en-US" w:eastAsia="zh-CN"/>
        </w:rPr>
        <w:t>的拟合轮廓</w:t>
      </w:r>
      <w:r>
        <w:rPr>
          <w:rFonts w:hint="eastAsia"/>
          <w:sz w:val="24"/>
        </w:rPr>
        <w:t>则趋向于</w:t>
      </w:r>
      <w:r>
        <w:rPr>
          <w:rFonts w:hint="eastAsia"/>
          <w:sz w:val="24"/>
          <w:lang w:val="en-US" w:eastAsia="zh-CN"/>
        </w:rPr>
        <w:t>一个离心率越来越大的椭圆</w:t>
      </w:r>
      <w:r>
        <w:rPr>
          <w:rFonts w:hint="eastAsia"/>
          <w:sz w:val="24"/>
        </w:rPr>
        <w:t>。</w:t>
      </w:r>
    </w:p>
    <w:p>
      <w:pPr>
        <w:spacing w:line="360" w:lineRule="auto"/>
        <w:ind w:firstLine="480" w:firstLineChars="200"/>
        <w:rPr>
          <w:sz w:val="24"/>
        </w:rPr>
      </w:pPr>
    </w:p>
    <w:p>
      <w:pPr>
        <w:pStyle w:val="4"/>
        <w:numPr>
          <w:ilvl w:val="0"/>
          <w:numId w:val="0"/>
        </w:numPr>
        <w:ind w:leftChars="0"/>
      </w:pPr>
      <w:bookmarkStart w:id="177" w:name="_Toc5030"/>
      <w:bookmarkStart w:id="178" w:name="_Toc55940856"/>
      <w:bookmarkStart w:id="179" w:name="_Toc15311"/>
      <w:r>
        <w:t xml:space="preserve">5.3 </w:t>
      </w:r>
      <w:r>
        <w:rPr>
          <w:rFonts w:hint="eastAsia"/>
        </w:rPr>
        <w:t>射流流形的三维模型分析</w:t>
      </w:r>
      <w:bookmarkEnd w:id="177"/>
      <w:bookmarkEnd w:id="178"/>
      <w:bookmarkEnd w:id="179"/>
    </w:p>
    <w:p>
      <w:pPr>
        <w:pStyle w:val="20"/>
        <w:keepNext/>
        <w:keepLines/>
        <w:pageBreakBefore w:val="0"/>
        <w:widowControl w:val="0"/>
        <w:kinsoku/>
        <w:wordWrap/>
        <w:overflowPunct/>
        <w:topLinePunct w:val="0"/>
        <w:autoSpaceDE/>
        <w:autoSpaceDN/>
        <w:bidi w:val="0"/>
        <w:adjustRightInd/>
        <w:snapToGrid/>
        <w:spacing w:line="360" w:lineRule="auto"/>
        <w:ind w:firstLine="0" w:firstLineChars="0"/>
        <w:textAlignment w:val="auto"/>
        <w:rPr>
          <w:rFonts w:hint="eastAsia" w:ascii="黑体" w:hAnsi="黑体" w:eastAsia="黑体" w:cs="黑体"/>
          <w:b w:val="0"/>
          <w:bCs w:val="0"/>
        </w:rPr>
      </w:pPr>
      <w:bookmarkStart w:id="180" w:name="_Toc55940857"/>
      <w:bookmarkStart w:id="181" w:name="_Toc29611"/>
      <w:bookmarkStart w:id="182" w:name="_Toc29087"/>
      <w:r>
        <w:rPr>
          <w:rFonts w:hint="eastAsia" w:ascii="黑体" w:hAnsi="黑体" w:eastAsia="黑体" w:cs="黑体"/>
          <w:b w:val="0"/>
          <w:bCs w:val="0"/>
        </w:rPr>
        <w:t xml:space="preserve">5.3.1 </w:t>
      </w:r>
      <w:r>
        <w:rPr>
          <w:rFonts w:hint="eastAsia" w:ascii="黑体" w:hAnsi="黑体" w:eastAsia="黑体" w:cs="黑体"/>
          <w:b w:val="0"/>
          <w:bCs w:val="0"/>
          <w:lang w:val="en-US" w:eastAsia="zh-CN"/>
        </w:rPr>
        <w:t xml:space="preserve"> </w:t>
      </w:r>
      <w:r>
        <w:rPr>
          <w:rFonts w:hint="eastAsia" w:ascii="黑体" w:hAnsi="黑体" w:eastAsia="黑体" w:cs="黑体"/>
          <w:b w:val="0"/>
          <w:bCs w:val="0"/>
        </w:rPr>
        <w:t>切割头进给速度对射流误差的影响</w:t>
      </w:r>
      <w:bookmarkEnd w:id="180"/>
      <w:bookmarkEnd w:id="181"/>
      <w:bookmarkEnd w:id="182"/>
    </w:p>
    <w:p>
      <w:pPr>
        <w:spacing w:line="360" w:lineRule="auto"/>
        <w:ind w:firstLine="480" w:firstLineChars="200"/>
        <w:jc w:val="both"/>
        <w:rPr>
          <w:sz w:val="24"/>
        </w:rPr>
      </w:pPr>
      <w:r>
        <w:rPr>
          <w:rFonts w:hint="eastAsia"/>
          <w:sz w:val="24"/>
        </w:rPr>
        <w:t>以330</w:t>
      </w:r>
      <w:r>
        <w:rPr>
          <w:sz w:val="24"/>
        </w:rPr>
        <w:t xml:space="preserve"> MPa</w:t>
      </w:r>
      <w:r>
        <w:rPr>
          <w:rFonts w:hint="eastAsia"/>
          <w:sz w:val="24"/>
        </w:rPr>
        <w:t>压力</w:t>
      </w:r>
      <w:r>
        <w:rPr>
          <w:sz w:val="24"/>
        </w:rPr>
        <w:t>、</w:t>
      </w:r>
      <w:r>
        <w:rPr>
          <w:rFonts w:hint="eastAsia"/>
          <w:sz w:val="24"/>
        </w:rPr>
        <w:t>100</w:t>
      </w:r>
      <w:r>
        <w:rPr>
          <w:sz w:val="24"/>
        </w:rPr>
        <w:t xml:space="preserve"> </w:t>
      </w:r>
      <w:r>
        <w:rPr>
          <w:rFonts w:hint="eastAsia"/>
          <w:sz w:val="24"/>
        </w:rPr>
        <w:t>mm厚度</w:t>
      </w:r>
      <w:r>
        <w:rPr>
          <w:sz w:val="24"/>
        </w:rPr>
        <w:t>下</w:t>
      </w:r>
      <w:r>
        <w:rPr>
          <w:rFonts w:hint="eastAsia"/>
          <w:sz w:val="24"/>
        </w:rPr>
        <w:t>五种</w:t>
      </w:r>
      <w:r>
        <w:rPr>
          <w:sz w:val="24"/>
        </w:rPr>
        <w:t>不同切割质量等级的射流流</w:t>
      </w:r>
      <w:r>
        <w:rPr>
          <w:rFonts w:hint="eastAsia"/>
          <w:sz w:val="24"/>
        </w:rPr>
        <w:t>形</w:t>
      </w:r>
      <w:r>
        <w:rPr>
          <w:sz w:val="24"/>
        </w:rPr>
        <w:t>为例，</w:t>
      </w:r>
      <w:r>
        <w:rPr>
          <w:rFonts w:hint="eastAsia"/>
          <w:sz w:val="24"/>
        </w:rPr>
        <w:t>通过分析射流</w:t>
      </w:r>
      <w:r>
        <w:rPr>
          <w:sz w:val="24"/>
        </w:rPr>
        <w:t>流形的</w:t>
      </w:r>
      <w:r>
        <w:rPr>
          <w:rFonts w:hint="eastAsia"/>
          <w:sz w:val="24"/>
        </w:rPr>
        <w:t>三维</w:t>
      </w:r>
      <w:r>
        <w:rPr>
          <w:sz w:val="24"/>
        </w:rPr>
        <w:t>模型，</w:t>
      </w:r>
      <w:r>
        <w:rPr>
          <w:rFonts w:hint="eastAsia"/>
          <w:sz w:val="24"/>
        </w:rPr>
        <w:t>可</w:t>
      </w:r>
      <w:r>
        <w:rPr>
          <w:sz w:val="24"/>
        </w:rPr>
        <w:t>得到如下结论：</w:t>
      </w:r>
    </w:p>
    <w:p>
      <w:pPr>
        <w:numPr>
          <w:ilvl w:val="0"/>
          <w:numId w:val="14"/>
        </w:numPr>
        <w:spacing w:line="360" w:lineRule="auto"/>
        <w:ind w:left="0" w:firstLine="420"/>
        <w:rPr>
          <w:sz w:val="24"/>
        </w:rPr>
      </w:pPr>
      <w:r>
        <w:rPr>
          <w:rFonts w:hint="eastAsia"/>
          <w:sz w:val="24"/>
        </w:rPr>
        <w:t>切割头</w:t>
      </w:r>
      <w:r>
        <w:rPr>
          <w:rFonts w:hint="eastAsia"/>
          <w:sz w:val="24"/>
          <w:lang w:val="en-US" w:eastAsia="zh-CN"/>
        </w:rPr>
        <w:t>进给</w:t>
      </w:r>
      <w:r>
        <w:rPr>
          <w:sz w:val="24"/>
        </w:rPr>
        <w:t>速度越慢，</w:t>
      </w:r>
      <w:r>
        <w:rPr>
          <w:rFonts w:hint="eastAsia"/>
          <w:sz w:val="24"/>
        </w:rPr>
        <w:t>同一</w:t>
      </w:r>
      <w:r>
        <w:rPr>
          <w:sz w:val="24"/>
        </w:rPr>
        <w:t>切割深度下</w:t>
      </w:r>
      <w:r>
        <w:rPr>
          <w:rFonts w:hint="eastAsia"/>
          <w:sz w:val="24"/>
        </w:rPr>
        <w:t>射流</w:t>
      </w:r>
      <w:r>
        <w:rPr>
          <w:sz w:val="24"/>
        </w:rPr>
        <w:t>流形</w:t>
      </w:r>
      <w:r>
        <w:rPr>
          <w:rFonts w:hint="eastAsia"/>
          <w:sz w:val="24"/>
        </w:rPr>
        <w:t>前沿</w:t>
      </w:r>
      <w:r>
        <w:rPr>
          <w:sz w:val="24"/>
        </w:rPr>
        <w:t>的曲率</w:t>
      </w:r>
      <w:r>
        <w:rPr>
          <w:rFonts w:hint="eastAsia"/>
          <w:sz w:val="24"/>
        </w:rPr>
        <w:t>越</w:t>
      </w:r>
      <w:r>
        <w:rPr>
          <w:sz w:val="24"/>
        </w:rPr>
        <w:t>小</w:t>
      </w:r>
      <w:r>
        <w:rPr>
          <w:rFonts w:hint="eastAsia"/>
          <w:sz w:val="24"/>
        </w:rPr>
        <w:t>，</w:t>
      </w:r>
      <w:r>
        <w:rPr>
          <w:sz w:val="24"/>
        </w:rPr>
        <w:t>“</w:t>
      </w:r>
      <w:r>
        <w:rPr>
          <w:rFonts w:hint="eastAsia"/>
          <w:sz w:val="24"/>
        </w:rPr>
        <w:t>软刀子</w:t>
      </w:r>
      <w:r>
        <w:rPr>
          <w:sz w:val="24"/>
        </w:rPr>
        <w:t>”</w:t>
      </w:r>
      <w:r>
        <w:rPr>
          <w:rFonts w:hint="eastAsia"/>
          <w:sz w:val="24"/>
        </w:rPr>
        <w:t>的滞后特性越</w:t>
      </w:r>
      <w:r>
        <w:rPr>
          <w:sz w:val="24"/>
        </w:rPr>
        <w:t>不显著</w:t>
      </w:r>
      <w:r>
        <w:rPr>
          <w:rFonts w:hint="eastAsia"/>
          <w:sz w:val="24"/>
        </w:rPr>
        <w:t>，</w:t>
      </w:r>
      <w:r>
        <w:rPr>
          <w:sz w:val="24"/>
        </w:rPr>
        <w:t>如图</w:t>
      </w:r>
      <w:r>
        <w:rPr>
          <w:rFonts w:hint="eastAsia"/>
          <w:sz w:val="24"/>
        </w:rPr>
        <w:t>5.</w:t>
      </w:r>
      <w:r>
        <w:rPr>
          <w:sz w:val="24"/>
        </w:rPr>
        <w:t>4</w:t>
      </w:r>
      <w:r>
        <w:rPr>
          <w:rFonts w:hint="eastAsia"/>
          <w:sz w:val="24"/>
        </w:rPr>
        <w:t>所示。并且随着</w:t>
      </w:r>
      <w:r>
        <w:rPr>
          <w:rFonts w:hint="eastAsia"/>
          <w:sz w:val="24"/>
          <w:lang w:val="en-US" w:eastAsia="zh-CN"/>
        </w:rPr>
        <w:t>进给</w:t>
      </w:r>
      <w:r>
        <w:rPr>
          <w:rFonts w:hint="eastAsia"/>
          <w:sz w:val="24"/>
        </w:rPr>
        <w:t>速度</w:t>
      </w:r>
      <w:r>
        <w:rPr>
          <w:sz w:val="24"/>
        </w:rPr>
        <w:t>的进一步降低，</w:t>
      </w:r>
      <w:r>
        <w:rPr>
          <w:rFonts w:hint="eastAsia"/>
          <w:sz w:val="24"/>
        </w:rPr>
        <w:t>射流</w:t>
      </w:r>
      <w:r>
        <w:rPr>
          <w:sz w:val="24"/>
        </w:rPr>
        <w:t>流形会逐渐趋近于射流在空气中的表现形式</w:t>
      </w:r>
      <w:r>
        <w:rPr>
          <w:rFonts w:hint="eastAsia"/>
          <w:sz w:val="24"/>
        </w:rPr>
        <w:t>；</w:t>
      </w:r>
    </w:p>
    <w:p>
      <w:pPr>
        <w:numPr>
          <w:ilvl w:val="0"/>
          <w:numId w:val="14"/>
        </w:numPr>
        <w:spacing w:line="360" w:lineRule="auto"/>
        <w:ind w:left="0" w:firstLine="420"/>
        <w:rPr>
          <w:sz w:val="24"/>
        </w:rPr>
      </w:pPr>
      <w:r>
        <w:rPr>
          <w:rFonts w:eastAsia="Times New Roman"/>
          <w:snapToGrid w:val="0"/>
          <w:color w:val="000000"/>
          <w:w w:val="0"/>
          <w:kern w:val="0"/>
          <w:sz w:val="0"/>
          <w:szCs w:val="0"/>
          <w:u w:color="000000"/>
          <w:shd w:val="clear" w:color="000000" w:fill="000000"/>
        </w:rPr>
        <w:drawing>
          <wp:anchor distT="0" distB="0" distL="0" distR="0" simplePos="0" relativeHeight="251674624" behindDoc="0" locked="0" layoutInCell="1" allowOverlap="1">
            <wp:simplePos x="0" y="0"/>
            <wp:positionH relativeFrom="column">
              <wp:posOffset>1483995</wp:posOffset>
            </wp:positionH>
            <wp:positionV relativeFrom="page">
              <wp:posOffset>6160770</wp:posOffset>
            </wp:positionV>
            <wp:extent cx="1934845" cy="3056255"/>
            <wp:effectExtent l="0" t="0" r="8255" b="10795"/>
            <wp:wrapTopAndBottom/>
            <wp:docPr id="97" name="图片 97" descr="图片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图片6"/>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934845" cy="3056255"/>
                    </a:xfrm>
                    <a:prstGeom prst="rect">
                      <a:avLst/>
                    </a:prstGeom>
                  </pic:spPr>
                </pic:pic>
              </a:graphicData>
            </a:graphic>
          </wp:anchor>
        </w:drawing>
      </w:r>
      <w:r>
        <w:rPr>
          <w:rFonts w:hint="eastAsia"/>
          <w:sz w:val="24"/>
        </w:rPr>
        <w:t>切割头</w:t>
      </w:r>
      <w:r>
        <w:rPr>
          <w:rFonts w:hint="eastAsia"/>
          <w:sz w:val="24"/>
          <w:lang w:val="en-US" w:eastAsia="zh-CN"/>
        </w:rPr>
        <w:t>进给</w:t>
      </w:r>
      <w:r>
        <w:rPr>
          <w:sz w:val="24"/>
        </w:rPr>
        <w:t>速度越慢，</w:t>
      </w:r>
      <w:r>
        <w:rPr>
          <w:rFonts w:hint="eastAsia"/>
          <w:sz w:val="24"/>
        </w:rPr>
        <w:t>同一</w:t>
      </w:r>
      <w:r>
        <w:rPr>
          <w:sz w:val="24"/>
        </w:rPr>
        <w:t>切割深度下</w:t>
      </w:r>
      <w:r>
        <w:rPr>
          <w:rFonts w:hint="eastAsia"/>
          <w:sz w:val="24"/>
        </w:rPr>
        <w:t>射流</w:t>
      </w:r>
      <w:r>
        <w:rPr>
          <w:sz w:val="24"/>
        </w:rPr>
        <w:t>流形</w:t>
      </w:r>
      <w:r>
        <w:rPr>
          <w:rFonts w:hint="eastAsia"/>
          <w:sz w:val="24"/>
        </w:rPr>
        <w:t>轮廓越</w:t>
      </w:r>
      <w:r>
        <w:rPr>
          <w:sz w:val="24"/>
        </w:rPr>
        <w:t>宽</w:t>
      </w:r>
      <w:r>
        <w:rPr>
          <w:rFonts w:hint="eastAsia"/>
          <w:sz w:val="24"/>
        </w:rPr>
        <w:t>，</w:t>
      </w:r>
      <w:r>
        <w:rPr>
          <w:sz w:val="24"/>
        </w:rPr>
        <w:t>如图</w:t>
      </w:r>
      <w:r>
        <w:rPr>
          <w:rFonts w:hint="eastAsia"/>
          <w:sz w:val="24"/>
        </w:rPr>
        <w:t>5.</w:t>
      </w:r>
      <w:r>
        <w:rPr>
          <w:sz w:val="24"/>
        </w:rPr>
        <w:t>5</w:t>
      </w:r>
      <w:r>
        <w:rPr>
          <w:rFonts w:hint="eastAsia"/>
          <w:sz w:val="24"/>
        </w:rPr>
        <w:t>所示。并且随着</w:t>
      </w:r>
      <w:r>
        <w:rPr>
          <w:rFonts w:hint="eastAsia"/>
          <w:sz w:val="24"/>
          <w:lang w:val="en-US" w:eastAsia="zh-CN"/>
        </w:rPr>
        <w:t>进给</w:t>
      </w:r>
      <w:r>
        <w:rPr>
          <w:rFonts w:hint="eastAsia"/>
          <w:sz w:val="24"/>
        </w:rPr>
        <w:t>速度</w:t>
      </w:r>
      <w:r>
        <w:rPr>
          <w:sz w:val="24"/>
        </w:rPr>
        <w:t>的进一步降低，</w:t>
      </w:r>
      <w:r>
        <w:rPr>
          <w:rFonts w:hint="eastAsia"/>
          <w:sz w:val="24"/>
        </w:rPr>
        <w:t>射流</w:t>
      </w:r>
      <w:r>
        <w:rPr>
          <w:sz w:val="24"/>
        </w:rPr>
        <w:t>流形会逐渐趋近于射流在空气中的表现形式。</w:t>
      </w:r>
    </w:p>
    <w:p>
      <w:pPr>
        <w:spacing w:line="360" w:lineRule="auto"/>
        <w:jc w:val="center"/>
        <w:sectPr>
          <w:headerReference r:id="rId21" w:type="default"/>
          <w:footerReference r:id="rId22" w:type="default"/>
          <w:endnotePr>
            <w:numFmt w:val="decimal"/>
          </w:endnotePr>
          <w:pgSz w:w="11906" w:h="16838"/>
          <w:pgMar w:top="1701" w:right="1797" w:bottom="1701" w:left="1797" w:header="851" w:footer="992" w:gutter="0"/>
          <w:pgNumType w:start="66"/>
          <w:cols w:space="720" w:num="1"/>
          <w:docGrid w:type="linesAndChars" w:linePitch="312" w:charSpace="0"/>
        </w:sectPr>
      </w:pPr>
      <w:r>
        <w:rPr>
          <w:rFonts w:hint="eastAsia"/>
        </w:rPr>
        <w:t>图5.</w:t>
      </w:r>
      <w:r>
        <w:t>4</w:t>
      </w:r>
      <w:r>
        <w:rPr>
          <w:rFonts w:hint="eastAsia"/>
        </w:rPr>
        <w:t xml:space="preserve"> </w:t>
      </w:r>
      <w:r>
        <w:t xml:space="preserve">  330 MPa</w:t>
      </w:r>
      <w:r>
        <w:rPr>
          <w:rFonts w:hint="eastAsia"/>
        </w:rPr>
        <w:t>压力、</w:t>
      </w:r>
      <w:r>
        <w:t>100 mm</w:t>
      </w:r>
      <w:r>
        <w:rPr>
          <w:rFonts w:hint="eastAsia"/>
        </w:rPr>
        <w:t>厚度</w:t>
      </w:r>
      <w:r>
        <w:t>射流流形的</w:t>
      </w:r>
      <w:r>
        <w:rPr>
          <w:rFonts w:hint="eastAsia"/>
        </w:rPr>
        <w:t>切割</w:t>
      </w:r>
      <w:r>
        <w:t>前沿形貌</w:t>
      </w:r>
    </w:p>
    <w:p>
      <w:pPr>
        <w:spacing w:line="360" w:lineRule="auto"/>
        <w:jc w:val="center"/>
        <w:rPr>
          <w:rFonts w:eastAsiaTheme="minorEastAsia"/>
          <w:snapToGrid w:val="0"/>
          <w:color w:val="000000"/>
          <w:w w:val="0"/>
          <w:kern w:val="0"/>
          <w:sz w:val="0"/>
          <w:szCs w:val="0"/>
          <w:u w:color="000000"/>
          <w:shd w:val="clear" w:color="000000" w:fill="000000"/>
          <w:lang w:val="zh-CN" w:bidi="zh-CN"/>
        </w:rPr>
      </w:pPr>
      <w:r>
        <w:rPr>
          <w:rFonts w:eastAsia="Times New Roman"/>
          <w:snapToGrid w:val="0"/>
          <w:color w:val="000000"/>
          <w:w w:val="0"/>
          <w:kern w:val="0"/>
          <w:sz w:val="0"/>
          <w:szCs w:val="0"/>
          <w:u w:color="000000"/>
          <w:shd w:val="clear" w:color="000000" w:fill="000000"/>
        </w:rPr>
        <w:drawing>
          <wp:anchor distT="0" distB="0" distL="0" distR="0" simplePos="0" relativeHeight="251675648" behindDoc="0" locked="0" layoutInCell="1" allowOverlap="1">
            <wp:simplePos x="0" y="0"/>
            <wp:positionH relativeFrom="column">
              <wp:posOffset>1287145</wp:posOffset>
            </wp:positionH>
            <wp:positionV relativeFrom="page">
              <wp:posOffset>1284605</wp:posOffset>
            </wp:positionV>
            <wp:extent cx="2962275" cy="3753485"/>
            <wp:effectExtent l="0" t="0" r="9525" b="18415"/>
            <wp:wrapTopAndBottom/>
            <wp:docPr id="116" name="图片 116" descr="C:\Users\Hunter_season\Desktop\8月23日\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Hunter_season\Desktop\8月23日\7.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2962275" cy="3753485"/>
                    </a:xfrm>
                    <a:prstGeom prst="rect">
                      <a:avLst/>
                    </a:prstGeom>
                    <a:noFill/>
                    <a:ln>
                      <a:noFill/>
                    </a:ln>
                  </pic:spPr>
                </pic:pic>
              </a:graphicData>
            </a:graphic>
          </wp:anchor>
        </w:drawing>
      </w:r>
      <w:r>
        <w:rPr>
          <w:rFonts w:eastAsia="Times New Roman"/>
          <w:snapToGrid w:val="0"/>
          <w:color w:val="000000"/>
          <w:w w:val="0"/>
          <w:kern w:val="0"/>
          <w:sz w:val="0"/>
          <w:szCs w:val="0"/>
          <w:u w:color="000000"/>
          <w:shd w:val="clear" w:color="000000" w:fill="000000"/>
          <w:lang w:val="zh-CN" w:bidi="zh-CN"/>
        </w:rPr>
        <w:t xml:space="preserve"> </w:t>
      </w:r>
    </w:p>
    <w:p>
      <w:pPr>
        <w:spacing w:line="360" w:lineRule="auto"/>
        <w:jc w:val="center"/>
        <w:rPr>
          <w:rFonts w:eastAsia="宋体"/>
          <w:snapToGrid/>
          <w:color w:val="auto"/>
          <w:w w:val="100"/>
          <w:kern w:val="2"/>
          <w:sz w:val="21"/>
          <w:szCs w:val="21"/>
          <w:u w:color="auto"/>
          <w:shd w:val="clear" w:color="auto" w:fill="auto"/>
          <w:lang w:val="en-US" w:bidi="ar-SA"/>
        </w:rPr>
      </w:pPr>
      <w:r>
        <w:rPr>
          <w:rFonts w:hint="eastAsia"/>
        </w:rPr>
        <w:t>图5.</w:t>
      </w:r>
      <w:r>
        <w:t>5</w:t>
      </w:r>
      <w:r>
        <w:rPr>
          <w:rFonts w:hint="eastAsia"/>
        </w:rPr>
        <w:t xml:space="preserve"> </w:t>
      </w:r>
      <w:r>
        <w:t xml:space="preserve"> 330 MPa</w:t>
      </w:r>
      <w:r>
        <w:rPr>
          <w:rFonts w:hint="eastAsia"/>
        </w:rPr>
        <w:t>压力、</w:t>
      </w:r>
      <w:r>
        <w:t>100 mm</w:t>
      </w:r>
      <w:r>
        <w:rPr>
          <w:rFonts w:hint="eastAsia"/>
        </w:rPr>
        <w:t>厚度</w:t>
      </w:r>
      <w:r>
        <w:t>射流流形的</w:t>
      </w:r>
      <w:r>
        <w:rPr>
          <w:rFonts w:hint="eastAsia"/>
        </w:rPr>
        <w:t>侧边轮廓</w:t>
      </w:r>
      <w:r>
        <w:t>形貌</w:t>
      </w:r>
    </w:p>
    <w:p>
      <w:pPr>
        <w:spacing w:line="360" w:lineRule="auto"/>
        <w:jc w:val="center"/>
        <w:rPr>
          <w:rFonts w:eastAsiaTheme="minorEastAsia"/>
          <w:snapToGrid w:val="0"/>
          <w:color w:val="000000"/>
          <w:w w:val="0"/>
          <w:kern w:val="0"/>
          <w:sz w:val="0"/>
          <w:szCs w:val="0"/>
          <w:u w:color="000000"/>
          <w:shd w:val="clear" w:color="000000" w:fill="000000"/>
          <w:lang w:val="zh-CN" w:bidi="zh-CN"/>
        </w:rPr>
      </w:pPr>
    </w:p>
    <w:p>
      <w:pPr>
        <w:pStyle w:val="20"/>
        <w:keepNext/>
        <w:keepLines/>
        <w:pageBreakBefore w:val="0"/>
        <w:widowControl w:val="0"/>
        <w:kinsoku/>
        <w:wordWrap/>
        <w:overflowPunct/>
        <w:topLinePunct w:val="0"/>
        <w:autoSpaceDE/>
        <w:autoSpaceDN/>
        <w:bidi w:val="0"/>
        <w:adjustRightInd/>
        <w:snapToGrid/>
        <w:spacing w:line="360" w:lineRule="auto"/>
        <w:ind w:firstLine="0" w:firstLineChars="0"/>
        <w:jc w:val="left"/>
        <w:textAlignment w:val="auto"/>
        <w:rPr>
          <w:rFonts w:ascii="黑体" w:hAnsi="黑体" w:eastAsia="黑体"/>
        </w:rPr>
      </w:pPr>
      <w:bookmarkStart w:id="183" w:name="_Toc55940858"/>
      <w:bookmarkStart w:id="184" w:name="_Toc14114"/>
      <w:bookmarkStart w:id="185" w:name="_Toc12210"/>
      <w:r>
        <w:rPr>
          <w:rFonts w:ascii="黑体" w:hAnsi="黑体" w:eastAsia="黑体"/>
          <w:b w:val="0"/>
          <w:bCs w:val="0"/>
        </w:rPr>
        <w:t xml:space="preserve">5.3.2 </w:t>
      </w:r>
      <w:r>
        <w:rPr>
          <w:rFonts w:hint="eastAsia" w:ascii="黑体" w:hAnsi="黑体" w:eastAsia="黑体"/>
          <w:b w:val="0"/>
          <w:bCs w:val="0"/>
          <w:lang w:val="en-US" w:eastAsia="zh-CN"/>
        </w:rPr>
        <w:t xml:space="preserve"> </w:t>
      </w:r>
      <w:r>
        <w:rPr>
          <w:rFonts w:hint="eastAsia" w:ascii="黑体" w:hAnsi="黑体" w:eastAsia="黑体"/>
          <w:b w:val="0"/>
          <w:bCs w:val="0"/>
        </w:rPr>
        <w:t>水</w:t>
      </w:r>
      <w:r>
        <w:rPr>
          <w:rFonts w:hint="eastAsia" w:ascii="黑体" w:hAnsi="黑体" w:eastAsia="黑体"/>
          <w:b w:val="0"/>
          <w:color w:val="auto"/>
          <w:u w:val="none"/>
        </w:rPr>
        <w:t>压力</w:t>
      </w:r>
      <w:r>
        <w:rPr>
          <w:rFonts w:hint="eastAsia" w:ascii="黑体" w:hAnsi="黑体" w:eastAsia="黑体"/>
          <w:b w:val="0"/>
          <w:bCs w:val="0"/>
        </w:rPr>
        <w:t>对射流误差的影响</w:t>
      </w:r>
      <w:bookmarkEnd w:id="183"/>
      <w:bookmarkEnd w:id="184"/>
      <w:bookmarkEnd w:id="185"/>
    </w:p>
    <w:p>
      <w:pPr>
        <w:spacing w:line="360" w:lineRule="auto"/>
        <w:ind w:firstLine="480" w:firstLineChars="200"/>
        <w:rPr>
          <w:sz w:val="24"/>
        </w:rPr>
      </w:pPr>
      <w:r>
        <w:rPr>
          <w:rFonts w:hint="eastAsia"/>
          <w:sz w:val="24"/>
        </w:rPr>
        <w:t xml:space="preserve">继续比较不同压力下的射流流形三维模型误差特征。以330 </w:t>
      </w:r>
      <w:r>
        <w:rPr>
          <w:sz w:val="24"/>
        </w:rPr>
        <w:t>MPa</w:t>
      </w:r>
      <w:r>
        <w:rPr>
          <w:rFonts w:hint="eastAsia"/>
          <w:sz w:val="24"/>
        </w:rPr>
        <w:t xml:space="preserve">和380 </w:t>
      </w:r>
      <w:r>
        <w:rPr>
          <w:sz w:val="24"/>
        </w:rPr>
        <w:t>MPa</w:t>
      </w:r>
      <w:r>
        <w:rPr>
          <w:rFonts w:hint="eastAsia"/>
          <w:sz w:val="24"/>
        </w:rPr>
        <w:t>压力下8</w:t>
      </w:r>
      <w:r>
        <w:rPr>
          <w:sz w:val="24"/>
        </w:rPr>
        <w:t>0mm</w:t>
      </w:r>
      <w:r>
        <w:rPr>
          <w:rFonts w:hint="eastAsia"/>
          <w:sz w:val="24"/>
        </w:rPr>
        <w:t>厚度的射流流形为例，根据表3.3和表3.4可知，五种厚度下380</w:t>
      </w:r>
      <w:r>
        <w:rPr>
          <w:sz w:val="24"/>
        </w:rPr>
        <w:t xml:space="preserve"> MPa</w:t>
      </w:r>
      <w:r>
        <w:rPr>
          <w:rFonts w:hint="eastAsia"/>
          <w:sz w:val="24"/>
        </w:rPr>
        <w:t>压力Q5质量等级对应的切割速度与330</w:t>
      </w:r>
      <w:r>
        <w:rPr>
          <w:sz w:val="24"/>
        </w:rPr>
        <w:t xml:space="preserve"> MPa</w:t>
      </w:r>
      <w:r>
        <w:rPr>
          <w:rFonts w:hint="eastAsia"/>
          <w:sz w:val="24"/>
        </w:rPr>
        <w:t>压力Q4质量等级对应的切割速度比较接近，相差</w:t>
      </w:r>
      <w:r>
        <w:rPr>
          <w:rFonts w:hint="eastAsia"/>
          <w:sz w:val="24"/>
          <w:lang w:val="en-US" w:eastAsia="zh-CN"/>
        </w:rPr>
        <w:t>最大</w:t>
      </w:r>
      <w:r>
        <w:rPr>
          <w:rFonts w:hint="eastAsia"/>
          <w:sz w:val="24"/>
        </w:rPr>
        <w:t>不超过11%，可以认为切割速度基本一致，因此本文对这两种工况下的射流流形进行比较，</w:t>
      </w:r>
      <w:r>
        <w:rPr>
          <w:rFonts w:hint="eastAsia"/>
          <w:sz w:val="24"/>
          <w:lang w:val="en-US" w:eastAsia="zh-CN"/>
        </w:rPr>
        <w:t>切割</w:t>
      </w:r>
      <w:r>
        <w:rPr>
          <w:sz w:val="24"/>
        </w:rPr>
        <w:t>前沿轮廓</w:t>
      </w:r>
      <w:r>
        <w:rPr>
          <w:rFonts w:hint="eastAsia"/>
          <w:sz w:val="24"/>
        </w:rPr>
        <w:t>如图5.</w:t>
      </w:r>
      <w:r>
        <w:rPr>
          <w:sz w:val="24"/>
        </w:rPr>
        <w:t>6</w:t>
      </w:r>
      <w:r>
        <w:rPr>
          <w:rFonts w:hint="eastAsia"/>
          <w:sz w:val="24"/>
        </w:rPr>
        <w:t>，侧边</w:t>
      </w:r>
      <w:r>
        <w:rPr>
          <w:sz w:val="24"/>
        </w:rPr>
        <w:t>轮廓</w:t>
      </w:r>
      <w:r>
        <w:rPr>
          <w:rFonts w:hint="eastAsia"/>
          <w:sz w:val="24"/>
        </w:rPr>
        <w:t>图5.</w:t>
      </w:r>
      <w:r>
        <w:rPr>
          <w:sz w:val="24"/>
        </w:rPr>
        <w:t>7</w:t>
      </w:r>
      <w:r>
        <w:rPr>
          <w:rFonts w:hint="eastAsia"/>
          <w:sz w:val="24"/>
        </w:rPr>
        <w:t>所示。</w:t>
      </w:r>
    </w:p>
    <w:p>
      <w:pPr>
        <w:spacing w:line="360" w:lineRule="auto"/>
        <w:jc w:val="center"/>
        <w:rPr>
          <w:sz w:val="24"/>
        </w:rPr>
      </w:pPr>
      <w:r>
        <w:rPr>
          <w:sz w:val="24"/>
        </w:rPr>
        <w:drawing>
          <wp:inline distT="0" distB="0" distL="0" distR="0">
            <wp:extent cx="3594735" cy="5872480"/>
            <wp:effectExtent l="0" t="0" r="5715" b="13970"/>
            <wp:docPr id="103" name="图片 103" descr="C:\Users\windr\Desktop\图片13.png图片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C:\Users\windr\Desktop\图片13.png图片13"/>
                    <pic:cNvPicPr>
                      <a:picLocks noChangeAspect="1" noChangeArrowheads="1"/>
                    </pic:cNvPicPr>
                  </pic:nvPicPr>
                  <pic:blipFill>
                    <a:blip r:embed="rId133"/>
                    <a:srcRect/>
                    <a:stretch>
                      <a:fillRect/>
                    </a:stretch>
                  </pic:blipFill>
                  <pic:spPr>
                    <a:xfrm>
                      <a:off x="0" y="0"/>
                      <a:ext cx="3594735" cy="5872944"/>
                    </a:xfrm>
                    <a:prstGeom prst="rect">
                      <a:avLst/>
                    </a:prstGeom>
                    <a:noFill/>
                    <a:ln>
                      <a:noFill/>
                    </a:ln>
                  </pic:spPr>
                </pic:pic>
              </a:graphicData>
            </a:graphic>
          </wp:inline>
        </w:drawing>
      </w:r>
    </w:p>
    <w:p>
      <w:pPr>
        <w:spacing w:line="360" w:lineRule="auto"/>
        <w:jc w:val="center"/>
      </w:pPr>
      <w:r>
        <w:rPr>
          <w:rFonts w:hint="eastAsia"/>
        </w:rPr>
        <w:t>图5.</w:t>
      </w:r>
      <w:r>
        <w:t>6</w:t>
      </w:r>
      <w:r>
        <w:rPr>
          <w:rFonts w:hint="eastAsia"/>
        </w:rPr>
        <w:t xml:space="preserve"> </w:t>
      </w:r>
      <w:r>
        <w:t xml:space="preserve"> </w:t>
      </w:r>
      <w:r>
        <w:rPr>
          <w:rFonts w:hint="eastAsia"/>
        </w:rPr>
        <w:t>80</w:t>
      </w:r>
      <w:r>
        <w:t xml:space="preserve"> mm</w:t>
      </w:r>
      <w:r>
        <w:rPr>
          <w:rFonts w:hint="eastAsia"/>
        </w:rPr>
        <w:t>厚度、</w:t>
      </w:r>
      <w:r>
        <w:t>330 MPa和</w:t>
      </w:r>
      <w:r>
        <w:rPr>
          <w:rFonts w:hint="eastAsia"/>
        </w:rPr>
        <w:t>380</w:t>
      </w:r>
      <w:r>
        <w:rPr>
          <w:i/>
        </w:rPr>
        <w:t xml:space="preserve"> </w:t>
      </w:r>
      <w:r>
        <w:t>MPa</w:t>
      </w:r>
      <w:r>
        <w:rPr>
          <w:rFonts w:hint="eastAsia"/>
        </w:rPr>
        <w:t>压力</w:t>
      </w:r>
      <w:r>
        <w:t>下射流流形的</w:t>
      </w:r>
      <w:r>
        <w:rPr>
          <w:rFonts w:hint="eastAsia"/>
        </w:rPr>
        <w:t>切割前沿</w:t>
      </w:r>
      <w:r>
        <w:t>形貌</w:t>
      </w:r>
    </w:p>
    <w:p>
      <w:pPr>
        <w:spacing w:line="360" w:lineRule="auto"/>
        <w:jc w:val="center"/>
        <w:rPr>
          <w:sz w:val="24"/>
        </w:rPr>
      </w:pPr>
      <w:r>
        <w:rPr>
          <w:sz w:val="24"/>
        </w:rPr>
        <w:drawing>
          <wp:inline distT="0" distB="0" distL="0" distR="0">
            <wp:extent cx="2830195" cy="6085840"/>
            <wp:effectExtent l="0" t="0" r="8255" b="10160"/>
            <wp:docPr id="146" name="图片 146" descr="C:\Users\windr\Desktop\图片14.png图片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windr\Desktop\图片14.png图片14"/>
                    <pic:cNvPicPr>
                      <a:picLocks noChangeAspect="1" noChangeArrowheads="1"/>
                    </pic:cNvPicPr>
                  </pic:nvPicPr>
                  <pic:blipFill>
                    <a:blip r:embed="rId134"/>
                    <a:srcRect/>
                    <a:stretch>
                      <a:fillRect/>
                    </a:stretch>
                  </pic:blipFill>
                  <pic:spPr>
                    <a:xfrm>
                      <a:off x="0" y="0"/>
                      <a:ext cx="2830195" cy="6085840"/>
                    </a:xfrm>
                    <a:prstGeom prst="rect">
                      <a:avLst/>
                    </a:prstGeom>
                    <a:noFill/>
                    <a:ln>
                      <a:noFill/>
                    </a:ln>
                  </pic:spPr>
                </pic:pic>
              </a:graphicData>
            </a:graphic>
          </wp:inline>
        </w:drawing>
      </w:r>
    </w:p>
    <w:p>
      <w:pPr>
        <w:spacing w:line="360" w:lineRule="auto"/>
        <w:jc w:val="center"/>
        <w:rPr>
          <w:sz w:val="24"/>
        </w:rPr>
      </w:pPr>
      <w:r>
        <w:rPr>
          <w:rFonts w:hint="eastAsia"/>
        </w:rPr>
        <w:t>图5.</w:t>
      </w:r>
      <w:r>
        <w:t>7</w:t>
      </w:r>
      <w:r>
        <w:rPr>
          <w:rFonts w:hint="eastAsia"/>
        </w:rPr>
        <w:t xml:space="preserve"> </w:t>
      </w:r>
      <w:r>
        <w:t xml:space="preserve"> </w:t>
      </w:r>
      <w:r>
        <w:rPr>
          <w:rFonts w:hint="eastAsia"/>
        </w:rPr>
        <w:t>80</w:t>
      </w:r>
      <w:r>
        <w:t xml:space="preserve"> mm</w:t>
      </w:r>
      <w:r>
        <w:rPr>
          <w:rFonts w:hint="eastAsia"/>
        </w:rPr>
        <w:t>厚度、</w:t>
      </w:r>
      <w:r>
        <w:t>330 MPa和</w:t>
      </w:r>
      <w:r>
        <w:rPr>
          <w:rFonts w:hint="eastAsia"/>
        </w:rPr>
        <w:t>380</w:t>
      </w:r>
      <w:r>
        <w:rPr>
          <w:i/>
        </w:rPr>
        <w:t xml:space="preserve"> </w:t>
      </w:r>
      <w:r>
        <w:t>MPa</w:t>
      </w:r>
      <w:r>
        <w:rPr>
          <w:rFonts w:hint="eastAsia"/>
        </w:rPr>
        <w:t>压力</w:t>
      </w:r>
      <w:r>
        <w:t>下射流流形的</w:t>
      </w:r>
      <w:r>
        <w:rPr>
          <w:rFonts w:hint="eastAsia"/>
        </w:rPr>
        <w:t>侧边轮廓</w:t>
      </w:r>
      <w:r>
        <w:t>形貌</w:t>
      </w:r>
    </w:p>
    <w:p>
      <w:pPr>
        <w:spacing w:line="360" w:lineRule="auto"/>
        <w:ind w:firstLine="480" w:firstLineChars="200"/>
        <w:jc w:val="left"/>
        <w:rPr>
          <w:sz w:val="24"/>
        </w:rPr>
      </w:pPr>
    </w:p>
    <w:p>
      <w:pPr>
        <w:spacing w:line="360" w:lineRule="auto"/>
        <w:ind w:firstLine="480" w:firstLineChars="200"/>
        <w:jc w:val="left"/>
        <w:rPr>
          <w:sz w:val="24"/>
        </w:rPr>
      </w:pPr>
      <w:r>
        <w:rPr>
          <w:rFonts w:hint="eastAsia"/>
          <w:sz w:val="24"/>
        </w:rPr>
        <w:t>通过</w:t>
      </w:r>
      <w:r>
        <w:rPr>
          <w:sz w:val="24"/>
        </w:rPr>
        <w:t>比较不同压力下的射流流形，可得到如下结论：</w:t>
      </w:r>
    </w:p>
    <w:p>
      <w:pPr>
        <w:pStyle w:val="24"/>
        <w:numPr>
          <w:ilvl w:val="1"/>
          <w:numId w:val="8"/>
        </w:numPr>
        <w:spacing w:line="360" w:lineRule="auto"/>
        <w:ind w:left="0" w:firstLine="420" w:firstLineChars="0"/>
        <w:rPr>
          <w:sz w:val="24"/>
        </w:rPr>
      </w:pPr>
      <w:r>
        <w:rPr>
          <w:rFonts w:hint="eastAsia"/>
          <w:sz w:val="24"/>
          <w:lang w:val="en-US" w:eastAsia="zh-CN"/>
        </w:rPr>
        <w:t>在切割速度及其它参数固定的条件下，</w:t>
      </w:r>
      <w:r>
        <w:rPr>
          <w:rFonts w:hint="eastAsia"/>
          <w:sz w:val="24"/>
        </w:rPr>
        <w:t>压力越大，同一切割深度下射流流形前沿的曲率越小，“软刀子”的滞后特性越不显著，如图</w:t>
      </w:r>
      <w:r>
        <w:rPr>
          <w:sz w:val="24"/>
        </w:rPr>
        <w:t>5.6</w:t>
      </w:r>
      <w:r>
        <w:rPr>
          <w:rFonts w:hint="eastAsia"/>
          <w:sz w:val="24"/>
        </w:rPr>
        <w:t>所示。</w:t>
      </w:r>
      <w:r>
        <w:rPr>
          <w:rFonts w:hint="eastAsia"/>
          <w:sz w:val="24"/>
          <w:highlight w:val="none"/>
        </w:rPr>
        <w:t>随着压力的继续增大，这把“软刀子”的</w:t>
      </w:r>
      <w:r>
        <w:rPr>
          <w:rFonts w:hint="eastAsia"/>
          <w:sz w:val="24"/>
          <w:highlight w:val="none"/>
          <w:lang w:val="en-US" w:eastAsia="zh-CN"/>
        </w:rPr>
        <w:t>后拖量会持续减小</w:t>
      </w:r>
      <w:r>
        <w:rPr>
          <w:rFonts w:hint="eastAsia"/>
          <w:sz w:val="24"/>
          <w:highlight w:val="none"/>
        </w:rPr>
        <w:t>。</w:t>
      </w:r>
      <w:r>
        <w:rPr>
          <w:rFonts w:hint="eastAsia"/>
          <w:sz w:val="24"/>
        </w:rPr>
        <w:t>但由于受到高压泵技术的限制，压力参数不可能无限增大，同时考虑到高压力下的材料寿命及失效问题，目前工业上应用的水切割压力一般在</w:t>
      </w:r>
      <w:r>
        <w:rPr>
          <w:sz w:val="24"/>
        </w:rPr>
        <w:t>400</w:t>
      </w:r>
      <w:r>
        <w:rPr>
          <w:rFonts w:hint="eastAsia"/>
          <w:sz w:val="24"/>
        </w:rPr>
        <w:t xml:space="preserve"> </w:t>
      </w:r>
      <w:r>
        <w:rPr>
          <w:sz w:val="24"/>
        </w:rPr>
        <w:t>MPa</w:t>
      </w:r>
      <w:r>
        <w:rPr>
          <w:rFonts w:hint="eastAsia"/>
          <w:sz w:val="24"/>
        </w:rPr>
        <w:t>以下，因此通过继续增大压力来减小射流切割前沿</w:t>
      </w:r>
      <w:r>
        <w:rPr>
          <w:sz w:val="24"/>
        </w:rPr>
        <w:t>误差的</w:t>
      </w:r>
      <w:r>
        <w:rPr>
          <w:rFonts w:hint="eastAsia"/>
          <w:sz w:val="24"/>
        </w:rPr>
        <w:t>方法并不可行。</w:t>
      </w:r>
    </w:p>
    <w:p>
      <w:pPr>
        <w:pStyle w:val="24"/>
        <w:numPr>
          <w:ilvl w:val="1"/>
          <w:numId w:val="8"/>
        </w:numPr>
        <w:spacing w:line="360" w:lineRule="auto"/>
        <w:ind w:left="0" w:firstLine="420" w:firstLineChars="0"/>
        <w:rPr>
          <w:sz w:val="24"/>
        </w:rPr>
      </w:pPr>
      <w:r>
        <w:rPr>
          <w:rFonts w:hint="eastAsia"/>
          <w:sz w:val="24"/>
          <w:lang w:val="en-US" w:eastAsia="zh-CN"/>
        </w:rPr>
        <w:t>在其它切割工况不变的情况下，</w:t>
      </w:r>
      <w:r>
        <w:rPr>
          <w:rFonts w:hint="eastAsia"/>
          <w:sz w:val="24"/>
        </w:rPr>
        <w:t>压力增大，同一切割深度下的射流流形轮廓影响越宽，</w:t>
      </w:r>
      <w:r>
        <w:rPr>
          <w:rFonts w:hint="eastAsia"/>
          <w:sz w:val="24"/>
          <w:lang w:val="en-US" w:eastAsia="zh-CN"/>
        </w:rPr>
        <w:t>这表明高压力下磨料颗粒获得的能量密度更高</w:t>
      </w:r>
      <w:r>
        <w:rPr>
          <w:rFonts w:hint="eastAsia"/>
          <w:sz w:val="24"/>
        </w:rPr>
        <w:t>，如图</w:t>
      </w:r>
      <w:r>
        <w:rPr>
          <w:sz w:val="24"/>
        </w:rPr>
        <w:t>5.7</w:t>
      </w:r>
      <w:r>
        <w:rPr>
          <w:rFonts w:hint="eastAsia"/>
          <w:sz w:val="24"/>
        </w:rPr>
        <w:t>所示。</w:t>
      </w:r>
    </w:p>
    <w:p>
      <w:pPr>
        <w:pStyle w:val="20"/>
        <w:numPr>
          <w:ilvl w:val="0"/>
          <w:numId w:val="0"/>
        </w:numPr>
        <w:spacing w:line="360" w:lineRule="auto"/>
        <w:rPr>
          <w:rFonts w:hint="default" w:ascii="黑体" w:hAnsi="黑体" w:eastAsia="黑体" w:cs="黑体"/>
          <w:b w:val="0"/>
          <w:bCs w:val="0"/>
          <w:lang w:val="en-US" w:eastAsia="zh-CN"/>
        </w:rPr>
      </w:pPr>
      <w:bookmarkStart w:id="186" w:name="_Toc29579"/>
      <w:bookmarkStart w:id="187" w:name="_Toc11121"/>
      <w:r>
        <w:rPr>
          <w:rFonts w:hint="eastAsia" w:ascii="黑体" w:hAnsi="黑体" w:eastAsia="黑体" w:cs="黑体"/>
          <w:b w:val="0"/>
          <w:bCs w:val="0"/>
        </w:rPr>
        <w:t xml:space="preserve">5.3.3 </w:t>
      </w:r>
      <w:r>
        <w:rPr>
          <w:rFonts w:hint="eastAsia" w:ascii="黑体" w:hAnsi="黑体" w:eastAsia="黑体" w:cs="黑体"/>
          <w:b w:val="0"/>
          <w:bCs w:val="0"/>
          <w:lang w:val="en-US" w:eastAsia="zh-CN"/>
        </w:rPr>
        <w:t xml:space="preserve"> 材料厚度对射流误差的影响</w:t>
      </w:r>
      <w:bookmarkEnd w:id="186"/>
      <w:bookmarkEnd w:id="187"/>
    </w:p>
    <w:p>
      <w:pPr>
        <w:pStyle w:val="24"/>
        <w:numPr>
          <w:ilvl w:val="-1"/>
          <w:numId w:val="0"/>
        </w:numPr>
        <w:spacing w:line="360" w:lineRule="auto"/>
        <w:ind w:left="0" w:firstLine="480" w:firstLineChars="0"/>
        <w:rPr>
          <w:sz w:val="24"/>
        </w:rPr>
      </w:pPr>
      <w:r>
        <w:rPr>
          <w:rFonts w:hint="eastAsia"/>
          <w:sz w:val="24"/>
          <w:lang w:val="en-US" w:eastAsia="zh-CN"/>
        </w:rPr>
        <w:t>理论上，当切割头进给速度确定后，由于磨料数量的分布及能量的分布确定，</w:t>
      </w:r>
      <w:r>
        <w:rPr>
          <w:sz w:val="24"/>
        </w:rPr>
        <w:t>材料厚度</w:t>
      </w:r>
      <w:r>
        <w:rPr>
          <w:rFonts w:hint="eastAsia"/>
          <w:sz w:val="24"/>
        </w:rPr>
        <w:t>变化</w:t>
      </w:r>
      <w:r>
        <w:rPr>
          <w:rFonts w:hint="eastAsia"/>
          <w:sz w:val="24"/>
          <w:lang w:val="en-US" w:eastAsia="zh-CN"/>
        </w:rPr>
        <w:t>应该</w:t>
      </w:r>
      <w:r>
        <w:rPr>
          <w:sz w:val="24"/>
        </w:rPr>
        <w:t>不会对磨料动能</w:t>
      </w:r>
      <w:r>
        <w:rPr>
          <w:rFonts w:hint="eastAsia"/>
          <w:sz w:val="24"/>
        </w:rPr>
        <w:t>、</w:t>
      </w:r>
      <w:r>
        <w:rPr>
          <w:sz w:val="24"/>
        </w:rPr>
        <w:t>停留时间和去除材料阈值产生影响，因此，可以推断材料厚度</w:t>
      </w:r>
      <w:r>
        <w:rPr>
          <w:rFonts w:hint="eastAsia"/>
          <w:sz w:val="24"/>
          <w:lang w:val="en-US" w:eastAsia="zh-CN"/>
        </w:rPr>
        <w:t>在确定切割头进给速度的条件下</w:t>
      </w:r>
      <w:r>
        <w:rPr>
          <w:rFonts w:hint="eastAsia"/>
          <w:sz w:val="24"/>
        </w:rPr>
        <w:t>不会</w:t>
      </w:r>
      <w:r>
        <w:rPr>
          <w:sz w:val="24"/>
        </w:rPr>
        <w:t>影响切缝形貌</w:t>
      </w:r>
      <w:r>
        <w:rPr>
          <w:rFonts w:hint="eastAsia"/>
          <w:sz w:val="24"/>
        </w:rPr>
        <w:t>误差</w:t>
      </w:r>
      <w:r>
        <w:rPr>
          <w:sz w:val="24"/>
        </w:rPr>
        <w:t>。</w:t>
      </w:r>
    </w:p>
    <w:p>
      <w:pPr>
        <w:spacing w:line="360" w:lineRule="auto"/>
        <w:ind w:firstLine="480" w:firstLineChars="200"/>
        <w:rPr>
          <w:sz w:val="24"/>
        </w:rPr>
      </w:pPr>
      <w:r>
        <w:rPr>
          <w:rFonts w:hint="eastAsia"/>
          <w:sz w:val="24"/>
        </w:rPr>
        <w:t>为</w:t>
      </w:r>
      <w:r>
        <w:rPr>
          <w:sz w:val="24"/>
        </w:rPr>
        <w:t>验证上述</w:t>
      </w:r>
      <w:r>
        <w:rPr>
          <w:rFonts w:hint="eastAsia"/>
          <w:sz w:val="24"/>
          <w:lang w:val="en-US" w:eastAsia="zh-CN"/>
        </w:rPr>
        <w:t>推断</w:t>
      </w:r>
      <w:r>
        <w:rPr>
          <w:sz w:val="24"/>
        </w:rPr>
        <w:t>，本文</w:t>
      </w:r>
      <w:r>
        <w:rPr>
          <w:rFonts w:hint="eastAsia"/>
          <w:sz w:val="24"/>
        </w:rPr>
        <w:t>以4.09</w:t>
      </w:r>
      <w:r>
        <w:rPr>
          <w:rFonts w:hint="eastAsia"/>
          <w:sz w:val="24"/>
          <w:lang w:val="en-US" w:eastAsia="zh-CN"/>
        </w:rPr>
        <w:t xml:space="preserve"> </w:t>
      </w:r>
      <w:r>
        <w:rPr>
          <w:sz w:val="24"/>
        </w:rPr>
        <w:t>mm/min</w:t>
      </w:r>
      <w:r>
        <w:rPr>
          <w:rFonts w:hint="eastAsia"/>
          <w:sz w:val="24"/>
        </w:rPr>
        <w:t>的</w:t>
      </w:r>
      <w:r>
        <w:rPr>
          <w:sz w:val="24"/>
        </w:rPr>
        <w:t>切割头进给速度</w:t>
      </w:r>
      <w:r>
        <w:rPr>
          <w:rFonts w:hint="eastAsia"/>
          <w:sz w:val="24"/>
        </w:rPr>
        <w:t>分别</w:t>
      </w:r>
      <w:r>
        <w:rPr>
          <w:sz w:val="24"/>
        </w:rPr>
        <w:t>切割</w:t>
      </w:r>
      <w:r>
        <w:rPr>
          <w:rFonts w:hint="eastAsia"/>
          <w:sz w:val="24"/>
        </w:rPr>
        <w:t>2</w:t>
      </w:r>
      <w:r>
        <w:rPr>
          <w:sz w:val="24"/>
        </w:rPr>
        <w:t>0</w:t>
      </w:r>
      <w:r>
        <w:rPr>
          <w:rFonts w:hint="eastAsia"/>
          <w:sz w:val="24"/>
          <w:lang w:val="en-US" w:eastAsia="zh-CN"/>
        </w:rPr>
        <w:t xml:space="preserve"> </w:t>
      </w:r>
      <w:r>
        <w:rPr>
          <w:sz w:val="24"/>
        </w:rPr>
        <w:t>mm</w:t>
      </w:r>
      <w:r>
        <w:rPr>
          <w:rFonts w:hint="eastAsia"/>
          <w:sz w:val="24"/>
        </w:rPr>
        <w:t>，40</w:t>
      </w:r>
      <w:r>
        <w:rPr>
          <w:rFonts w:hint="eastAsia"/>
          <w:sz w:val="24"/>
          <w:lang w:val="en-US" w:eastAsia="zh-CN"/>
        </w:rPr>
        <w:t xml:space="preserve"> </w:t>
      </w:r>
      <w:r>
        <w:rPr>
          <w:rFonts w:hint="eastAsia"/>
          <w:sz w:val="24"/>
        </w:rPr>
        <w:t>mm和80</w:t>
      </w:r>
      <w:r>
        <w:rPr>
          <w:rFonts w:hint="eastAsia"/>
          <w:sz w:val="24"/>
          <w:lang w:val="en-US" w:eastAsia="zh-CN"/>
        </w:rPr>
        <w:t xml:space="preserve"> </w:t>
      </w:r>
      <w:r>
        <w:rPr>
          <w:sz w:val="24"/>
        </w:rPr>
        <w:t>mm的</w:t>
      </w:r>
      <w:r>
        <w:rPr>
          <w:rFonts w:hint="eastAsia"/>
          <w:sz w:val="24"/>
        </w:rPr>
        <w:t>低碳钢</w:t>
      </w:r>
      <w:r>
        <w:rPr>
          <w:sz w:val="24"/>
        </w:rPr>
        <w:t>材料，</w:t>
      </w:r>
      <w:r>
        <w:rPr>
          <w:rFonts w:hint="eastAsia"/>
          <w:sz w:val="24"/>
        </w:rPr>
        <w:t>其余</w:t>
      </w:r>
      <w:r>
        <w:rPr>
          <w:sz w:val="24"/>
        </w:rPr>
        <w:t>射流</w:t>
      </w:r>
      <w:r>
        <w:rPr>
          <w:rFonts w:hint="eastAsia"/>
          <w:sz w:val="24"/>
        </w:rPr>
        <w:t>参数同</w:t>
      </w:r>
      <w:r>
        <w:rPr>
          <w:sz w:val="24"/>
        </w:rPr>
        <w:t>前文保持一致。</w:t>
      </w:r>
      <w:r>
        <w:rPr>
          <w:rFonts w:hint="eastAsia"/>
          <w:sz w:val="24"/>
        </w:rPr>
        <w:t>同样</w:t>
      </w:r>
      <w:r>
        <w:rPr>
          <w:sz w:val="24"/>
        </w:rPr>
        <w:t>采用拼块</w:t>
      </w:r>
      <w:r>
        <w:rPr>
          <w:rFonts w:hint="eastAsia"/>
          <w:sz w:val="24"/>
          <w:lang w:val="en-US" w:eastAsia="zh-CN"/>
        </w:rPr>
        <w:t>切缝</w:t>
      </w:r>
      <w:r>
        <w:rPr>
          <w:sz w:val="24"/>
        </w:rPr>
        <w:t>实验</w:t>
      </w:r>
      <w:r>
        <w:rPr>
          <w:rFonts w:hint="eastAsia"/>
          <w:sz w:val="24"/>
        </w:rPr>
        <w:t>和</w:t>
      </w:r>
      <w:r>
        <w:rPr>
          <w:sz w:val="24"/>
        </w:rPr>
        <w:t>三维扫描</w:t>
      </w:r>
      <w:r>
        <w:rPr>
          <w:rFonts w:hint="eastAsia"/>
          <w:sz w:val="24"/>
        </w:rPr>
        <w:t>方法采集</w:t>
      </w:r>
      <w:r>
        <w:rPr>
          <w:sz w:val="24"/>
        </w:rPr>
        <w:t>切缝形貌，并提</w:t>
      </w:r>
      <w:r>
        <w:rPr>
          <w:rFonts w:hint="eastAsia"/>
          <w:sz w:val="24"/>
          <w:lang w:val="en-US" w:eastAsia="zh-CN"/>
        </w:rPr>
        <w:t>取</w:t>
      </w:r>
      <w:r>
        <w:rPr>
          <w:sz w:val="24"/>
        </w:rPr>
        <w:t>出误差特征信息</w:t>
      </w:r>
      <w:r>
        <w:rPr>
          <w:rFonts w:hint="eastAsia"/>
          <w:sz w:val="24"/>
        </w:rPr>
        <w:t>，</w:t>
      </w:r>
      <w:r>
        <w:rPr>
          <w:sz w:val="24"/>
        </w:rPr>
        <w:t>将材料</w:t>
      </w:r>
      <w:r>
        <w:rPr>
          <w:rFonts w:hint="eastAsia"/>
          <w:sz w:val="24"/>
        </w:rPr>
        <w:t>设置在</w:t>
      </w:r>
      <w:r>
        <w:rPr>
          <w:sz w:val="24"/>
        </w:rPr>
        <w:t>同一坐标系下</w:t>
      </w:r>
      <w:r>
        <w:rPr>
          <w:rFonts w:hint="eastAsia"/>
          <w:sz w:val="24"/>
          <w:lang w:eastAsia="zh-CN"/>
        </w:rPr>
        <w:t>，</w:t>
      </w:r>
      <w:r>
        <w:rPr>
          <w:rFonts w:hint="eastAsia"/>
          <w:sz w:val="24"/>
          <w:lang w:val="en-US" w:eastAsia="zh-CN"/>
        </w:rPr>
        <w:t>对齐上表面</w:t>
      </w:r>
      <w:r>
        <w:rPr>
          <w:rFonts w:hint="eastAsia"/>
          <w:sz w:val="24"/>
          <w:lang w:eastAsia="zh-CN"/>
        </w:rPr>
        <w:t>。</w:t>
      </w:r>
      <w:r>
        <w:rPr>
          <w:rFonts w:hint="eastAsia"/>
          <w:sz w:val="24"/>
        </w:rPr>
        <w:t>三者的</w:t>
      </w:r>
      <w:r>
        <w:rPr>
          <w:sz w:val="24"/>
        </w:rPr>
        <w:t>切割前沿和</w:t>
      </w:r>
      <w:r>
        <w:rPr>
          <w:rFonts w:hint="eastAsia"/>
          <w:sz w:val="24"/>
        </w:rPr>
        <w:t>侧边</w:t>
      </w:r>
      <w:r>
        <w:rPr>
          <w:sz w:val="24"/>
        </w:rPr>
        <w:t>轮廓</w:t>
      </w:r>
      <w:r>
        <w:rPr>
          <w:rFonts w:hint="eastAsia"/>
          <w:sz w:val="24"/>
        </w:rPr>
        <w:t>数据</w:t>
      </w:r>
      <w:r>
        <w:rPr>
          <w:sz w:val="24"/>
        </w:rPr>
        <w:t>结果</w:t>
      </w:r>
      <w:r>
        <w:rPr>
          <w:rFonts w:hint="eastAsia"/>
          <w:sz w:val="24"/>
        </w:rPr>
        <w:t>如图5.</w:t>
      </w:r>
      <w:r>
        <w:rPr>
          <w:sz w:val="24"/>
        </w:rPr>
        <w:t>8</w:t>
      </w:r>
      <w:r>
        <w:rPr>
          <w:rFonts w:hint="eastAsia"/>
          <w:sz w:val="24"/>
        </w:rPr>
        <w:t>所示。</w:t>
      </w:r>
      <w:r>
        <w:rPr>
          <w:sz w:val="24"/>
        </w:rPr>
        <w:t>可以</w:t>
      </w:r>
      <w:r>
        <w:rPr>
          <w:rFonts w:hint="eastAsia"/>
          <w:sz w:val="24"/>
        </w:rPr>
        <w:t>看到20</w:t>
      </w:r>
      <w:r>
        <w:rPr>
          <w:rFonts w:hint="eastAsia"/>
          <w:sz w:val="24"/>
          <w:lang w:val="en-US" w:eastAsia="zh-CN"/>
        </w:rPr>
        <w:t xml:space="preserve"> </w:t>
      </w:r>
      <w:r>
        <w:rPr>
          <w:rFonts w:hint="eastAsia"/>
          <w:sz w:val="24"/>
        </w:rPr>
        <w:t>mm材料</w:t>
      </w:r>
      <w:r>
        <w:rPr>
          <w:sz w:val="24"/>
        </w:rPr>
        <w:t>的切缝误差特征同</w:t>
      </w:r>
      <w:r>
        <w:rPr>
          <w:rFonts w:hint="eastAsia"/>
          <w:sz w:val="24"/>
        </w:rPr>
        <w:t>40</w:t>
      </w:r>
      <w:r>
        <w:rPr>
          <w:rFonts w:hint="eastAsia"/>
          <w:sz w:val="24"/>
          <w:lang w:val="en-US" w:eastAsia="zh-CN"/>
        </w:rPr>
        <w:t xml:space="preserve"> </w:t>
      </w:r>
      <w:r>
        <w:rPr>
          <w:rFonts w:hint="eastAsia"/>
          <w:sz w:val="24"/>
        </w:rPr>
        <w:t>mm材料上半</w:t>
      </w:r>
      <w:r>
        <w:rPr>
          <w:sz w:val="24"/>
        </w:rPr>
        <w:t>部分</w:t>
      </w:r>
      <w:r>
        <w:rPr>
          <w:rFonts w:hint="eastAsia"/>
          <w:sz w:val="24"/>
        </w:rPr>
        <w:t>和80</w:t>
      </w:r>
      <w:r>
        <w:rPr>
          <w:rFonts w:hint="eastAsia"/>
          <w:sz w:val="24"/>
          <w:lang w:val="en-US" w:eastAsia="zh-CN"/>
        </w:rPr>
        <w:t xml:space="preserve"> </w:t>
      </w:r>
      <w:r>
        <w:rPr>
          <w:sz w:val="24"/>
        </w:rPr>
        <w:t>mm</w:t>
      </w:r>
      <w:r>
        <w:rPr>
          <w:rFonts w:hint="eastAsia"/>
          <w:sz w:val="24"/>
        </w:rPr>
        <w:t>材料</w:t>
      </w:r>
      <w:r>
        <w:rPr>
          <w:sz w:val="24"/>
        </w:rPr>
        <w:t>上四分之一部分的</w:t>
      </w:r>
      <w:r>
        <w:rPr>
          <w:rFonts w:hint="eastAsia"/>
          <w:sz w:val="24"/>
        </w:rPr>
        <w:t>切缝误差</w:t>
      </w:r>
      <w:r>
        <w:rPr>
          <w:sz w:val="24"/>
        </w:rPr>
        <w:t>特征基本一致，</w:t>
      </w:r>
      <w:r>
        <w:rPr>
          <w:rFonts w:hint="eastAsia"/>
          <w:sz w:val="24"/>
        </w:rPr>
        <w:t>40</w:t>
      </w:r>
      <w:r>
        <w:rPr>
          <w:rFonts w:hint="eastAsia"/>
          <w:sz w:val="24"/>
          <w:lang w:val="en-US" w:eastAsia="zh-CN"/>
        </w:rPr>
        <w:t xml:space="preserve"> </w:t>
      </w:r>
      <w:r>
        <w:rPr>
          <w:rFonts w:hint="eastAsia"/>
          <w:sz w:val="24"/>
        </w:rPr>
        <w:t>mm材料</w:t>
      </w:r>
      <w:r>
        <w:rPr>
          <w:sz w:val="24"/>
        </w:rPr>
        <w:t>的切缝</w:t>
      </w:r>
      <w:r>
        <w:rPr>
          <w:rFonts w:hint="eastAsia"/>
          <w:sz w:val="24"/>
        </w:rPr>
        <w:t>误差特征</w:t>
      </w:r>
      <w:r>
        <w:rPr>
          <w:sz w:val="24"/>
        </w:rPr>
        <w:t>和</w:t>
      </w:r>
      <w:r>
        <w:rPr>
          <w:rFonts w:hint="eastAsia"/>
          <w:sz w:val="24"/>
        </w:rPr>
        <w:t>80</w:t>
      </w:r>
      <w:r>
        <w:rPr>
          <w:rFonts w:hint="eastAsia"/>
          <w:sz w:val="24"/>
          <w:lang w:val="en-US" w:eastAsia="zh-CN"/>
        </w:rPr>
        <w:t xml:space="preserve"> </w:t>
      </w:r>
      <w:r>
        <w:rPr>
          <w:rFonts w:hint="eastAsia"/>
          <w:sz w:val="24"/>
        </w:rPr>
        <w:t>mm材料</w:t>
      </w:r>
      <w:r>
        <w:rPr>
          <w:sz w:val="24"/>
        </w:rPr>
        <w:t>上半部分的切缝误差特征基本一致</w:t>
      </w:r>
      <w:r>
        <w:rPr>
          <w:rFonts w:hint="eastAsia"/>
          <w:sz w:val="24"/>
        </w:rPr>
        <w:t>。说明</w:t>
      </w:r>
      <w:r>
        <w:rPr>
          <w:sz w:val="24"/>
        </w:rPr>
        <w:t>在</w:t>
      </w:r>
      <w:r>
        <w:rPr>
          <w:rFonts w:hint="eastAsia"/>
          <w:sz w:val="24"/>
        </w:rPr>
        <w:t>射流</w:t>
      </w:r>
      <w:r>
        <w:rPr>
          <w:sz w:val="24"/>
        </w:rPr>
        <w:t>参数</w:t>
      </w:r>
      <w:r>
        <w:rPr>
          <w:rFonts w:hint="eastAsia"/>
          <w:sz w:val="24"/>
        </w:rPr>
        <w:t>保持</w:t>
      </w:r>
      <w:r>
        <w:rPr>
          <w:sz w:val="24"/>
        </w:rPr>
        <w:t>不变的情况下</w:t>
      </w:r>
      <w:r>
        <w:rPr>
          <w:rFonts w:hint="eastAsia"/>
          <w:sz w:val="24"/>
        </w:rPr>
        <w:t>，</w:t>
      </w:r>
      <w:r>
        <w:rPr>
          <w:sz w:val="24"/>
        </w:rPr>
        <w:t>材料厚度不是影响</w:t>
      </w:r>
      <w:r>
        <w:rPr>
          <w:rFonts w:hint="eastAsia"/>
          <w:sz w:val="24"/>
        </w:rPr>
        <w:t>切缝</w:t>
      </w:r>
      <w:r>
        <w:rPr>
          <w:sz w:val="24"/>
        </w:rPr>
        <w:t>形貌的因素，这</w:t>
      </w:r>
      <w:r>
        <w:rPr>
          <w:rFonts w:hint="eastAsia"/>
          <w:sz w:val="24"/>
        </w:rPr>
        <w:t>意味着在</w:t>
      </w:r>
      <w:r>
        <w:rPr>
          <w:sz w:val="24"/>
        </w:rPr>
        <w:t>同一切割头进给速度下，切缝形貌不受材料厚度</w:t>
      </w:r>
      <w:r>
        <w:rPr>
          <w:rFonts w:hint="eastAsia"/>
          <w:sz w:val="24"/>
        </w:rPr>
        <w:t>这</w:t>
      </w:r>
      <w:r>
        <w:rPr>
          <w:sz w:val="24"/>
        </w:rPr>
        <w:t>单一因素</w:t>
      </w:r>
      <w:r>
        <w:rPr>
          <w:rFonts w:hint="eastAsia"/>
          <w:sz w:val="24"/>
        </w:rPr>
        <w:t>的</w:t>
      </w:r>
      <w:r>
        <w:rPr>
          <w:sz w:val="24"/>
        </w:rPr>
        <w:t>影响</w:t>
      </w:r>
      <w:r>
        <w:rPr>
          <w:rFonts w:hint="eastAsia"/>
          <w:sz w:val="24"/>
        </w:rPr>
        <w:t>，</w:t>
      </w:r>
      <w:r>
        <w:rPr>
          <w:sz w:val="24"/>
        </w:rPr>
        <w:t>即</w:t>
      </w:r>
      <w:r>
        <w:rPr>
          <w:rFonts w:hint="eastAsia"/>
          <w:sz w:val="24"/>
        </w:rPr>
        <w:t>用</w:t>
      </w:r>
      <w:r>
        <w:rPr>
          <w:sz w:val="24"/>
        </w:rPr>
        <w:t>同一切割头进给速度</w:t>
      </w:r>
      <w:r>
        <w:rPr>
          <w:rFonts w:hint="eastAsia"/>
          <w:sz w:val="24"/>
        </w:rPr>
        <w:t>去</w:t>
      </w:r>
      <w:r>
        <w:rPr>
          <w:sz w:val="24"/>
        </w:rPr>
        <w:t>切割不同厚度的材料，</w:t>
      </w:r>
      <w:r>
        <w:rPr>
          <w:rFonts w:hint="eastAsia"/>
          <w:sz w:val="24"/>
        </w:rPr>
        <w:t>薄</w:t>
      </w:r>
      <w:r>
        <w:rPr>
          <w:sz w:val="24"/>
        </w:rPr>
        <w:t>材料的切缝形貌</w:t>
      </w:r>
      <w:r>
        <w:rPr>
          <w:rFonts w:hint="eastAsia"/>
          <w:sz w:val="24"/>
          <w:lang w:val="en-US" w:eastAsia="zh-CN"/>
        </w:rPr>
        <w:t>与</w:t>
      </w:r>
      <w:r>
        <w:rPr>
          <w:sz w:val="24"/>
        </w:rPr>
        <w:t>厚材料的切缝形貌</w:t>
      </w:r>
      <w:r>
        <w:rPr>
          <w:rFonts w:hint="eastAsia"/>
          <w:sz w:val="24"/>
          <w:lang w:val="en-US" w:eastAsia="zh-CN"/>
        </w:rPr>
        <w:t>在相同切割深度下</w:t>
      </w:r>
      <w:r>
        <w:rPr>
          <w:sz w:val="24"/>
        </w:rPr>
        <w:t>应当是</w:t>
      </w:r>
      <w:r>
        <w:rPr>
          <w:rFonts w:hint="eastAsia"/>
          <w:sz w:val="24"/>
        </w:rPr>
        <w:t>基本一致</w:t>
      </w:r>
      <w:r>
        <w:rPr>
          <w:sz w:val="24"/>
        </w:rPr>
        <w:t>的。</w:t>
      </w:r>
    </w:p>
    <w:p>
      <w:pPr>
        <w:spacing w:line="360" w:lineRule="auto"/>
        <w:jc w:val="center"/>
        <w:rPr>
          <w:sz w:val="24"/>
        </w:rPr>
      </w:pPr>
      <w:r>
        <w:rPr>
          <w:sz w:val="24"/>
        </w:rPr>
        <w:drawing>
          <wp:inline distT="0" distB="0" distL="0" distR="0">
            <wp:extent cx="3608705" cy="6685915"/>
            <wp:effectExtent l="0" t="0" r="10795" b="635"/>
            <wp:docPr id="124" name="图片 124" descr="C:\Users\windr\Desktop\图片15.png图片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windr\Desktop\图片15.png图片15"/>
                    <pic:cNvPicPr>
                      <a:picLocks noChangeAspect="1" noChangeArrowheads="1"/>
                    </pic:cNvPicPr>
                  </pic:nvPicPr>
                  <pic:blipFill>
                    <a:blip r:embed="rId135"/>
                    <a:srcRect/>
                    <a:stretch>
                      <a:fillRect/>
                    </a:stretch>
                  </pic:blipFill>
                  <pic:spPr>
                    <a:xfrm>
                      <a:off x="0" y="0"/>
                      <a:ext cx="3608705" cy="6685915"/>
                    </a:xfrm>
                    <a:prstGeom prst="rect">
                      <a:avLst/>
                    </a:prstGeom>
                    <a:noFill/>
                    <a:ln>
                      <a:noFill/>
                    </a:ln>
                  </pic:spPr>
                </pic:pic>
              </a:graphicData>
            </a:graphic>
          </wp:inline>
        </w:drawing>
      </w:r>
    </w:p>
    <w:p>
      <w:pPr>
        <w:spacing w:line="360" w:lineRule="auto"/>
        <w:jc w:val="center"/>
        <w:rPr>
          <w:sz w:val="24"/>
        </w:rPr>
      </w:pPr>
      <w:r>
        <w:rPr>
          <w:rFonts w:hint="eastAsia"/>
        </w:rPr>
        <w:t>图5.</w:t>
      </w:r>
      <w:r>
        <w:t>8</w:t>
      </w:r>
      <w:r>
        <w:rPr>
          <w:rFonts w:hint="eastAsia"/>
        </w:rPr>
        <w:t xml:space="preserve"> </w:t>
      </w:r>
      <w:r>
        <w:t xml:space="preserve"> </w:t>
      </w:r>
      <w:r>
        <w:rPr>
          <w:rFonts w:hint="eastAsia"/>
        </w:rPr>
        <w:t>同一切割头进给</w:t>
      </w:r>
      <w:r>
        <w:t>速度不同</w:t>
      </w:r>
      <w:r>
        <w:rPr>
          <w:rFonts w:hint="eastAsia"/>
        </w:rPr>
        <w:t>厚度</w:t>
      </w:r>
      <w:r>
        <w:t>下的切缝形貌</w:t>
      </w:r>
    </w:p>
    <w:p>
      <w:pPr>
        <w:spacing w:line="360" w:lineRule="auto"/>
        <w:ind w:firstLine="480" w:firstLineChars="200"/>
        <w:rPr>
          <w:sz w:val="24"/>
        </w:rPr>
      </w:pPr>
    </w:p>
    <w:p>
      <w:pPr>
        <w:spacing w:line="360" w:lineRule="auto"/>
        <w:ind w:firstLine="480" w:firstLineChars="200"/>
        <w:rPr>
          <w:sz w:val="24"/>
        </w:rPr>
      </w:pPr>
    </w:p>
    <w:p>
      <w:pPr>
        <w:pStyle w:val="24"/>
        <w:numPr>
          <w:ilvl w:val="-1"/>
          <w:numId w:val="0"/>
        </w:numPr>
        <w:spacing w:line="360" w:lineRule="auto"/>
        <w:ind w:left="0" w:firstLine="0" w:firstLineChars="0"/>
        <w:rPr>
          <w:sz w:val="24"/>
        </w:rPr>
      </w:pPr>
    </w:p>
    <w:p>
      <w:pPr>
        <w:pStyle w:val="20"/>
        <w:numPr>
          <w:ilvl w:val="0"/>
          <w:numId w:val="0"/>
        </w:numPr>
        <w:spacing w:line="360" w:lineRule="auto"/>
        <w:rPr>
          <w:rFonts w:hint="eastAsia" w:ascii="黑体" w:hAnsi="黑体" w:eastAsia="黑体" w:cs="黑体"/>
          <w:b w:val="0"/>
          <w:bCs w:val="0"/>
        </w:rPr>
      </w:pPr>
      <w:bookmarkStart w:id="188" w:name="_Toc21228"/>
      <w:bookmarkStart w:id="189" w:name="_Toc55940859"/>
      <w:bookmarkStart w:id="190" w:name="_Toc23456"/>
      <w:r>
        <w:rPr>
          <w:rFonts w:hint="eastAsia" w:ascii="黑体" w:hAnsi="黑体" w:eastAsia="黑体" w:cs="黑体"/>
          <w:b w:val="0"/>
          <w:bCs w:val="0"/>
        </w:rPr>
        <w:t>5.3.</w:t>
      </w:r>
      <w:r>
        <w:rPr>
          <w:rFonts w:hint="eastAsia" w:ascii="黑体" w:hAnsi="黑体" w:eastAsia="黑体" w:cs="黑体"/>
          <w:b w:val="0"/>
          <w:bCs w:val="0"/>
          <w:lang w:val="en-US" w:eastAsia="zh-CN"/>
        </w:rPr>
        <w:t>4</w:t>
      </w:r>
      <w:r>
        <w:rPr>
          <w:rFonts w:hint="eastAsia" w:ascii="黑体" w:hAnsi="黑体" w:eastAsia="黑体" w:cs="黑体"/>
          <w:b w:val="0"/>
          <w:bCs w:val="0"/>
        </w:rPr>
        <w:t xml:space="preserve"> </w:t>
      </w:r>
      <w:r>
        <w:rPr>
          <w:rFonts w:hint="eastAsia" w:ascii="黑体" w:hAnsi="黑体" w:eastAsia="黑体" w:cs="黑体"/>
          <w:b w:val="0"/>
          <w:bCs w:val="0"/>
          <w:lang w:val="en-US" w:eastAsia="zh-CN"/>
        </w:rPr>
        <w:t xml:space="preserve"> 其他</w:t>
      </w:r>
      <w:r>
        <w:rPr>
          <w:rFonts w:hint="eastAsia" w:ascii="黑体" w:hAnsi="黑体" w:eastAsia="黑体" w:cs="黑体"/>
          <w:b w:val="0"/>
          <w:bCs w:val="0"/>
        </w:rPr>
        <w:t>射流参数对误差的影响分析</w:t>
      </w:r>
      <w:bookmarkEnd w:id="188"/>
      <w:bookmarkEnd w:id="189"/>
      <w:bookmarkEnd w:id="190"/>
    </w:p>
    <w:p>
      <w:pPr>
        <w:spacing w:line="360" w:lineRule="auto"/>
        <w:ind w:firstLine="480" w:firstLineChars="200"/>
        <w:rPr>
          <w:sz w:val="24"/>
        </w:rPr>
      </w:pPr>
      <w:r>
        <w:rPr>
          <w:rFonts w:hint="eastAsia"/>
          <w:sz w:val="24"/>
        </w:rPr>
        <w:t>同样地</w:t>
      </w:r>
      <w:r>
        <w:rPr>
          <w:sz w:val="24"/>
        </w:rPr>
        <w:t>，根据能量和的切缝形成机理，水压</w:t>
      </w:r>
      <w:r>
        <w:rPr>
          <w:rFonts w:hint="eastAsia"/>
          <w:sz w:val="24"/>
        </w:rPr>
        <w:t>、</w:t>
      </w:r>
      <w:r>
        <w:rPr>
          <w:sz w:val="24"/>
        </w:rPr>
        <w:t>喷嘴结构、磨料目数、磨料流量、靶距会影响磨料颗粒的动能</w:t>
      </w:r>
      <w:r>
        <w:rPr>
          <w:rFonts w:hint="eastAsia"/>
          <w:sz w:val="24"/>
        </w:rPr>
        <w:t>密度</w:t>
      </w:r>
      <w:r>
        <w:rPr>
          <w:sz w:val="24"/>
        </w:rPr>
        <w:t>和分布，切割头进给速度影响</w:t>
      </w:r>
      <w:r>
        <w:rPr>
          <w:rFonts w:hint="eastAsia"/>
          <w:sz w:val="24"/>
        </w:rPr>
        <w:t>停留</w:t>
      </w:r>
      <w:r>
        <w:rPr>
          <w:sz w:val="24"/>
        </w:rPr>
        <w:t>时间，而材料参数影响</w:t>
      </w:r>
      <w:r>
        <w:rPr>
          <w:rFonts w:hint="eastAsia"/>
          <w:sz w:val="24"/>
        </w:rPr>
        <w:t>去除</w:t>
      </w:r>
      <w:r>
        <w:rPr>
          <w:sz w:val="24"/>
        </w:rPr>
        <w:t>材料阈值，上述因素都会</w:t>
      </w:r>
      <w:r>
        <w:rPr>
          <w:rFonts w:hint="eastAsia"/>
          <w:sz w:val="24"/>
        </w:rPr>
        <w:t>影响</w:t>
      </w:r>
      <w:r>
        <w:rPr>
          <w:sz w:val="24"/>
        </w:rPr>
        <w:t>切缝</w:t>
      </w:r>
      <w:r>
        <w:rPr>
          <w:rFonts w:hint="eastAsia"/>
          <w:sz w:val="24"/>
        </w:rPr>
        <w:t>形成</w:t>
      </w:r>
      <w:r>
        <w:rPr>
          <w:sz w:val="24"/>
        </w:rPr>
        <w:t>过程</w:t>
      </w:r>
      <w:r>
        <w:rPr>
          <w:rFonts w:hint="eastAsia"/>
          <w:sz w:val="24"/>
          <w:lang w:eastAsia="zh-CN"/>
        </w:rPr>
        <w:t>。</w:t>
      </w:r>
      <w:r>
        <w:rPr>
          <w:rFonts w:hint="eastAsia"/>
          <w:sz w:val="24"/>
          <w:lang w:val="en-US" w:eastAsia="zh-CN"/>
        </w:rPr>
        <w:t>当</w:t>
      </w:r>
      <w:r>
        <w:rPr>
          <w:sz w:val="24"/>
        </w:rPr>
        <w:t>根据表面质量等级</w:t>
      </w:r>
      <w:r>
        <w:rPr>
          <w:rFonts w:hint="eastAsia"/>
          <w:sz w:val="24"/>
        </w:rPr>
        <w:t>公式</w:t>
      </w:r>
      <w:r>
        <w:rPr>
          <w:sz w:val="24"/>
        </w:rPr>
        <w:t>计算出的切割</w:t>
      </w:r>
      <w:r>
        <w:rPr>
          <w:rFonts w:hint="eastAsia"/>
          <w:sz w:val="24"/>
        </w:rPr>
        <w:t>头</w:t>
      </w:r>
      <w:r>
        <w:rPr>
          <w:sz w:val="24"/>
        </w:rPr>
        <w:t>进给速度来进行切割，</w:t>
      </w:r>
      <w:r>
        <w:rPr>
          <w:rFonts w:hint="eastAsia"/>
          <w:sz w:val="24"/>
          <w:lang w:val="en-US" w:eastAsia="zh-CN"/>
        </w:rPr>
        <w:t>在多种因素的影响下</w:t>
      </w:r>
      <w:r>
        <w:rPr>
          <w:sz w:val="24"/>
        </w:rPr>
        <w:t>获得的切缝形貌误差也并不一致。</w:t>
      </w:r>
    </w:p>
    <w:p>
      <w:pPr>
        <w:spacing w:line="360" w:lineRule="auto"/>
        <w:ind w:firstLine="480" w:firstLineChars="200"/>
        <w:rPr>
          <w:sz w:val="24"/>
        </w:rPr>
      </w:pPr>
      <w:r>
        <w:rPr>
          <w:rFonts w:hint="eastAsia"/>
          <w:sz w:val="24"/>
        </w:rPr>
        <w:t>为</w:t>
      </w:r>
      <w:r>
        <w:rPr>
          <w:sz w:val="24"/>
        </w:rPr>
        <w:t>验证</w:t>
      </w:r>
      <w:r>
        <w:rPr>
          <w:rFonts w:hint="eastAsia"/>
          <w:sz w:val="24"/>
        </w:rPr>
        <w:t>这一理论</w:t>
      </w:r>
      <w:r>
        <w:rPr>
          <w:sz w:val="24"/>
        </w:rPr>
        <w:t>分析，</w:t>
      </w:r>
      <w:r>
        <w:rPr>
          <w:rFonts w:hint="eastAsia"/>
          <w:sz w:val="24"/>
        </w:rPr>
        <w:t>本</w:t>
      </w:r>
      <w:r>
        <w:rPr>
          <w:sz w:val="24"/>
        </w:rPr>
        <w:t>文</w:t>
      </w:r>
      <w:r>
        <w:rPr>
          <w:rFonts w:hint="eastAsia"/>
          <w:sz w:val="24"/>
          <w:lang w:val="en-US" w:eastAsia="zh-CN"/>
        </w:rPr>
        <w:t>设置了相同的切割质量等级，并</w:t>
      </w:r>
      <w:r>
        <w:rPr>
          <w:sz w:val="24"/>
        </w:rPr>
        <w:t>逐一改变</w:t>
      </w:r>
      <w:r>
        <w:rPr>
          <w:rFonts w:hint="eastAsia"/>
          <w:sz w:val="24"/>
        </w:rPr>
        <w:t>水压</w:t>
      </w:r>
      <w:r>
        <w:rPr>
          <w:sz w:val="24"/>
        </w:rPr>
        <w:t>、磨料流量</w:t>
      </w:r>
      <w:r>
        <w:rPr>
          <w:rFonts w:hint="eastAsia"/>
          <w:sz w:val="24"/>
        </w:rPr>
        <w:t>和</w:t>
      </w:r>
      <w:r>
        <w:rPr>
          <w:sz w:val="24"/>
        </w:rPr>
        <w:t>磨料目数</w:t>
      </w:r>
      <w:r>
        <w:rPr>
          <w:rFonts w:hint="eastAsia"/>
          <w:sz w:val="24"/>
        </w:rPr>
        <w:t>三个</w:t>
      </w:r>
      <w:r>
        <w:rPr>
          <w:sz w:val="24"/>
        </w:rPr>
        <w:t>参数</w:t>
      </w:r>
      <w:r>
        <w:rPr>
          <w:rFonts w:hint="eastAsia"/>
          <w:sz w:val="24"/>
        </w:rPr>
        <w:t>，</w:t>
      </w:r>
      <w:r>
        <w:rPr>
          <w:sz w:val="24"/>
        </w:rPr>
        <w:t>根据改变后的参数</w:t>
      </w:r>
      <w:r>
        <w:rPr>
          <w:rFonts w:hint="eastAsia"/>
          <w:sz w:val="24"/>
        </w:rPr>
        <w:t>计算</w:t>
      </w:r>
      <w:r>
        <w:rPr>
          <w:rFonts w:hint="eastAsia"/>
          <w:sz w:val="24"/>
          <w:lang w:val="en-US" w:eastAsia="zh-CN"/>
        </w:rPr>
        <w:t>该</w:t>
      </w:r>
      <w:r>
        <w:rPr>
          <w:sz w:val="24"/>
        </w:rPr>
        <w:t>切割质量等级</w:t>
      </w:r>
      <w:r>
        <w:rPr>
          <w:rFonts w:hint="eastAsia"/>
          <w:sz w:val="24"/>
        </w:rPr>
        <w:t>下</w:t>
      </w:r>
      <w:r>
        <w:rPr>
          <w:sz w:val="24"/>
        </w:rPr>
        <w:t>的切割头进给速度</w:t>
      </w:r>
      <w:r>
        <w:rPr>
          <w:rFonts w:hint="eastAsia"/>
          <w:sz w:val="24"/>
          <w:lang w:val="en-US" w:eastAsia="zh-CN"/>
        </w:rPr>
        <w:t>并进行切割</w:t>
      </w:r>
      <w:r>
        <w:rPr>
          <w:sz w:val="24"/>
        </w:rPr>
        <w:t>，按前文</w:t>
      </w:r>
      <w:r>
        <w:rPr>
          <w:rFonts w:hint="eastAsia"/>
          <w:sz w:val="24"/>
        </w:rPr>
        <w:t>拼块</w:t>
      </w:r>
      <w:r>
        <w:rPr>
          <w:sz w:val="24"/>
        </w:rPr>
        <w:t>扫描方法</w:t>
      </w:r>
      <w:r>
        <w:rPr>
          <w:rFonts w:hint="eastAsia"/>
          <w:sz w:val="24"/>
        </w:rPr>
        <w:t>提取切缝切缝</w:t>
      </w:r>
      <w:r>
        <w:rPr>
          <w:sz w:val="24"/>
        </w:rPr>
        <w:t>前沿和侧边轮廓误差特征，如图</w:t>
      </w:r>
      <w:r>
        <w:rPr>
          <w:rFonts w:hint="eastAsia"/>
          <w:sz w:val="24"/>
        </w:rPr>
        <w:t>5.9</w:t>
      </w:r>
      <w:r>
        <w:rPr>
          <w:rFonts w:hint="eastAsia"/>
          <w:sz w:val="24"/>
          <w:lang w:val="en-US" w:eastAsia="zh-CN"/>
        </w:rPr>
        <w:t>~</w:t>
      </w:r>
      <w:r>
        <w:rPr>
          <w:rFonts w:hint="eastAsia"/>
          <w:sz w:val="24"/>
        </w:rPr>
        <w:t>图</w:t>
      </w:r>
      <w:r>
        <w:rPr>
          <w:sz w:val="24"/>
        </w:rPr>
        <w:t>5.11</w:t>
      </w:r>
      <w:r>
        <w:rPr>
          <w:rFonts w:hint="eastAsia"/>
          <w:sz w:val="24"/>
        </w:rPr>
        <w:t>所示</w:t>
      </w:r>
      <w:r>
        <w:rPr>
          <w:sz w:val="24"/>
        </w:rPr>
        <w:t>。</w:t>
      </w:r>
    </w:p>
    <w:p>
      <w:pPr>
        <w:spacing w:line="360" w:lineRule="auto"/>
        <w:ind w:firstLine="480" w:firstLineChars="200"/>
        <w:rPr>
          <w:sz w:val="24"/>
        </w:rPr>
      </w:pPr>
      <w:r>
        <w:rPr>
          <w:rFonts w:hint="eastAsia"/>
          <w:sz w:val="24"/>
          <w:lang w:val="en-US" w:eastAsia="zh-CN"/>
        </w:rPr>
        <w:t>从图中</w:t>
      </w:r>
      <w:r>
        <w:rPr>
          <w:rFonts w:hint="eastAsia"/>
          <w:sz w:val="24"/>
        </w:rPr>
        <w:t>可以明显</w:t>
      </w:r>
      <w:r>
        <w:rPr>
          <w:sz w:val="24"/>
        </w:rPr>
        <w:t>地观察到，在同一切割质量等级下，</w:t>
      </w:r>
      <w:r>
        <w:rPr>
          <w:rFonts w:hint="eastAsia"/>
          <w:sz w:val="24"/>
        </w:rPr>
        <w:t>通过</w:t>
      </w:r>
      <w:r>
        <w:rPr>
          <w:sz w:val="24"/>
        </w:rPr>
        <w:t>调整切割头进给速度</w:t>
      </w:r>
      <w:r>
        <w:rPr>
          <w:rFonts w:hint="eastAsia"/>
          <w:sz w:val="24"/>
        </w:rPr>
        <w:t>可补偿</w:t>
      </w:r>
      <w:r>
        <w:rPr>
          <w:sz w:val="24"/>
        </w:rPr>
        <w:t>射流参数</w:t>
      </w:r>
      <w:r>
        <w:rPr>
          <w:rFonts w:hint="eastAsia"/>
          <w:sz w:val="24"/>
        </w:rPr>
        <w:t>改变</w:t>
      </w:r>
      <w:r>
        <w:rPr>
          <w:sz w:val="24"/>
        </w:rPr>
        <w:t>的影响，</w:t>
      </w:r>
      <w:r>
        <w:rPr>
          <w:rFonts w:hint="eastAsia"/>
          <w:sz w:val="24"/>
        </w:rPr>
        <w:t>令表面</w:t>
      </w:r>
      <w:r>
        <w:rPr>
          <w:sz w:val="24"/>
        </w:rPr>
        <w:t>粗糙度一致，但</w:t>
      </w:r>
      <w:r>
        <w:rPr>
          <w:rFonts w:hint="eastAsia"/>
          <w:sz w:val="24"/>
        </w:rPr>
        <w:t>切缝</w:t>
      </w:r>
      <w:r>
        <w:rPr>
          <w:sz w:val="24"/>
        </w:rPr>
        <w:t>误差特征存在差异，无法</w:t>
      </w:r>
      <w:r>
        <w:rPr>
          <w:rFonts w:hint="eastAsia"/>
          <w:sz w:val="24"/>
        </w:rPr>
        <w:t>用同样的角度</w:t>
      </w:r>
      <w:r>
        <w:rPr>
          <w:sz w:val="24"/>
        </w:rPr>
        <w:t>进行摆动补偿。说明切割头进给速度会直接影响切缝误差特征</w:t>
      </w:r>
      <w:r>
        <w:rPr>
          <w:rFonts w:hint="eastAsia"/>
          <w:sz w:val="24"/>
        </w:rPr>
        <w:t>的</w:t>
      </w:r>
      <w:r>
        <w:rPr>
          <w:sz w:val="24"/>
        </w:rPr>
        <w:t>大小，</w:t>
      </w:r>
      <w:r>
        <w:rPr>
          <w:rFonts w:hint="eastAsia"/>
          <w:sz w:val="24"/>
        </w:rPr>
        <w:t>即便</w:t>
      </w:r>
      <w:r>
        <w:rPr>
          <w:sz w:val="24"/>
        </w:rPr>
        <w:t>在同一切割质量</w:t>
      </w:r>
      <w:r>
        <w:rPr>
          <w:rFonts w:hint="eastAsia"/>
          <w:sz w:val="24"/>
        </w:rPr>
        <w:t>等级下</w:t>
      </w:r>
      <w:r>
        <w:rPr>
          <w:sz w:val="24"/>
        </w:rPr>
        <w:t>，由于射流参数的不同，切割误差特征也存在差异。</w:t>
      </w:r>
      <w:r>
        <w:rPr>
          <w:rFonts w:hint="eastAsia"/>
          <w:sz w:val="24"/>
        </w:rPr>
        <w:t>基于</w:t>
      </w:r>
      <w:r>
        <w:rPr>
          <w:sz w:val="24"/>
        </w:rPr>
        <w:t>表面质量划分的</w:t>
      </w:r>
      <w:r>
        <w:rPr>
          <w:rFonts w:hint="eastAsia"/>
          <w:sz w:val="24"/>
        </w:rPr>
        <w:t>补偿</w:t>
      </w:r>
      <w:r>
        <w:rPr>
          <w:sz w:val="24"/>
        </w:rPr>
        <w:t>方法</w:t>
      </w:r>
      <w:r>
        <w:rPr>
          <w:rFonts w:hint="eastAsia"/>
          <w:sz w:val="24"/>
        </w:rPr>
        <w:t>虽然</w:t>
      </w:r>
      <w:r>
        <w:rPr>
          <w:sz w:val="24"/>
        </w:rPr>
        <w:t>很好地解决了切割</w:t>
      </w:r>
      <w:r>
        <w:rPr>
          <w:rFonts w:hint="eastAsia"/>
          <w:sz w:val="24"/>
        </w:rPr>
        <w:t>材料</w:t>
      </w:r>
      <w:r>
        <w:rPr>
          <w:sz w:val="24"/>
        </w:rPr>
        <w:t>厚度</w:t>
      </w:r>
      <w:r>
        <w:rPr>
          <w:rFonts w:hint="eastAsia"/>
          <w:sz w:val="24"/>
        </w:rPr>
        <w:t>和</w:t>
      </w:r>
      <w:r>
        <w:rPr>
          <w:sz w:val="24"/>
        </w:rPr>
        <w:t>表面质量的问题，但对于切缝误差</w:t>
      </w:r>
      <w:r>
        <w:rPr>
          <w:rFonts w:hint="eastAsia"/>
          <w:sz w:val="24"/>
        </w:rPr>
        <w:t>的</w:t>
      </w:r>
      <w:r>
        <w:rPr>
          <w:sz w:val="24"/>
        </w:rPr>
        <w:t>补偿上存在一定的局限性。</w:t>
      </w:r>
    </w:p>
    <w:p>
      <w:pPr>
        <w:spacing w:line="360" w:lineRule="auto"/>
        <w:ind w:firstLine="480" w:firstLineChars="200"/>
        <w:rPr>
          <w:sz w:val="24"/>
        </w:rPr>
      </w:pPr>
    </w:p>
    <w:p>
      <w:pPr>
        <w:spacing w:line="360" w:lineRule="auto"/>
        <w:jc w:val="center"/>
        <w:rPr>
          <w:sz w:val="24"/>
        </w:rPr>
      </w:pPr>
      <w:r>
        <w:rPr>
          <w:sz w:val="24"/>
        </w:rPr>
        <w:drawing>
          <wp:inline distT="0" distB="0" distL="0" distR="0">
            <wp:extent cx="4247515" cy="7019925"/>
            <wp:effectExtent l="0" t="0" r="635" b="9525"/>
            <wp:docPr id="250" name="图片 250" descr="C:\Users\windr\Desktop\图片16.png图片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C:\Users\windr\Desktop\图片16.png图片16"/>
                    <pic:cNvPicPr>
                      <a:picLocks noChangeAspect="1" noChangeArrowheads="1"/>
                    </pic:cNvPicPr>
                  </pic:nvPicPr>
                  <pic:blipFill>
                    <a:blip r:embed="rId136"/>
                    <a:srcRect/>
                    <a:stretch>
                      <a:fillRect/>
                    </a:stretch>
                  </pic:blipFill>
                  <pic:spPr>
                    <a:xfrm>
                      <a:off x="0" y="0"/>
                      <a:ext cx="4247515" cy="7027710"/>
                    </a:xfrm>
                    <a:prstGeom prst="rect">
                      <a:avLst/>
                    </a:prstGeom>
                    <a:noFill/>
                    <a:ln>
                      <a:noFill/>
                    </a:ln>
                  </pic:spPr>
                </pic:pic>
              </a:graphicData>
            </a:graphic>
          </wp:inline>
        </w:drawing>
      </w:r>
    </w:p>
    <w:p>
      <w:pPr>
        <w:spacing w:line="360" w:lineRule="auto"/>
        <w:jc w:val="center"/>
      </w:pPr>
      <w:r>
        <w:rPr>
          <w:rFonts w:hint="eastAsia"/>
        </w:rPr>
        <w:t>图5.</w:t>
      </w:r>
      <w:r>
        <w:t>9</w:t>
      </w:r>
      <w:r>
        <w:rPr>
          <w:rFonts w:hint="eastAsia"/>
        </w:rPr>
        <w:t xml:space="preserve"> </w:t>
      </w:r>
      <w:r>
        <w:t xml:space="preserve"> </w:t>
      </w:r>
      <w:r>
        <w:rPr>
          <w:rFonts w:hint="eastAsia"/>
        </w:rPr>
        <w:t>同一切割</w:t>
      </w:r>
      <w:r>
        <w:t>质量等级不同压力下的切缝形貌</w:t>
      </w:r>
    </w:p>
    <w:p>
      <w:pPr>
        <w:spacing w:line="360" w:lineRule="auto"/>
        <w:jc w:val="center"/>
        <w:rPr>
          <w:sz w:val="24"/>
        </w:rPr>
      </w:pPr>
    </w:p>
    <w:p>
      <w:pPr>
        <w:spacing w:line="360" w:lineRule="auto"/>
        <w:jc w:val="center"/>
        <w:rPr>
          <w:sz w:val="24"/>
        </w:rPr>
      </w:pPr>
      <w:r>
        <w:rPr>
          <w:sz w:val="24"/>
        </w:rPr>
        <w:drawing>
          <wp:inline distT="0" distB="0" distL="0" distR="0">
            <wp:extent cx="5121275" cy="7009130"/>
            <wp:effectExtent l="0" t="0" r="3175" b="1270"/>
            <wp:docPr id="227" name="图片 227" descr="C:\Users\windr\Desktop\图片17.png图片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C:\Users\windr\Desktop\图片17.png图片17"/>
                    <pic:cNvPicPr>
                      <a:picLocks noChangeAspect="1" noChangeArrowheads="1"/>
                    </pic:cNvPicPr>
                  </pic:nvPicPr>
                  <pic:blipFill>
                    <a:blip r:embed="rId137"/>
                    <a:srcRect/>
                    <a:stretch>
                      <a:fillRect/>
                    </a:stretch>
                  </pic:blipFill>
                  <pic:spPr>
                    <a:xfrm>
                      <a:off x="0" y="0"/>
                      <a:ext cx="5124651" cy="7009130"/>
                    </a:xfrm>
                    <a:prstGeom prst="rect">
                      <a:avLst/>
                    </a:prstGeom>
                    <a:noFill/>
                    <a:ln>
                      <a:noFill/>
                    </a:ln>
                  </pic:spPr>
                </pic:pic>
              </a:graphicData>
            </a:graphic>
          </wp:inline>
        </w:drawing>
      </w:r>
    </w:p>
    <w:p>
      <w:pPr>
        <w:spacing w:line="360" w:lineRule="auto"/>
        <w:jc w:val="center"/>
        <w:rPr>
          <w:sz w:val="24"/>
        </w:rPr>
      </w:pPr>
      <w:r>
        <w:rPr>
          <w:rFonts w:hint="eastAsia"/>
        </w:rPr>
        <w:t>图5.</w:t>
      </w:r>
      <w:r>
        <w:t>10</w:t>
      </w:r>
      <w:r>
        <w:rPr>
          <w:rFonts w:hint="eastAsia"/>
        </w:rPr>
        <w:t xml:space="preserve"> </w:t>
      </w:r>
      <w:r>
        <w:t xml:space="preserve"> </w:t>
      </w:r>
      <w:r>
        <w:rPr>
          <w:rFonts w:hint="eastAsia"/>
        </w:rPr>
        <w:t>同一切割</w:t>
      </w:r>
      <w:r>
        <w:t>质量等级不同</w:t>
      </w:r>
      <w:r>
        <w:rPr>
          <w:rFonts w:hint="eastAsia"/>
        </w:rPr>
        <w:t>磨料流量</w:t>
      </w:r>
      <w:r>
        <w:t>下的切缝形貌</w:t>
      </w:r>
    </w:p>
    <w:p>
      <w:pPr>
        <w:spacing w:line="360" w:lineRule="auto"/>
        <w:jc w:val="center"/>
        <w:rPr>
          <w:sz w:val="24"/>
        </w:rPr>
      </w:pPr>
    </w:p>
    <w:p>
      <w:pPr>
        <w:spacing w:line="360" w:lineRule="auto"/>
        <w:jc w:val="center"/>
        <w:rPr>
          <w:sz w:val="24"/>
        </w:rPr>
      </w:pPr>
      <w:r>
        <w:rPr>
          <w:sz w:val="24"/>
        </w:rPr>
        <w:drawing>
          <wp:inline distT="0" distB="0" distL="0" distR="0">
            <wp:extent cx="4104640" cy="7016750"/>
            <wp:effectExtent l="0" t="0" r="10160" b="12700"/>
            <wp:docPr id="249" name="图片 249" descr="C:\Users\windr\Desktop\图片18.png图片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C:\Users\windr\Desktop\图片18.png图片18"/>
                    <pic:cNvPicPr>
                      <a:picLocks noChangeAspect="1" noChangeArrowheads="1"/>
                    </pic:cNvPicPr>
                  </pic:nvPicPr>
                  <pic:blipFill>
                    <a:blip r:embed="rId138"/>
                    <a:srcRect/>
                    <a:stretch>
                      <a:fillRect/>
                    </a:stretch>
                  </pic:blipFill>
                  <pic:spPr>
                    <a:xfrm>
                      <a:off x="0" y="0"/>
                      <a:ext cx="4104640" cy="7022007"/>
                    </a:xfrm>
                    <a:prstGeom prst="rect">
                      <a:avLst/>
                    </a:prstGeom>
                    <a:noFill/>
                    <a:ln>
                      <a:noFill/>
                    </a:ln>
                  </pic:spPr>
                </pic:pic>
              </a:graphicData>
            </a:graphic>
          </wp:inline>
        </w:drawing>
      </w:r>
    </w:p>
    <w:p>
      <w:pPr>
        <w:spacing w:line="360" w:lineRule="auto"/>
        <w:jc w:val="center"/>
        <w:rPr>
          <w:sz w:val="24"/>
        </w:rPr>
      </w:pPr>
      <w:r>
        <w:rPr>
          <w:rFonts w:hint="eastAsia"/>
        </w:rPr>
        <w:t>图5.</w:t>
      </w:r>
      <w:r>
        <w:t>11</w:t>
      </w:r>
      <w:r>
        <w:rPr>
          <w:rFonts w:hint="eastAsia"/>
        </w:rPr>
        <w:t xml:space="preserve"> </w:t>
      </w:r>
      <w:r>
        <w:t xml:space="preserve"> </w:t>
      </w:r>
      <w:r>
        <w:rPr>
          <w:rFonts w:hint="eastAsia"/>
        </w:rPr>
        <w:t>同一切割</w:t>
      </w:r>
      <w:r>
        <w:t>质量等级不同</w:t>
      </w:r>
      <w:r>
        <w:rPr>
          <w:rFonts w:hint="eastAsia"/>
        </w:rPr>
        <w:t>磨料</w:t>
      </w:r>
      <w:r>
        <w:rPr>
          <w:rFonts w:hint="eastAsia"/>
          <w:lang w:val="en-US" w:eastAsia="zh-CN"/>
        </w:rPr>
        <w:t>颗粒大小</w:t>
      </w:r>
      <w:r>
        <w:t>下的切缝形貌</w:t>
      </w:r>
    </w:p>
    <w:p>
      <w:pPr>
        <w:spacing w:line="360" w:lineRule="auto"/>
        <w:ind w:firstLine="480" w:firstLineChars="200"/>
        <w:rPr>
          <w:sz w:val="24"/>
        </w:rPr>
      </w:pPr>
    </w:p>
    <w:p>
      <w:pPr>
        <w:spacing w:line="360" w:lineRule="auto"/>
        <w:ind w:firstLine="480" w:firstLineChars="200"/>
        <w:rPr>
          <w:sz w:val="24"/>
        </w:rPr>
      </w:pPr>
    </w:p>
    <w:p>
      <w:pPr>
        <w:pStyle w:val="20"/>
        <w:spacing w:line="415" w:lineRule="auto"/>
        <w:ind w:left="0"/>
        <w:rPr>
          <w:rFonts w:hint="eastAsia" w:ascii="黑体" w:hAnsi="黑体" w:eastAsia="黑体" w:cs="黑体"/>
          <w:b w:val="0"/>
          <w:bCs w:val="0"/>
        </w:rPr>
      </w:pPr>
      <w:bookmarkStart w:id="191" w:name="_Toc5747"/>
      <w:bookmarkStart w:id="192" w:name="_Toc30260"/>
      <w:bookmarkStart w:id="193" w:name="_Toc55940860"/>
      <w:r>
        <w:rPr>
          <w:rFonts w:hint="eastAsia" w:ascii="黑体" w:hAnsi="黑体" w:eastAsia="黑体" w:cs="黑体"/>
          <w:b w:val="0"/>
          <w:bCs w:val="0"/>
        </w:rPr>
        <w:t>5.3.</w:t>
      </w:r>
      <w:r>
        <w:rPr>
          <w:rFonts w:hint="eastAsia" w:ascii="黑体" w:hAnsi="黑体" w:eastAsia="黑体" w:cs="黑体"/>
          <w:b w:val="0"/>
          <w:bCs w:val="0"/>
          <w:lang w:val="en-US" w:eastAsia="zh-CN"/>
        </w:rPr>
        <w:t>5</w:t>
      </w:r>
      <w:r>
        <w:rPr>
          <w:rFonts w:hint="eastAsia" w:ascii="黑体" w:hAnsi="黑体" w:eastAsia="黑体" w:cs="黑体"/>
          <w:b w:val="0"/>
          <w:bCs w:val="0"/>
        </w:rPr>
        <w:t xml:space="preserve"> </w:t>
      </w:r>
      <w:r>
        <w:rPr>
          <w:rFonts w:hint="eastAsia" w:ascii="黑体" w:hAnsi="黑体" w:eastAsia="黑体" w:cs="黑体"/>
          <w:b w:val="0"/>
          <w:bCs w:val="0"/>
          <w:lang w:val="en-US" w:eastAsia="zh-CN"/>
        </w:rPr>
        <w:t xml:space="preserve"> </w:t>
      </w:r>
      <w:r>
        <w:rPr>
          <w:rFonts w:hint="eastAsia" w:ascii="黑体" w:hAnsi="黑体" w:eastAsia="黑体" w:cs="黑体"/>
          <w:b w:val="0"/>
          <w:bCs w:val="0"/>
        </w:rPr>
        <w:t>射流流形三维模型误差特征建模</w:t>
      </w:r>
      <w:bookmarkEnd w:id="191"/>
      <w:bookmarkEnd w:id="192"/>
      <w:bookmarkEnd w:id="193"/>
    </w:p>
    <w:p>
      <w:pPr>
        <w:spacing w:line="360" w:lineRule="auto"/>
        <w:ind w:firstLine="480" w:firstLineChars="200"/>
        <w:rPr>
          <w:sz w:val="24"/>
        </w:rPr>
      </w:pPr>
      <w:r>
        <w:rPr>
          <w:rFonts w:hint="eastAsia"/>
          <w:sz w:val="24"/>
        </w:rPr>
        <w:t>根据射流参数对切缝</w:t>
      </w:r>
      <w:r>
        <w:rPr>
          <w:sz w:val="24"/>
        </w:rPr>
        <w:t>形貌</w:t>
      </w:r>
      <w:r>
        <w:rPr>
          <w:rFonts w:hint="eastAsia"/>
          <w:sz w:val="24"/>
        </w:rPr>
        <w:t>误差的影响分析及验证结果</w:t>
      </w:r>
      <w:r>
        <w:rPr>
          <w:sz w:val="24"/>
        </w:rPr>
        <w:t>，</w:t>
      </w:r>
      <w:r>
        <w:rPr>
          <w:rFonts w:hint="eastAsia"/>
          <w:color w:val="auto"/>
          <w:sz w:val="24"/>
          <w:u w:val="none"/>
        </w:rPr>
        <w:t>本文认为切缝</w:t>
      </w:r>
      <w:r>
        <w:rPr>
          <w:rFonts w:hint="eastAsia"/>
          <w:sz w:val="24"/>
        </w:rPr>
        <w:t>的主要</w:t>
      </w:r>
      <w:r>
        <w:rPr>
          <w:sz w:val="24"/>
        </w:rPr>
        <w:t>误差特征</w:t>
      </w:r>
      <w:r>
        <w:rPr>
          <w:rFonts w:hint="eastAsia"/>
          <w:color w:val="auto"/>
          <w:sz w:val="24"/>
          <w:u w:val="none"/>
        </w:rPr>
        <w:t>受到来自水压、磨料流量、</w:t>
      </w:r>
      <w:r>
        <w:rPr>
          <w:rFonts w:hint="eastAsia"/>
          <w:sz w:val="24"/>
        </w:rPr>
        <w:t>材料厚度、</w:t>
      </w:r>
      <w:r>
        <w:rPr>
          <w:rFonts w:hint="eastAsia"/>
          <w:color w:val="auto"/>
          <w:sz w:val="24"/>
          <w:u w:val="none"/>
        </w:rPr>
        <w:t>切割头进给速度</w:t>
      </w:r>
      <w:r>
        <w:rPr>
          <w:rFonts w:hint="eastAsia"/>
          <w:sz w:val="24"/>
        </w:rPr>
        <w:t>、</w:t>
      </w:r>
      <w:r>
        <w:rPr>
          <w:sz w:val="24"/>
        </w:rPr>
        <w:t>靶距、</w:t>
      </w:r>
      <w:r>
        <w:rPr>
          <w:rFonts w:hint="eastAsia"/>
          <w:sz w:val="24"/>
        </w:rPr>
        <w:t>喷嘴</w:t>
      </w:r>
      <w:r>
        <w:rPr>
          <w:sz w:val="24"/>
        </w:rPr>
        <w:t>结构</w:t>
      </w:r>
      <w:r>
        <w:rPr>
          <w:rFonts w:hint="eastAsia"/>
          <w:color w:val="auto"/>
          <w:sz w:val="24"/>
          <w:u w:val="none"/>
        </w:rPr>
        <w:t>等多种因素的影响</w:t>
      </w:r>
      <w:r>
        <w:rPr>
          <w:rFonts w:hint="eastAsia"/>
          <w:sz w:val="24"/>
        </w:rPr>
        <w:t>。因此</w:t>
      </w:r>
      <w:r>
        <w:rPr>
          <w:rFonts w:hint="eastAsia"/>
          <w:sz w:val="24"/>
          <w:lang w:val="en-US" w:eastAsia="zh-CN"/>
        </w:rPr>
        <w:t>十分有必要</w:t>
      </w:r>
      <w:r>
        <w:rPr>
          <w:sz w:val="24"/>
        </w:rPr>
        <w:t>进行误差特征</w:t>
      </w:r>
      <w:r>
        <w:rPr>
          <w:rFonts w:hint="eastAsia"/>
          <w:sz w:val="24"/>
        </w:rPr>
        <w:t>建模。本文</w:t>
      </w:r>
      <w:r>
        <w:rPr>
          <w:sz w:val="24"/>
        </w:rPr>
        <w:t>目的并非建立一个</w:t>
      </w:r>
      <w:r>
        <w:rPr>
          <w:rFonts w:hint="eastAsia"/>
          <w:sz w:val="24"/>
        </w:rPr>
        <w:t>普适、</w:t>
      </w:r>
      <w:r>
        <w:rPr>
          <w:sz w:val="24"/>
        </w:rPr>
        <w:t>通用的</w:t>
      </w:r>
      <w:r>
        <w:rPr>
          <w:rFonts w:hint="eastAsia"/>
          <w:sz w:val="24"/>
        </w:rPr>
        <w:t>切缝</w:t>
      </w:r>
      <w:r>
        <w:rPr>
          <w:sz w:val="24"/>
        </w:rPr>
        <w:t>误差特征模型，</w:t>
      </w:r>
      <w:r>
        <w:rPr>
          <w:rFonts w:hint="eastAsia"/>
          <w:sz w:val="24"/>
        </w:rPr>
        <w:t>而是</w:t>
      </w:r>
      <w:r>
        <w:rPr>
          <w:sz w:val="24"/>
        </w:rPr>
        <w:t>在有限的实验数据内</w:t>
      </w:r>
      <w:r>
        <w:rPr>
          <w:rFonts w:hint="eastAsia"/>
          <w:sz w:val="24"/>
        </w:rPr>
        <w:t>探索</w:t>
      </w:r>
      <w:r>
        <w:rPr>
          <w:sz w:val="24"/>
        </w:rPr>
        <w:t>误差特征</w:t>
      </w:r>
      <w:r>
        <w:rPr>
          <w:rFonts w:hint="eastAsia"/>
          <w:sz w:val="24"/>
        </w:rPr>
        <w:t>建模的</w:t>
      </w:r>
      <w:r>
        <w:rPr>
          <w:sz w:val="24"/>
        </w:rPr>
        <w:t>可行性</w:t>
      </w:r>
      <w:r>
        <w:rPr>
          <w:rFonts w:hint="eastAsia"/>
          <w:sz w:val="24"/>
        </w:rPr>
        <w:t>，</w:t>
      </w:r>
      <w:r>
        <w:rPr>
          <w:sz w:val="24"/>
        </w:rPr>
        <w:t>并</w:t>
      </w:r>
      <w:r>
        <w:rPr>
          <w:rFonts w:hint="eastAsia"/>
          <w:sz w:val="24"/>
        </w:rPr>
        <w:t>验证</w:t>
      </w:r>
      <w:r>
        <w:rPr>
          <w:sz w:val="24"/>
        </w:rPr>
        <w:t>射流参数对误差特征的影响规律。</w:t>
      </w:r>
    </w:p>
    <w:p>
      <w:pPr>
        <w:spacing w:line="360" w:lineRule="auto"/>
        <w:ind w:firstLine="480" w:firstLineChars="200"/>
        <w:rPr>
          <w:sz w:val="24"/>
        </w:rPr>
      </w:pPr>
      <w:r>
        <w:rPr>
          <w:rFonts w:hint="eastAsia"/>
          <w:sz w:val="24"/>
        </w:rPr>
        <w:t>在工业</w:t>
      </w:r>
      <w:r>
        <w:rPr>
          <w:sz w:val="24"/>
        </w:rPr>
        <w:t>应用上，靶距</w:t>
      </w:r>
      <w:r>
        <w:rPr>
          <w:rFonts w:hint="eastAsia"/>
          <w:sz w:val="24"/>
        </w:rPr>
        <w:t>一般</w:t>
      </w:r>
      <w:r>
        <w:rPr>
          <w:sz w:val="24"/>
        </w:rPr>
        <w:t>被</w:t>
      </w:r>
      <w:r>
        <w:rPr>
          <w:rFonts w:hint="eastAsia"/>
          <w:sz w:val="24"/>
          <w:lang w:val="en-US" w:eastAsia="zh-CN"/>
        </w:rPr>
        <w:t>设置</w:t>
      </w:r>
      <w:r>
        <w:rPr>
          <w:rFonts w:hint="eastAsia"/>
          <w:sz w:val="24"/>
        </w:rPr>
        <w:t>为</w:t>
      </w:r>
      <w:r>
        <w:rPr>
          <w:sz w:val="24"/>
        </w:rPr>
        <w:t>1.5</w:t>
      </w:r>
      <w:r>
        <w:rPr>
          <w:rFonts w:hint="eastAsia"/>
          <w:sz w:val="24"/>
          <w:lang w:val="en-US" w:eastAsia="zh-CN"/>
        </w:rPr>
        <w:t xml:space="preserve"> </w:t>
      </w:r>
      <w:r>
        <w:rPr>
          <w:sz w:val="24"/>
        </w:rPr>
        <w:t>mm</w:t>
      </w:r>
      <w:r>
        <w:rPr>
          <w:rFonts w:hint="eastAsia"/>
          <w:sz w:val="24"/>
        </w:rPr>
        <w:t>，</w:t>
      </w:r>
      <w:r>
        <w:rPr>
          <w:sz w:val="24"/>
        </w:rPr>
        <w:t>喷嘴</w:t>
      </w:r>
      <w:r>
        <w:rPr>
          <w:rFonts w:hint="eastAsia"/>
          <w:sz w:val="24"/>
        </w:rPr>
        <w:t>结构</w:t>
      </w:r>
      <w:r>
        <w:rPr>
          <w:sz w:val="24"/>
        </w:rPr>
        <w:t>采用</w:t>
      </w:r>
      <w:r>
        <w:rPr>
          <w:rFonts w:hint="eastAsia"/>
          <w:sz w:val="24"/>
        </w:rPr>
        <w:t>0.33</w:t>
      </w:r>
      <w:r>
        <w:rPr>
          <w:rFonts w:hint="eastAsia"/>
          <w:sz w:val="24"/>
          <w:lang w:val="en-US" w:eastAsia="zh-CN"/>
        </w:rPr>
        <w:t xml:space="preserve"> </w:t>
      </w:r>
      <w:r>
        <w:rPr>
          <w:rFonts w:hint="eastAsia"/>
          <w:sz w:val="24"/>
        </w:rPr>
        <w:t>mm水喷嘴和0.889</w:t>
      </w:r>
      <w:r>
        <w:rPr>
          <w:rFonts w:hint="eastAsia"/>
          <w:sz w:val="24"/>
          <w:lang w:val="en-US" w:eastAsia="zh-CN"/>
        </w:rPr>
        <w:t xml:space="preserve"> </w:t>
      </w:r>
      <w:r>
        <w:rPr>
          <w:rFonts w:hint="eastAsia"/>
          <w:sz w:val="24"/>
        </w:rPr>
        <w:t>mm磨料</w:t>
      </w:r>
      <w:r>
        <w:rPr>
          <w:sz w:val="24"/>
        </w:rPr>
        <w:t>砂管组合，</w:t>
      </w:r>
      <w:r>
        <w:rPr>
          <w:rFonts w:hint="eastAsia"/>
          <w:sz w:val="24"/>
          <w:lang w:val="en-US" w:eastAsia="zh-CN"/>
        </w:rPr>
        <w:t>并</w:t>
      </w:r>
      <w:r>
        <w:rPr>
          <w:sz w:val="24"/>
        </w:rPr>
        <w:t>采用</w:t>
      </w:r>
      <w:r>
        <w:rPr>
          <w:rFonts w:hint="eastAsia"/>
          <w:sz w:val="24"/>
        </w:rPr>
        <w:t>80目</w:t>
      </w:r>
      <w:r>
        <w:rPr>
          <w:sz w:val="24"/>
        </w:rPr>
        <w:t>石榴石磨料</w:t>
      </w:r>
      <w:r>
        <w:rPr>
          <w:rFonts w:hint="eastAsia"/>
          <w:sz w:val="24"/>
        </w:rPr>
        <w:t>，因此这两者也</w:t>
      </w:r>
      <w:r>
        <w:rPr>
          <w:sz w:val="24"/>
        </w:rPr>
        <w:t>视为固定参数</w:t>
      </w:r>
      <w:r>
        <w:rPr>
          <w:rFonts w:hint="eastAsia"/>
          <w:sz w:val="24"/>
          <w:lang w:eastAsia="zh-CN"/>
        </w:rPr>
        <w:t>。</w:t>
      </w:r>
      <w:r>
        <w:rPr>
          <w:rFonts w:hint="eastAsia"/>
          <w:sz w:val="24"/>
          <w:lang w:val="en-US" w:eastAsia="zh-CN"/>
        </w:rPr>
        <w:t>本文在</w:t>
      </w:r>
      <w:r>
        <w:rPr>
          <w:rFonts w:hint="eastAsia"/>
          <w:sz w:val="24"/>
        </w:rPr>
        <w:t>误差</w:t>
      </w:r>
      <w:r>
        <w:rPr>
          <w:sz w:val="24"/>
        </w:rPr>
        <w:t>特征建模</w:t>
      </w:r>
      <w:r>
        <w:rPr>
          <w:rFonts w:hint="eastAsia"/>
          <w:sz w:val="24"/>
          <w:lang w:val="en-US" w:eastAsia="zh-CN"/>
        </w:rPr>
        <w:t>上</w:t>
      </w:r>
      <w:r>
        <w:rPr>
          <w:sz w:val="24"/>
        </w:rPr>
        <w:t>主要从水压、磨料流量、材料厚度和切割头进给速度这四个射流参数入手</w:t>
      </w:r>
      <w:r>
        <w:rPr>
          <w:rFonts w:hint="eastAsia"/>
          <w:sz w:val="24"/>
        </w:rPr>
        <w:t>。需要说明</w:t>
      </w:r>
      <w:r>
        <w:rPr>
          <w:sz w:val="24"/>
        </w:rPr>
        <w:t>的是，尽管材料厚度已经</w:t>
      </w:r>
      <w:r>
        <w:rPr>
          <w:rFonts w:hint="eastAsia"/>
          <w:sz w:val="24"/>
        </w:rPr>
        <w:t>被</w:t>
      </w:r>
      <w:r>
        <w:rPr>
          <w:sz w:val="24"/>
        </w:rPr>
        <w:t>验证不影响切缝</w:t>
      </w:r>
      <w:r>
        <w:rPr>
          <w:rFonts w:hint="eastAsia"/>
          <w:sz w:val="24"/>
        </w:rPr>
        <w:t>形成</w:t>
      </w:r>
      <w:r>
        <w:rPr>
          <w:sz w:val="24"/>
        </w:rPr>
        <w:t>过程，但由于射流能量在</w:t>
      </w:r>
      <w:r>
        <w:rPr>
          <w:rFonts w:hint="eastAsia"/>
          <w:sz w:val="24"/>
          <w:lang w:val="en-US" w:eastAsia="zh-CN"/>
        </w:rPr>
        <w:t>切割深度</w:t>
      </w:r>
      <w:r>
        <w:rPr>
          <w:sz w:val="24"/>
        </w:rPr>
        <w:t>上的</w:t>
      </w:r>
      <w:r>
        <w:rPr>
          <w:rFonts w:hint="eastAsia"/>
          <w:sz w:val="24"/>
        </w:rPr>
        <w:t>衰减</w:t>
      </w:r>
      <w:r>
        <w:rPr>
          <w:sz w:val="24"/>
        </w:rPr>
        <w:t>，</w:t>
      </w:r>
      <w:r>
        <w:rPr>
          <w:rFonts w:hint="eastAsia"/>
          <w:sz w:val="24"/>
        </w:rPr>
        <w:t>切缝误差</w:t>
      </w:r>
      <w:r>
        <w:rPr>
          <w:sz w:val="24"/>
        </w:rPr>
        <w:t>在</w:t>
      </w:r>
      <w:r>
        <w:rPr>
          <w:rFonts w:hint="eastAsia"/>
          <w:sz w:val="24"/>
          <w:lang w:val="en-US" w:eastAsia="zh-CN"/>
        </w:rPr>
        <w:t>厚度</w:t>
      </w:r>
      <w:r>
        <w:rPr>
          <w:sz w:val="24"/>
        </w:rPr>
        <w:t>方向上</w:t>
      </w:r>
      <w:r>
        <w:rPr>
          <w:rFonts w:hint="eastAsia"/>
          <w:sz w:val="24"/>
        </w:rPr>
        <w:t>的</w:t>
      </w:r>
      <w:r>
        <w:rPr>
          <w:sz w:val="24"/>
        </w:rPr>
        <w:t>具体大小并不一致，这与前文分析并不矛盾</w:t>
      </w:r>
      <w:r>
        <w:rPr>
          <w:rFonts w:hint="eastAsia"/>
          <w:sz w:val="24"/>
        </w:rPr>
        <w:t>。</w:t>
      </w:r>
    </w:p>
    <w:p>
      <w:pPr>
        <w:spacing w:line="360" w:lineRule="auto"/>
        <w:ind w:firstLine="480" w:firstLineChars="200"/>
        <w:rPr>
          <w:sz w:val="24"/>
        </w:rPr>
      </w:pPr>
      <w:r>
        <w:rPr>
          <w:rFonts w:hint="eastAsia"/>
          <w:sz w:val="24"/>
        </w:rPr>
        <w:t>基于前文</w:t>
      </w:r>
      <w:r>
        <w:rPr>
          <w:sz w:val="24"/>
        </w:rPr>
        <w:t>拼块实验</w:t>
      </w:r>
      <w:r>
        <w:rPr>
          <w:rFonts w:hint="eastAsia"/>
          <w:sz w:val="24"/>
        </w:rPr>
        <w:t>得到</w:t>
      </w:r>
      <w:r>
        <w:rPr>
          <w:rFonts w:hint="eastAsia"/>
          <w:color w:val="000000" w:themeColor="text1"/>
          <w:sz w:val="24"/>
          <w:u w:val="none"/>
          <w14:textFill>
            <w14:solidFill>
              <w14:schemeClr w14:val="tx1"/>
            </w14:solidFill>
          </w14:textFill>
        </w:rPr>
        <w:t>的所有切缝数据，</w:t>
      </w:r>
      <w:r>
        <w:rPr>
          <w:rFonts w:hint="eastAsia"/>
          <w:sz w:val="24"/>
        </w:rPr>
        <w:t>提取</w:t>
      </w:r>
      <w:r>
        <w:rPr>
          <w:sz w:val="24"/>
        </w:rPr>
        <w:t>出</w:t>
      </w:r>
      <w:r>
        <w:rPr>
          <w:rFonts w:hint="eastAsia"/>
          <w:sz w:val="24"/>
        </w:rPr>
        <w:t>基于</w:t>
      </w:r>
      <w:r>
        <w:rPr>
          <w:sz w:val="24"/>
        </w:rPr>
        <w:t>切缝</w:t>
      </w:r>
      <w:r>
        <w:rPr>
          <w:rFonts w:hint="eastAsia"/>
          <w:sz w:val="24"/>
        </w:rPr>
        <w:t>形貌3D表征</w:t>
      </w:r>
      <w:r>
        <w:rPr>
          <w:rFonts w:hint="eastAsia"/>
          <w:sz w:val="24"/>
          <w:lang w:val="en-US" w:eastAsia="zh-CN"/>
        </w:rPr>
        <w:t>方法</w:t>
      </w:r>
      <w:r>
        <w:rPr>
          <w:sz w:val="24"/>
        </w:rPr>
        <w:t>的补偿方法</w:t>
      </w:r>
      <w:r>
        <w:rPr>
          <w:rFonts w:hint="eastAsia"/>
          <w:sz w:val="24"/>
        </w:rPr>
        <w:t>两个关键的误差——</w:t>
      </w:r>
      <w:r>
        <w:rPr>
          <w:sz w:val="24"/>
        </w:rPr>
        <w:t>中轴线</w:t>
      </w:r>
      <w:r>
        <w:rPr>
          <w:rFonts w:hint="eastAsia"/>
          <w:sz w:val="24"/>
        </w:rPr>
        <w:t>滞后量</w:t>
      </w:r>
      <w:r>
        <w:rPr>
          <w:sz w:val="24"/>
        </w:rPr>
        <w:t>和</w:t>
      </w:r>
      <w:r>
        <w:rPr>
          <w:rFonts w:hint="eastAsia"/>
          <w:sz w:val="24"/>
        </w:rPr>
        <w:t>侧边</w:t>
      </w:r>
      <w:r>
        <w:rPr>
          <w:sz w:val="24"/>
        </w:rPr>
        <w:t>轮廓补偿角度</w:t>
      </w:r>
      <w:r>
        <w:rPr>
          <w:rFonts w:hint="eastAsia"/>
          <w:sz w:val="24"/>
        </w:rPr>
        <w:t>。而</w:t>
      </w:r>
      <w:r>
        <w:rPr>
          <w:sz w:val="24"/>
        </w:rPr>
        <w:t>这两个关键误差</w:t>
      </w:r>
      <w:r>
        <w:rPr>
          <w:rFonts w:hint="eastAsia"/>
          <w:sz w:val="24"/>
        </w:rPr>
        <w:t>可由后拖量</w:t>
      </w:r>
      <w:r>
        <w:rPr>
          <w:sz w:val="24"/>
        </w:rPr>
        <w:t>和上下</w:t>
      </w:r>
      <w:r>
        <w:rPr>
          <w:rFonts w:hint="eastAsia"/>
          <w:sz w:val="24"/>
        </w:rPr>
        <w:t>切缝</w:t>
      </w:r>
      <w:r>
        <w:rPr>
          <w:sz w:val="24"/>
        </w:rPr>
        <w:t>宽度</w:t>
      </w:r>
      <w:r>
        <w:rPr>
          <w:rFonts w:hint="eastAsia"/>
          <w:sz w:val="24"/>
        </w:rPr>
        <w:t>差</w:t>
      </w:r>
      <w:r>
        <w:rPr>
          <w:sz w:val="24"/>
        </w:rPr>
        <w:t>转化得到，</w:t>
      </w:r>
      <w:r>
        <w:rPr>
          <w:rFonts w:hint="eastAsia"/>
          <w:sz w:val="24"/>
        </w:rPr>
        <w:t>故根据</w:t>
      </w:r>
      <w:r>
        <w:rPr>
          <w:sz w:val="24"/>
        </w:rPr>
        <w:t>能量和的机理分析</w:t>
      </w:r>
      <w:r>
        <w:rPr>
          <w:rFonts w:hint="eastAsia"/>
          <w:color w:val="000000" w:themeColor="text1"/>
          <w:sz w:val="24"/>
          <w:u w:val="none"/>
          <w14:textFill>
            <w14:solidFill>
              <w14:schemeClr w14:val="tx1"/>
            </w14:solidFill>
          </w14:textFill>
        </w:rPr>
        <w:t>分别建立关于后拖量和</w:t>
      </w:r>
      <w:r>
        <w:rPr>
          <w:rFonts w:hint="eastAsia"/>
          <w:sz w:val="24"/>
        </w:rPr>
        <w:t>上下切缝</w:t>
      </w:r>
      <w:r>
        <w:rPr>
          <w:sz w:val="24"/>
        </w:rPr>
        <w:t>宽度差</w:t>
      </w:r>
      <w:r>
        <w:rPr>
          <w:rFonts w:hint="eastAsia"/>
          <w:color w:val="000000" w:themeColor="text1"/>
          <w:sz w:val="24"/>
          <w:u w:val="none"/>
          <w14:textFill>
            <w14:solidFill>
              <w14:schemeClr w14:val="tx1"/>
            </w14:solidFill>
          </w14:textFill>
        </w:rPr>
        <w:t>的多元回归模型。</w:t>
      </w:r>
    </w:p>
    <w:p>
      <w:pPr>
        <w:spacing w:line="360" w:lineRule="auto"/>
        <w:ind w:firstLine="480" w:firstLineChars="200"/>
        <w:rPr>
          <w:sz w:val="24"/>
        </w:rPr>
      </w:pPr>
      <w:r>
        <w:rPr>
          <w:rFonts w:hint="eastAsia"/>
          <w:sz w:val="24"/>
        </w:rPr>
        <w:t>通过处理切缝点云数据，获取两档水压</w:t>
      </w:r>
      <w:r>
        <w:rPr>
          <w:rFonts w:hint="eastAsia"/>
          <w:sz w:val="24"/>
          <w:lang w:val="en-US" w:eastAsia="zh-CN"/>
        </w:rPr>
        <w:t>(</w:t>
      </w:r>
      <w:r>
        <w:rPr>
          <w:rFonts w:hint="eastAsia"/>
          <w:sz w:val="24"/>
        </w:rPr>
        <w:t>330</w:t>
      </w:r>
      <w:r>
        <w:rPr>
          <w:rFonts w:hint="eastAsia"/>
          <w:sz w:val="24"/>
          <w:lang w:val="en-US" w:eastAsia="zh-CN"/>
        </w:rPr>
        <w:t xml:space="preserve"> </w:t>
      </w:r>
      <w:r>
        <w:rPr>
          <w:sz w:val="24"/>
        </w:rPr>
        <w:t>MPa</w:t>
      </w:r>
      <w:r>
        <w:rPr>
          <w:rFonts w:hint="eastAsia"/>
          <w:sz w:val="24"/>
        </w:rPr>
        <w:t>、380</w:t>
      </w:r>
      <w:r>
        <w:rPr>
          <w:rFonts w:hint="eastAsia"/>
          <w:sz w:val="24"/>
          <w:lang w:val="en-US" w:eastAsia="zh-CN"/>
        </w:rPr>
        <w:t xml:space="preserve"> </w:t>
      </w:r>
      <w:r>
        <w:rPr>
          <w:sz w:val="24"/>
        </w:rPr>
        <w:t>MPa</w:t>
      </w:r>
      <w:r>
        <w:rPr>
          <w:rFonts w:hint="eastAsia"/>
          <w:sz w:val="24"/>
          <w:lang w:val="en-US" w:eastAsia="zh-CN"/>
        </w:rPr>
        <w:t>)</w:t>
      </w:r>
      <w:r>
        <w:rPr>
          <w:sz w:val="24"/>
        </w:rPr>
        <w:t>、</w:t>
      </w:r>
      <w:r>
        <w:rPr>
          <w:rFonts w:hint="eastAsia"/>
          <w:sz w:val="24"/>
        </w:rPr>
        <w:t>三档</w:t>
      </w:r>
      <w:r>
        <w:rPr>
          <w:sz w:val="24"/>
        </w:rPr>
        <w:t>磨料流量</w:t>
      </w:r>
      <w:r>
        <w:rPr>
          <w:rFonts w:hint="eastAsia"/>
          <w:sz w:val="24"/>
          <w:lang w:val="en-US" w:eastAsia="zh-CN"/>
        </w:rPr>
        <w:t>(</w:t>
      </w:r>
      <w:r>
        <w:rPr>
          <w:rFonts w:hint="eastAsia"/>
          <w:sz w:val="24"/>
        </w:rPr>
        <w:t>0.15</w:t>
      </w:r>
      <w:r>
        <w:rPr>
          <w:rFonts w:hint="eastAsia"/>
          <w:sz w:val="24"/>
          <w:lang w:val="en-US" w:eastAsia="zh-CN"/>
        </w:rPr>
        <w:t xml:space="preserve"> </w:t>
      </w:r>
      <w:r>
        <w:rPr>
          <w:rFonts w:hint="eastAsia"/>
          <w:sz w:val="24"/>
        </w:rPr>
        <w:t>kg/min、0.25</w:t>
      </w:r>
      <w:r>
        <w:rPr>
          <w:rFonts w:hint="eastAsia"/>
          <w:sz w:val="24"/>
          <w:lang w:val="en-US" w:eastAsia="zh-CN"/>
        </w:rPr>
        <w:t xml:space="preserve"> </w:t>
      </w:r>
      <w:r>
        <w:rPr>
          <w:rFonts w:hint="eastAsia"/>
          <w:sz w:val="24"/>
        </w:rPr>
        <w:t>kg/min、0.4</w:t>
      </w:r>
      <w:r>
        <w:rPr>
          <w:rFonts w:hint="eastAsia"/>
          <w:sz w:val="24"/>
          <w:lang w:val="en-US" w:eastAsia="zh-CN"/>
        </w:rPr>
        <w:t xml:space="preserve"> </w:t>
      </w:r>
      <w:r>
        <w:rPr>
          <w:rFonts w:hint="eastAsia"/>
          <w:sz w:val="24"/>
        </w:rPr>
        <w:t>kg/min</w:t>
      </w:r>
      <w:r>
        <w:rPr>
          <w:rFonts w:hint="eastAsia"/>
          <w:sz w:val="24"/>
          <w:lang w:val="en-US" w:eastAsia="zh-CN"/>
        </w:rPr>
        <w:t>)</w:t>
      </w:r>
      <w:r>
        <w:rPr>
          <w:sz w:val="24"/>
        </w:rPr>
        <w:t>、</w:t>
      </w:r>
      <w:r>
        <w:rPr>
          <w:rFonts w:hint="eastAsia"/>
          <w:sz w:val="24"/>
          <w:lang w:val="en-US" w:eastAsia="zh-CN"/>
        </w:rPr>
        <w:t>五档</w:t>
      </w:r>
      <w:r>
        <w:rPr>
          <w:rFonts w:hint="eastAsia"/>
          <w:sz w:val="24"/>
        </w:rPr>
        <w:t>材料</w:t>
      </w:r>
      <w:r>
        <w:rPr>
          <w:sz w:val="24"/>
        </w:rPr>
        <w:t>厚度</w:t>
      </w:r>
      <w:r>
        <w:rPr>
          <w:rFonts w:hint="eastAsia"/>
          <w:sz w:val="24"/>
          <w:lang w:val="en-US" w:eastAsia="zh-CN"/>
        </w:rPr>
        <w:t>(</w:t>
      </w:r>
      <w:r>
        <w:rPr>
          <w:rFonts w:hint="eastAsia"/>
          <w:sz w:val="24"/>
        </w:rPr>
        <w:t>20</w:t>
      </w:r>
      <w:r>
        <w:rPr>
          <w:rFonts w:hint="eastAsia"/>
          <w:sz w:val="24"/>
          <w:lang w:val="en-US" w:eastAsia="zh-CN"/>
        </w:rPr>
        <w:t xml:space="preserve"> </w:t>
      </w:r>
      <w:r>
        <w:rPr>
          <w:rFonts w:hint="eastAsia"/>
          <w:sz w:val="24"/>
        </w:rPr>
        <w:t>mm、40</w:t>
      </w:r>
      <w:r>
        <w:rPr>
          <w:rFonts w:hint="eastAsia"/>
          <w:sz w:val="24"/>
          <w:lang w:val="en-US" w:eastAsia="zh-CN"/>
        </w:rPr>
        <w:t xml:space="preserve"> </w:t>
      </w:r>
      <w:r>
        <w:rPr>
          <w:rFonts w:hint="eastAsia"/>
          <w:sz w:val="24"/>
        </w:rPr>
        <w:t>mm、60</w:t>
      </w:r>
      <w:r>
        <w:rPr>
          <w:rFonts w:hint="eastAsia"/>
          <w:sz w:val="24"/>
          <w:lang w:val="en-US" w:eastAsia="zh-CN"/>
        </w:rPr>
        <w:t xml:space="preserve"> </w:t>
      </w:r>
      <w:r>
        <w:rPr>
          <w:sz w:val="24"/>
        </w:rPr>
        <w:t>mm、</w:t>
      </w:r>
      <w:r>
        <w:rPr>
          <w:rFonts w:hint="eastAsia"/>
          <w:sz w:val="24"/>
        </w:rPr>
        <w:t>80</w:t>
      </w:r>
      <w:r>
        <w:rPr>
          <w:rFonts w:hint="eastAsia"/>
          <w:sz w:val="24"/>
          <w:lang w:val="en-US" w:eastAsia="zh-CN"/>
        </w:rPr>
        <w:t xml:space="preserve"> </w:t>
      </w:r>
      <w:r>
        <w:rPr>
          <w:rFonts w:hint="eastAsia"/>
          <w:sz w:val="24"/>
        </w:rPr>
        <w:t>mm</w:t>
      </w:r>
      <w:r>
        <w:rPr>
          <w:sz w:val="24"/>
        </w:rPr>
        <w:t>、</w:t>
      </w:r>
      <w:r>
        <w:rPr>
          <w:rFonts w:hint="eastAsia"/>
          <w:sz w:val="24"/>
        </w:rPr>
        <w:t>100</w:t>
      </w:r>
      <w:r>
        <w:rPr>
          <w:rFonts w:hint="eastAsia"/>
          <w:sz w:val="24"/>
          <w:lang w:val="en-US" w:eastAsia="zh-CN"/>
        </w:rPr>
        <w:t xml:space="preserve"> </w:t>
      </w:r>
      <w:r>
        <w:rPr>
          <w:sz w:val="24"/>
        </w:rPr>
        <w:t>mm</w:t>
      </w:r>
      <w:r>
        <w:rPr>
          <w:rFonts w:hint="eastAsia"/>
          <w:sz w:val="24"/>
          <w:lang w:val="en-US" w:eastAsia="zh-CN"/>
        </w:rPr>
        <w:t>)</w:t>
      </w:r>
      <w:r>
        <w:rPr>
          <w:rFonts w:hint="eastAsia"/>
          <w:sz w:val="24"/>
        </w:rPr>
        <w:t>和不同</w:t>
      </w:r>
      <w:r>
        <w:rPr>
          <w:sz w:val="24"/>
        </w:rPr>
        <w:t>切割头进给速度下</w:t>
      </w:r>
      <w:r>
        <w:rPr>
          <w:rFonts w:hint="eastAsia"/>
          <w:sz w:val="24"/>
        </w:rPr>
        <w:t>的后拖量数据和上下切缝</w:t>
      </w:r>
      <w:r>
        <w:rPr>
          <w:sz w:val="24"/>
        </w:rPr>
        <w:t>宽度差</w:t>
      </w:r>
      <w:r>
        <w:rPr>
          <w:rFonts w:hint="eastAsia"/>
          <w:sz w:val="24"/>
        </w:rPr>
        <w:t>数据。需要说明</w:t>
      </w:r>
      <w:r>
        <w:rPr>
          <w:sz w:val="24"/>
        </w:rPr>
        <w:t>的是，</w:t>
      </w:r>
      <w:r>
        <w:rPr>
          <w:rFonts w:hint="eastAsia"/>
          <w:sz w:val="24"/>
        </w:rPr>
        <w:t>为了</w:t>
      </w:r>
      <w:r>
        <w:rPr>
          <w:sz w:val="24"/>
        </w:rPr>
        <w:t>获取可靠的</w:t>
      </w:r>
      <w:r>
        <w:rPr>
          <w:rFonts w:hint="eastAsia"/>
          <w:sz w:val="24"/>
        </w:rPr>
        <w:t>切缝数据，</w:t>
      </w:r>
      <w:r>
        <w:rPr>
          <w:sz w:val="24"/>
        </w:rPr>
        <w:t>将材料上表面</w:t>
      </w:r>
      <w:r>
        <w:rPr>
          <w:rFonts w:hint="eastAsia"/>
          <w:sz w:val="24"/>
        </w:rPr>
        <w:t>产生切口圆角</w:t>
      </w:r>
      <w:r>
        <w:rPr>
          <w:sz w:val="24"/>
        </w:rPr>
        <w:t>和下表面</w:t>
      </w:r>
      <w:r>
        <w:rPr>
          <w:rFonts w:hint="eastAsia"/>
          <w:sz w:val="24"/>
        </w:rPr>
        <w:t>产生毛刺</w:t>
      </w:r>
      <w:r>
        <w:rPr>
          <w:sz w:val="24"/>
        </w:rPr>
        <w:t>的微小影响区</w:t>
      </w:r>
      <w:r>
        <w:rPr>
          <w:rFonts w:hint="eastAsia"/>
          <w:sz w:val="24"/>
        </w:rPr>
        <w:t>内</w:t>
      </w:r>
      <w:r>
        <w:rPr>
          <w:sz w:val="24"/>
        </w:rPr>
        <w:t>的点云进行了</w:t>
      </w:r>
      <w:r>
        <w:rPr>
          <w:rFonts w:hint="eastAsia"/>
          <w:sz w:val="24"/>
        </w:rPr>
        <w:t>筛除</w:t>
      </w:r>
      <w:r>
        <w:rPr>
          <w:sz w:val="24"/>
        </w:rPr>
        <w:t>，</w:t>
      </w:r>
      <w:r>
        <w:rPr>
          <w:rFonts w:hint="eastAsia"/>
          <w:sz w:val="24"/>
        </w:rPr>
        <w:t>导致</w:t>
      </w:r>
      <w:r>
        <w:rPr>
          <w:sz w:val="24"/>
        </w:rPr>
        <w:t>最终厚度</w:t>
      </w:r>
      <w:r>
        <w:rPr>
          <w:rFonts w:hint="eastAsia"/>
          <w:sz w:val="24"/>
        </w:rPr>
        <w:t>参数</w:t>
      </w:r>
      <w:r>
        <w:rPr>
          <w:rFonts w:hint="eastAsia"/>
          <w:sz w:val="24"/>
          <w:lang w:val="en-US" w:eastAsia="zh-CN"/>
        </w:rPr>
        <w:t>总小于</w:t>
      </w:r>
      <w:r>
        <w:rPr>
          <w:sz w:val="24"/>
        </w:rPr>
        <w:t>实际的材料厚度。</w:t>
      </w:r>
      <w:r>
        <w:rPr>
          <w:rFonts w:hint="eastAsia"/>
          <w:sz w:val="24"/>
        </w:rPr>
        <w:t>但由于</w:t>
      </w:r>
      <w:r>
        <w:rPr>
          <w:sz w:val="24"/>
        </w:rPr>
        <w:t>前文已经验证了切割厚度并不影响切缝形貌</w:t>
      </w:r>
      <w:r>
        <w:rPr>
          <w:rFonts w:hint="eastAsia"/>
          <w:sz w:val="24"/>
        </w:rPr>
        <w:t>的</w:t>
      </w:r>
      <w:r>
        <w:rPr>
          <w:sz w:val="24"/>
        </w:rPr>
        <w:t>形成</w:t>
      </w:r>
      <w:r>
        <w:rPr>
          <w:rFonts w:hint="eastAsia"/>
          <w:sz w:val="24"/>
        </w:rPr>
        <w:t>过程</w:t>
      </w:r>
      <w:r>
        <w:rPr>
          <w:sz w:val="24"/>
        </w:rPr>
        <w:t>，</w:t>
      </w:r>
      <w:r>
        <w:rPr>
          <w:rFonts w:hint="eastAsia"/>
          <w:sz w:val="24"/>
        </w:rPr>
        <w:t>因此</w:t>
      </w:r>
      <w:r>
        <w:rPr>
          <w:sz w:val="24"/>
        </w:rPr>
        <w:t>可以确保筛除</w:t>
      </w:r>
      <w:r>
        <w:rPr>
          <w:rFonts w:hint="eastAsia"/>
          <w:sz w:val="24"/>
        </w:rPr>
        <w:t>影响区</w:t>
      </w:r>
      <w:r>
        <w:rPr>
          <w:sz w:val="24"/>
        </w:rPr>
        <w:t>点云数据后的误差</w:t>
      </w:r>
      <w:r>
        <w:rPr>
          <w:rFonts w:hint="eastAsia"/>
          <w:sz w:val="24"/>
        </w:rPr>
        <w:t>特征</w:t>
      </w:r>
      <w:r>
        <w:rPr>
          <w:sz w:val="24"/>
        </w:rPr>
        <w:t>量</w:t>
      </w:r>
      <w:r>
        <w:rPr>
          <w:rFonts w:hint="eastAsia"/>
          <w:sz w:val="24"/>
        </w:rPr>
        <w:t>在对应</w:t>
      </w:r>
      <w:r>
        <w:rPr>
          <w:sz w:val="24"/>
        </w:rPr>
        <w:t>厚度下依旧</w:t>
      </w:r>
      <w:r>
        <w:rPr>
          <w:rFonts w:hint="eastAsia"/>
          <w:sz w:val="24"/>
        </w:rPr>
        <w:t>准确</w:t>
      </w:r>
      <w:r>
        <w:rPr>
          <w:sz w:val="24"/>
        </w:rPr>
        <w:t>有效。</w:t>
      </w:r>
      <w:r>
        <w:rPr>
          <w:rFonts w:hint="eastAsia"/>
          <w:sz w:val="24"/>
        </w:rPr>
        <w:t>采用数据分析软件将水压力、磨料流量、材料厚度、切割头进给速度作为自变量，分别构建切缝后拖量和上下</w:t>
      </w:r>
      <w:r>
        <w:rPr>
          <w:sz w:val="24"/>
        </w:rPr>
        <w:t>切缝宽度差</w:t>
      </w:r>
      <w:r>
        <w:rPr>
          <w:rFonts w:hint="eastAsia"/>
          <w:sz w:val="24"/>
        </w:rPr>
        <w:t>的数学模型。</w:t>
      </w:r>
    </w:p>
    <w:p>
      <w:pPr>
        <w:pStyle w:val="22"/>
        <w:spacing w:before="0" w:after="0" w:line="360" w:lineRule="auto"/>
        <w:ind w:firstLine="480" w:firstLineChars="200"/>
        <w:rPr>
          <w:rFonts w:ascii="Times New Roman" w:hAnsi="Times New Roman"/>
          <w:lang w:eastAsia="zh-CN"/>
        </w:rPr>
      </w:pPr>
      <w:r>
        <w:rPr>
          <w:rFonts w:ascii="Times New Roman" w:hAnsi="Times New Roman"/>
          <w:lang w:eastAsia="zh-CN"/>
        </w:rPr>
        <w:t>通过</w:t>
      </w:r>
      <w:r>
        <w:rPr>
          <w:rFonts w:hint="eastAsia" w:ascii="Times New Roman" w:hAnsi="Times New Roman"/>
          <w:lang w:eastAsia="zh-CN"/>
        </w:rPr>
        <w:t>多元回归</w:t>
      </w:r>
      <w:r>
        <w:rPr>
          <w:rFonts w:ascii="Times New Roman" w:hAnsi="Times New Roman"/>
          <w:lang w:eastAsia="zh-CN"/>
        </w:rPr>
        <w:t>拟合，</w:t>
      </w:r>
      <w:r>
        <w:rPr>
          <w:rFonts w:hint="eastAsia" w:ascii="Times New Roman" w:hAnsi="Times New Roman"/>
          <w:lang w:eastAsia="zh-CN"/>
        </w:rPr>
        <w:t>得到</w:t>
      </w:r>
      <w:r>
        <w:rPr>
          <w:rFonts w:ascii="Times New Roman" w:hAnsi="Times New Roman"/>
          <w:lang w:eastAsia="zh-CN"/>
        </w:rPr>
        <w:t>后拖量与水压、磨料流量、材料厚度、切割头进给速度</w:t>
      </w:r>
      <w:r>
        <w:rPr>
          <w:rFonts w:hint="eastAsia" w:ascii="Times New Roman" w:hAnsi="Times New Roman"/>
          <w:lang w:eastAsia="zh-CN"/>
        </w:rPr>
        <w:t>的数学</w:t>
      </w:r>
      <w:r>
        <w:rPr>
          <w:rFonts w:ascii="Times New Roman" w:hAnsi="Times New Roman"/>
          <w:lang w:eastAsia="zh-CN"/>
        </w:rPr>
        <w:t>模型如下式所示：</w:t>
      </w:r>
    </w:p>
    <w:p>
      <w:pPr>
        <w:pStyle w:val="22"/>
        <w:spacing w:before="0" w:after="0" w:line="360" w:lineRule="auto"/>
        <w:ind w:firstLine="480" w:firstLineChars="200"/>
        <w:rPr>
          <w:rFonts w:ascii="Times New Roman" w:hAnsi="Times New Roman"/>
          <w:lang w:eastAsia="zh-CN"/>
        </w:rPr>
      </w:pPr>
    </w:p>
    <w:p>
      <w:pPr>
        <w:pStyle w:val="6"/>
        <w:wordWrap w:val="0"/>
        <w:spacing w:line="360" w:lineRule="auto"/>
        <w:ind w:firstLine="480" w:firstLineChars="200"/>
        <w:jc w:val="right"/>
        <w:rPr>
          <w:rFonts w:hint="default" w:eastAsia="宋体"/>
          <w:sz w:val="24"/>
          <w:szCs w:val="24"/>
          <w:lang w:val="en-US" w:eastAsia="zh-CN"/>
        </w:rPr>
      </w:pPr>
      <m:oMath>
        <m:r>
          <m:rPr/>
          <w:rPr>
            <w:rFonts w:ascii="Cambria Math" w:hAnsi="Cambria Math"/>
            <w:sz w:val="24"/>
            <w:szCs w:val="24"/>
          </w:rPr>
          <m:t>J=0.42356</m:t>
        </m:r>
        <m:sSubSup>
          <m:sSubSupPr>
            <m:ctrlPr>
              <w:rPr>
                <w:rFonts w:ascii="Cambria Math" w:hAnsi="Cambria Math"/>
                <w:sz w:val="24"/>
                <w:szCs w:val="24"/>
              </w:rPr>
            </m:ctrlPr>
          </m:sSubSupPr>
          <m:e>
            <m:r>
              <m:rPr/>
              <w:rPr>
                <w:rFonts w:ascii="Cambria Math" w:hAnsi="Cambria Math"/>
                <w:sz w:val="24"/>
                <w:szCs w:val="24"/>
              </w:rPr>
              <m:t>P</m:t>
            </m:r>
            <m:ctrlPr>
              <w:rPr>
                <w:rFonts w:ascii="Cambria Math" w:hAnsi="Cambria Math"/>
                <w:sz w:val="24"/>
                <w:szCs w:val="24"/>
              </w:rPr>
            </m:ctrlPr>
          </m:e>
          <m:sub>
            <m:r>
              <m:rPr/>
              <w:rPr>
                <w:rFonts w:ascii="Cambria Math" w:hAnsi="Cambria Math"/>
                <w:sz w:val="24"/>
                <w:szCs w:val="24"/>
              </w:rPr>
              <m:t>w</m:t>
            </m:r>
            <m:ctrlPr>
              <w:rPr>
                <w:rFonts w:ascii="Cambria Math" w:hAnsi="Cambria Math"/>
                <w:sz w:val="24"/>
                <w:szCs w:val="24"/>
              </w:rPr>
            </m:ctrlPr>
          </m:sub>
          <m:sup>
            <m:r>
              <m:rPr/>
              <w:rPr>
                <w:rFonts w:ascii="Cambria Math" w:hAnsi="Cambria Math"/>
                <w:sz w:val="24"/>
                <w:szCs w:val="24"/>
              </w:rPr>
              <m:t>−1.34371</m:t>
            </m:r>
            <m:ctrlPr>
              <w:rPr>
                <w:rFonts w:ascii="Cambria Math" w:hAnsi="Cambria Math"/>
                <w:sz w:val="24"/>
                <w:szCs w:val="24"/>
              </w:rPr>
            </m:ctrlPr>
          </m:sup>
        </m:sSubSup>
        <m:sSup>
          <m:sSupPr>
            <m:ctrlPr>
              <w:rPr>
                <w:rFonts w:ascii="Cambria Math" w:hAnsi="Cambria Math"/>
                <w:sz w:val="24"/>
                <w:szCs w:val="24"/>
              </w:rPr>
            </m:ctrlPr>
          </m:sSupPr>
          <m:e>
            <m:acc>
              <m:accPr>
                <m:chr m:val="̇"/>
                <m:ctrlPr>
                  <w:rPr>
                    <w:rFonts w:ascii="Cambria Math" w:hAnsi="Cambria Math"/>
                    <w:sz w:val="24"/>
                    <w:szCs w:val="24"/>
                  </w:rPr>
                </m:ctrlPr>
              </m:accPr>
              <m:e>
                <m:r>
                  <m:rPr/>
                  <w:rPr>
                    <w:rFonts w:ascii="Cambria Math" w:hAnsi="Cambria Math"/>
                    <w:sz w:val="24"/>
                    <w:szCs w:val="24"/>
                  </w:rPr>
                  <m:t>m</m:t>
                </m:r>
                <m:ctrlPr>
                  <w:rPr>
                    <w:rFonts w:ascii="Cambria Math" w:hAnsi="Cambria Math"/>
                    <w:sz w:val="24"/>
                    <w:szCs w:val="24"/>
                  </w:rPr>
                </m:ctrlPr>
              </m:e>
            </m:acc>
            <m:ctrlPr>
              <w:rPr>
                <w:rFonts w:ascii="Cambria Math" w:hAnsi="Cambria Math"/>
                <w:sz w:val="24"/>
                <w:szCs w:val="24"/>
              </w:rPr>
            </m:ctrlPr>
          </m:e>
          <m:sup>
            <m:r>
              <m:rPr/>
              <w:rPr>
                <w:rFonts w:ascii="Cambria Math" w:hAnsi="Cambria Math"/>
                <w:sz w:val="24"/>
                <w:szCs w:val="24"/>
              </w:rPr>
              <m:t>−0.31111</m:t>
            </m:r>
            <m:ctrlPr>
              <w:rPr>
                <w:rFonts w:ascii="Cambria Math" w:hAnsi="Cambria Math"/>
                <w:sz w:val="24"/>
                <w:szCs w:val="24"/>
              </w:rPr>
            </m:ctrlPr>
          </m:sup>
        </m:sSup>
        <m:sSup>
          <m:sSupPr>
            <m:ctrlPr>
              <w:rPr>
                <w:rFonts w:ascii="Cambria Math" w:hAnsi="Cambria Math"/>
                <w:sz w:val="24"/>
                <w:szCs w:val="24"/>
              </w:rPr>
            </m:ctrlPr>
          </m:sSupPr>
          <m:e>
            <m:r>
              <m:rPr/>
              <w:rPr>
                <w:rFonts w:ascii="Cambria Math" w:hAnsi="Cambria Math"/>
                <w:sz w:val="24"/>
                <w:szCs w:val="24"/>
              </w:rPr>
              <m:t>H</m:t>
            </m:r>
            <m:ctrlPr>
              <w:rPr>
                <w:rFonts w:ascii="Cambria Math" w:hAnsi="Cambria Math"/>
                <w:sz w:val="24"/>
                <w:szCs w:val="24"/>
              </w:rPr>
            </m:ctrlPr>
          </m:e>
          <m:sup>
            <m:r>
              <m:rPr/>
              <w:rPr>
                <w:rFonts w:ascii="Cambria Math" w:hAnsi="Cambria Math"/>
                <w:sz w:val="24"/>
                <w:szCs w:val="24"/>
              </w:rPr>
              <m:t>1.92511</m:t>
            </m:r>
            <m:ctrlPr>
              <w:rPr>
                <w:rFonts w:ascii="Cambria Math" w:hAnsi="Cambria Math"/>
                <w:sz w:val="24"/>
                <w:szCs w:val="24"/>
              </w:rPr>
            </m:ctrlPr>
          </m:sup>
        </m:sSup>
        <m:sSup>
          <m:sSupPr>
            <m:ctrlPr>
              <w:rPr>
                <w:rFonts w:ascii="Cambria Math" w:hAnsi="Cambria Math"/>
                <w:sz w:val="24"/>
                <w:szCs w:val="24"/>
              </w:rPr>
            </m:ctrlPr>
          </m:sSupPr>
          <m:e>
            <m:r>
              <m:rPr/>
              <w:rPr>
                <w:rFonts w:ascii="Cambria Math" w:hAnsi="Cambria Math"/>
                <w:sz w:val="24"/>
                <w:szCs w:val="24"/>
              </w:rPr>
              <m:t>u</m:t>
            </m:r>
            <m:ctrlPr>
              <w:rPr>
                <w:rFonts w:ascii="Cambria Math" w:hAnsi="Cambria Math"/>
                <w:sz w:val="24"/>
                <w:szCs w:val="24"/>
              </w:rPr>
            </m:ctrlPr>
          </m:e>
          <m:sup>
            <m:r>
              <m:rPr/>
              <w:rPr>
                <w:rFonts w:ascii="Cambria Math" w:hAnsi="Cambria Math"/>
                <w:sz w:val="24"/>
                <w:szCs w:val="24"/>
              </w:rPr>
              <m:t>0.84086</m:t>
            </m:r>
            <m:ctrlPr>
              <w:rPr>
                <w:rFonts w:ascii="Cambria Math" w:hAnsi="Cambria Math"/>
                <w:sz w:val="24"/>
                <w:szCs w:val="24"/>
              </w:rPr>
            </m:ctrlPr>
          </m:sup>
        </m:sSup>
      </m:oMath>
      <w:r>
        <w:rPr>
          <w:rFonts w:hint="eastAsia" w:ascii="Cambria Math" w:hAnsi="Cambria Math"/>
          <w:i w:val="0"/>
          <w:sz w:val="24"/>
          <w:szCs w:val="24"/>
          <w:lang w:val="en-US" w:eastAsia="zh-CN"/>
        </w:rPr>
        <w:t xml:space="preserve"> </w:t>
      </w:r>
      <w:r>
        <w:rPr>
          <w:rFonts w:hint="default" w:ascii="Cambria Math" w:hAnsi="Cambria Math"/>
          <w:i w:val="0"/>
          <w:sz w:val="24"/>
          <w:szCs w:val="24"/>
          <w:lang w:val="en-US" w:eastAsia="zh-CN"/>
        </w:rPr>
        <w:t xml:space="preserve">         (5.1)</w:t>
      </w:r>
    </w:p>
    <w:p>
      <w:pPr>
        <w:pStyle w:val="22"/>
        <w:spacing w:line="360" w:lineRule="auto"/>
        <w:ind w:firstLine="480" w:firstLineChars="200"/>
        <w:rPr>
          <w:rFonts w:ascii="Times New Roman" w:hAnsi="Times New Roman"/>
          <w:lang w:eastAsia="zh-CN"/>
        </w:rPr>
      </w:pPr>
      <w:r>
        <w:rPr>
          <w:rFonts w:ascii="Times New Roman" w:hAnsi="Times New Roman"/>
          <w:lang w:eastAsia="zh-CN"/>
        </w:rPr>
        <w:t>其中</w:t>
      </w:r>
      <m:oMath>
        <m:r>
          <m:rPr/>
          <w:rPr>
            <w:rFonts w:ascii="Cambria Math" w:hAnsi="Cambria Math"/>
            <w:lang w:eastAsia="zh-CN"/>
          </w:rPr>
          <m:t>J</m:t>
        </m:r>
      </m:oMath>
      <w:r>
        <w:rPr>
          <w:rFonts w:ascii="Times New Roman" w:hAnsi="Times New Roman"/>
          <w:lang w:eastAsia="zh-CN"/>
        </w:rPr>
        <w:t>为后拖量</w:t>
      </w:r>
      <w:r>
        <w:rPr>
          <w:rFonts w:hint="eastAsia" w:ascii="Times New Roman" w:hAnsi="Times New Roman"/>
          <w:lang w:eastAsia="zh-CN"/>
        </w:rPr>
        <w:t>，单位m</w:t>
      </w:r>
      <w:r>
        <w:rPr>
          <w:rFonts w:ascii="Times New Roman" w:hAnsi="Times New Roman"/>
          <w:lang w:eastAsia="zh-CN"/>
        </w:rPr>
        <w:t xml:space="preserve">m， </w:t>
      </w:r>
      <m:oMath>
        <m:sSub>
          <m:sSubPr>
            <m:ctrlPr>
              <w:rPr>
                <w:rFonts w:ascii="Cambria Math" w:hAnsi="Cambria Math"/>
              </w:rPr>
            </m:ctrlPr>
          </m:sSubPr>
          <m:e>
            <m:r>
              <m:rPr/>
              <w:rPr>
                <w:rFonts w:ascii="Cambria Math" w:hAnsi="Cambria Math"/>
                <w:lang w:eastAsia="zh-CN"/>
              </w:rPr>
              <m:t>P</m:t>
            </m:r>
            <m:ctrlPr>
              <w:rPr>
                <w:rFonts w:ascii="Cambria Math" w:hAnsi="Cambria Math"/>
              </w:rPr>
            </m:ctrlPr>
          </m:e>
          <m:sub>
            <m:r>
              <m:rPr/>
              <w:rPr>
                <w:rFonts w:ascii="Cambria Math" w:hAnsi="Cambria Math"/>
                <w:lang w:eastAsia="zh-CN"/>
              </w:rPr>
              <m:t>w</m:t>
            </m:r>
            <m:ctrlPr>
              <w:rPr>
                <w:rFonts w:ascii="Cambria Math" w:hAnsi="Cambria Math"/>
              </w:rPr>
            </m:ctrlPr>
          </m:sub>
        </m:sSub>
      </m:oMath>
      <w:r>
        <w:rPr>
          <w:rFonts w:ascii="Times New Roman" w:hAnsi="Times New Roman"/>
          <w:lang w:eastAsia="zh-CN"/>
        </w:rPr>
        <w:t>为水的压力</w:t>
      </w:r>
      <w:r>
        <w:rPr>
          <w:rFonts w:hint="eastAsia" w:ascii="Times New Roman" w:hAnsi="Times New Roman"/>
          <w:lang w:eastAsia="zh-CN"/>
        </w:rPr>
        <w:t>，单位M</w:t>
      </w:r>
      <w:r>
        <w:rPr>
          <w:rFonts w:ascii="Times New Roman" w:hAnsi="Times New Roman"/>
          <w:lang w:eastAsia="zh-CN"/>
        </w:rPr>
        <w:t xml:space="preserve">Pa， </w:t>
      </w:r>
      <m:oMath>
        <m:acc>
          <m:accPr>
            <m:chr m:val="̇"/>
            <m:ctrlPr>
              <w:rPr>
                <w:rFonts w:ascii="Cambria Math" w:hAnsi="Cambria Math"/>
              </w:rPr>
            </m:ctrlPr>
          </m:accPr>
          <m:e>
            <m:r>
              <m:rPr/>
              <w:rPr>
                <w:rFonts w:ascii="Cambria Math" w:hAnsi="Cambria Math"/>
                <w:lang w:eastAsia="zh-CN"/>
              </w:rPr>
              <m:t>m</m:t>
            </m:r>
            <m:ctrlPr>
              <w:rPr>
                <w:rFonts w:ascii="Cambria Math" w:hAnsi="Cambria Math"/>
              </w:rPr>
            </m:ctrlPr>
          </m:e>
        </m:acc>
      </m:oMath>
      <w:r>
        <w:rPr>
          <w:rFonts w:ascii="Times New Roman" w:hAnsi="Times New Roman"/>
          <w:lang w:eastAsia="zh-CN"/>
        </w:rPr>
        <w:t>为磨料流量</w:t>
      </w:r>
      <w:r>
        <w:rPr>
          <w:rFonts w:hint="eastAsia" w:ascii="Times New Roman" w:hAnsi="Times New Roman"/>
          <w:lang w:eastAsia="zh-CN"/>
        </w:rPr>
        <w:t>，单位k</w:t>
      </w:r>
      <w:r>
        <w:rPr>
          <w:rFonts w:ascii="Times New Roman" w:hAnsi="Times New Roman"/>
          <w:lang w:eastAsia="zh-CN"/>
        </w:rPr>
        <w:t xml:space="preserve">g/min， </w:t>
      </w:r>
      <m:oMath>
        <m:r>
          <m:rPr/>
          <w:rPr>
            <w:rFonts w:ascii="Cambria Math" w:hAnsi="Cambria Math"/>
            <w:lang w:eastAsia="zh-CN"/>
          </w:rPr>
          <m:t>H</m:t>
        </m:r>
      </m:oMath>
      <w:r>
        <w:rPr>
          <w:rFonts w:ascii="Times New Roman" w:hAnsi="Times New Roman"/>
          <w:lang w:eastAsia="zh-CN"/>
        </w:rPr>
        <w:t>为材料厚度</w:t>
      </w:r>
      <w:r>
        <w:rPr>
          <w:rFonts w:hint="eastAsia" w:ascii="Times New Roman" w:hAnsi="Times New Roman"/>
          <w:lang w:eastAsia="zh-CN"/>
        </w:rPr>
        <w:t>，单位mm</w:t>
      </w:r>
      <w:r>
        <w:rPr>
          <w:rFonts w:ascii="Times New Roman" w:hAnsi="Times New Roman"/>
          <w:lang w:eastAsia="zh-CN"/>
        </w:rPr>
        <w:t>，</w:t>
      </w:r>
      <m:oMath>
        <m:r>
          <m:rPr/>
          <w:rPr>
            <w:rFonts w:ascii="Cambria Math" w:hAnsi="Cambria Math"/>
            <w:lang w:eastAsia="zh-CN"/>
          </w:rPr>
          <m:t>u</m:t>
        </m:r>
      </m:oMath>
      <w:r>
        <w:rPr>
          <w:rFonts w:ascii="Times New Roman" w:hAnsi="Times New Roman"/>
          <w:lang w:eastAsia="zh-CN"/>
        </w:rPr>
        <w:t>为切割头的进给速度</w:t>
      </w:r>
      <w:r>
        <w:rPr>
          <w:rFonts w:hint="eastAsia" w:ascii="Times New Roman" w:hAnsi="Times New Roman"/>
          <w:lang w:eastAsia="zh-CN"/>
        </w:rPr>
        <w:t>，单位m</w:t>
      </w:r>
      <w:r>
        <w:rPr>
          <w:rFonts w:ascii="Times New Roman" w:hAnsi="Times New Roman"/>
          <w:lang w:eastAsia="zh-CN"/>
        </w:rPr>
        <w:t>m/min。</w:t>
      </w:r>
    </w:p>
    <w:p>
      <w:pPr>
        <w:spacing w:line="360" w:lineRule="auto"/>
        <w:ind w:firstLine="480" w:firstLineChars="200"/>
        <w:rPr>
          <w:rFonts w:hint="eastAsia"/>
          <w:color w:val="auto"/>
          <w:sz w:val="24"/>
          <w:u w:val="none"/>
        </w:rPr>
      </w:pPr>
      <w:r>
        <w:rPr>
          <w:rFonts w:hint="eastAsia"/>
          <w:color w:val="auto"/>
          <w:sz w:val="24"/>
          <w:u w:val="none"/>
        </w:rPr>
        <w:t>回归模型的判定系数</w:t>
      </w:r>
      <w:r>
        <w:rPr>
          <w:color w:val="auto"/>
          <w:sz w:val="24"/>
          <w:u w:val="none"/>
        </w:rPr>
        <w:t>R2 = 0.96644761 &gt; 0.95</w:t>
      </w:r>
      <w:r>
        <w:rPr>
          <w:rFonts w:hint="eastAsia"/>
          <w:color w:val="auto"/>
          <w:sz w:val="24"/>
          <w:u w:val="none"/>
        </w:rPr>
        <w:t>，说明该回归模型的拟合</w:t>
      </w:r>
      <w:r>
        <w:rPr>
          <w:rFonts w:hint="eastAsia"/>
          <w:color w:val="auto"/>
          <w:sz w:val="24"/>
          <w:u w:val="none"/>
          <w:lang w:val="en-US" w:eastAsia="zh-CN"/>
        </w:rPr>
        <w:t>结果</w:t>
      </w:r>
      <w:r>
        <w:rPr>
          <w:rFonts w:hint="eastAsia"/>
          <w:color w:val="auto"/>
          <w:sz w:val="24"/>
          <w:u w:val="none"/>
        </w:rPr>
        <w:t>很好。另一方面，其残差正态概率分布图中的散点主要分布在一条直线上，如图</w:t>
      </w:r>
      <w:r>
        <w:rPr>
          <w:sz w:val="24"/>
        </w:rPr>
        <w:t>5.12</w:t>
      </w:r>
      <w:r>
        <w:rPr>
          <w:rFonts w:hint="eastAsia"/>
          <w:color w:val="auto"/>
          <w:sz w:val="24"/>
          <w:u w:val="none"/>
        </w:rPr>
        <w:t>所示，说明该回归模型的误差项是一个服从正态分布的</w:t>
      </w:r>
      <w:r>
        <w:rPr>
          <w:rFonts w:hint="eastAsia"/>
          <w:color w:val="auto"/>
          <w:sz w:val="24"/>
          <w:u w:val="none"/>
          <w:lang w:val="en-US" w:eastAsia="zh-CN"/>
        </w:rPr>
        <w:t>独立</w:t>
      </w:r>
      <w:r>
        <w:rPr>
          <w:rFonts w:hint="eastAsia"/>
          <w:color w:val="auto"/>
          <w:sz w:val="24"/>
          <w:u w:val="none"/>
        </w:rPr>
        <w:t>随机变量，进一步肯定了回归模型中因变量与自变量之间的相关关系。</w:t>
      </w:r>
    </w:p>
    <w:p>
      <w:pPr>
        <w:spacing w:line="360" w:lineRule="auto"/>
        <w:ind w:firstLine="480" w:firstLineChars="200"/>
        <w:rPr>
          <w:rFonts w:hint="eastAsia"/>
          <w:color w:val="auto"/>
          <w:sz w:val="24"/>
          <w:u w:val="none"/>
        </w:rPr>
      </w:pPr>
    </w:p>
    <w:p>
      <w:pPr>
        <w:pStyle w:val="26"/>
        <w:spacing w:line="360" w:lineRule="auto"/>
        <w:ind w:firstLine="480" w:firstLineChars="200"/>
        <w:jc w:val="center"/>
      </w:pPr>
      <w:r>
        <w:rPr>
          <w:rFonts w:ascii="Times New Roman" w:hAnsi="Times New Roman"/>
          <w:lang w:eastAsia="zh-CN"/>
        </w:rPr>
        <w:drawing>
          <wp:inline distT="0" distB="0" distL="0" distR="0">
            <wp:extent cx="4423410" cy="3314065"/>
            <wp:effectExtent l="0" t="0" r="15240" b="635"/>
            <wp:docPr id="4" name="Picture" descr="C:\Users\windr\Desktop\图片11.png图片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C:\Users\windr\Desktop\图片11.png图片11"/>
                    <pic:cNvPicPr>
                      <a:picLocks noChangeAspect="1" noChangeArrowheads="1"/>
                    </pic:cNvPicPr>
                  </pic:nvPicPr>
                  <pic:blipFill>
                    <a:blip r:embed="rId139"/>
                    <a:srcRect/>
                    <a:stretch>
                      <a:fillRect/>
                    </a:stretch>
                  </pic:blipFill>
                  <pic:spPr>
                    <a:xfrm>
                      <a:off x="0" y="0"/>
                      <a:ext cx="4426942" cy="3314065"/>
                    </a:xfrm>
                    <a:prstGeom prst="rect">
                      <a:avLst/>
                    </a:prstGeom>
                    <a:noFill/>
                    <a:ln w="9525">
                      <a:noFill/>
                    </a:ln>
                  </pic:spPr>
                </pic:pic>
              </a:graphicData>
            </a:graphic>
          </wp:inline>
        </w:drawing>
      </w:r>
    </w:p>
    <w:p>
      <w:pPr>
        <w:spacing w:line="360" w:lineRule="auto"/>
        <w:jc w:val="center"/>
        <w:rPr>
          <w:rFonts w:ascii="宋体" w:hAnsi="宋体" w:cs="宋体"/>
          <w:szCs w:val="21"/>
        </w:rPr>
      </w:pPr>
      <w:r>
        <w:rPr>
          <w:rFonts w:hint="eastAsia" w:ascii="宋体" w:hAnsi="宋体" w:cs="宋体"/>
          <w:szCs w:val="21"/>
        </w:rPr>
        <w:t>图</w:t>
      </w:r>
      <w:r>
        <w:rPr>
          <w:rFonts w:ascii="宋体" w:hAnsi="宋体" w:cs="宋体"/>
          <w:szCs w:val="21"/>
        </w:rPr>
        <w:t xml:space="preserve"> </w:t>
      </w:r>
      <w:r>
        <w:rPr>
          <w:rFonts w:ascii="Times New Roman" w:hAnsi="Times New Roman" w:cs="Times New Roman"/>
          <w:szCs w:val="21"/>
        </w:rPr>
        <w:t xml:space="preserve">5.12 </w:t>
      </w:r>
      <w:r>
        <w:rPr>
          <w:rFonts w:hint="eastAsia" w:cs="Times New Roman"/>
          <w:szCs w:val="21"/>
          <w:lang w:val="en-US" w:eastAsia="zh-CN"/>
        </w:rPr>
        <w:t xml:space="preserve"> </w:t>
      </w:r>
      <w:r>
        <w:rPr>
          <w:rFonts w:hint="eastAsia" w:ascii="宋体" w:hAnsi="宋体" w:cs="宋体"/>
          <w:szCs w:val="21"/>
        </w:rPr>
        <w:t>后拖量回归模型的残差正态概率分布图</w:t>
      </w:r>
    </w:p>
    <w:p>
      <w:pPr>
        <w:pStyle w:val="6"/>
        <w:spacing w:line="360" w:lineRule="auto"/>
        <w:ind w:firstLine="480" w:firstLineChars="200"/>
        <w:rPr>
          <w:sz w:val="24"/>
          <w:szCs w:val="24"/>
        </w:rPr>
      </w:pPr>
    </w:p>
    <w:p>
      <w:pPr>
        <w:pStyle w:val="6"/>
        <w:spacing w:line="360" w:lineRule="auto"/>
        <w:ind w:firstLine="480" w:firstLineChars="200"/>
        <w:rPr>
          <w:i/>
          <w:color w:val="auto"/>
        </w:rPr>
      </w:pPr>
      <w:r>
        <w:rPr>
          <w:rFonts w:hint="eastAsia"/>
          <w:sz w:val="24"/>
          <w:szCs w:val="24"/>
        </w:rPr>
        <w:t>通过多元回归拟合，上下切缝宽度差</w:t>
      </w:r>
      <w:r>
        <w:rPr>
          <w:rFonts w:hint="eastAsia"/>
          <w:color w:val="auto"/>
          <w:sz w:val="24"/>
          <w:szCs w:val="24"/>
          <w:u w:val="none"/>
          <w:lang w:val="en-US" w:eastAsia="zh-CN"/>
        </w:rPr>
        <w:t>与水压</w:t>
      </w:r>
      <w:r>
        <w:rPr>
          <w:rFonts w:hint="eastAsia"/>
          <w:color w:val="auto"/>
          <w:sz w:val="24"/>
          <w:szCs w:val="24"/>
          <w:u w:val="none"/>
        </w:rPr>
        <w:t>、磨料流量、材料厚度、切割头进给速度存在相关关系，其回归模型如下式所示：</w:t>
      </w:r>
    </w:p>
    <w:p>
      <w:pPr>
        <w:wordWrap w:val="0"/>
        <w:spacing w:line="360" w:lineRule="auto"/>
        <w:ind w:firstLine="480" w:firstLineChars="200"/>
        <w:jc w:val="right"/>
        <w:rPr>
          <w:rFonts w:hint="default"/>
          <w:i w:val="0"/>
          <w:iCs/>
          <w:color w:val="FF0000"/>
          <w:sz w:val="24"/>
          <w:szCs w:val="24"/>
          <w:lang w:val="en-US"/>
        </w:rPr>
      </w:pPr>
      <m:oMath>
        <m:r>
          <m:rPr/>
          <w:rPr>
            <w:rFonts w:ascii="Cambria Math" w:hAnsi="Cambria Math"/>
            <w:sz w:val="24"/>
            <w:szCs w:val="24"/>
          </w:rPr>
          <m:t>T=</m:t>
        </m:r>
        <m:f>
          <m:fPr>
            <m:ctrlPr>
              <w:rPr>
                <w:rFonts w:ascii="Cambria Math" w:hAnsi="Cambria Math"/>
                <w:i/>
                <w:iCs/>
                <w:sz w:val="24"/>
                <w:szCs w:val="24"/>
              </w:rPr>
            </m:ctrlPr>
          </m:fPr>
          <m:num>
            <m:d>
              <m:dPr>
                <m:ctrlPr>
                  <w:rPr>
                    <w:rFonts w:ascii="Cambria Math" w:hAnsi="Cambria Math"/>
                    <w:i/>
                    <w:iCs/>
                    <w:sz w:val="24"/>
                    <w:szCs w:val="24"/>
                  </w:rPr>
                </m:ctrlPr>
              </m:dPr>
              <m:e>
                <m:r>
                  <m:rPr/>
                  <w:rPr>
                    <w:rFonts w:ascii="Cambria Math" w:hAnsi="Cambria Math"/>
                    <w:sz w:val="24"/>
                    <w:szCs w:val="24"/>
                  </w:rPr>
                  <m:t>1.778+0.494H</m:t>
                </m:r>
                <m:ctrlPr>
                  <w:rPr>
                    <w:rFonts w:ascii="Cambria Math" w:hAnsi="Cambria Math"/>
                    <w:i/>
                    <w:iCs/>
                    <w:sz w:val="24"/>
                    <w:szCs w:val="24"/>
                  </w:rPr>
                </m:ctrlPr>
              </m:e>
            </m:d>
            <m:r>
              <m:rPr/>
              <w:rPr>
                <w:rFonts w:ascii="Cambria Math" w:hAnsi="Cambria Math"/>
                <w:sz w:val="24"/>
                <w:szCs w:val="24"/>
              </w:rPr>
              <m:t>×</m:t>
            </m:r>
            <m:d>
              <m:dPr>
                <m:ctrlPr>
                  <w:rPr>
                    <w:rFonts w:ascii="Cambria Math" w:hAnsi="Cambria Math"/>
                    <w:i/>
                    <w:iCs/>
                    <w:sz w:val="24"/>
                    <w:szCs w:val="24"/>
                  </w:rPr>
                </m:ctrlPr>
              </m:dPr>
              <m:e>
                <m:r>
                  <m:rPr/>
                  <w:rPr>
                    <w:rFonts w:ascii="Cambria Math" w:hAnsi="Cambria Math"/>
                    <w:sz w:val="24"/>
                    <w:szCs w:val="24"/>
                  </w:rPr>
                  <m:t>0.23487+0.0151u−</m:t>
                </m:r>
                <m:f>
                  <m:fPr>
                    <m:ctrlPr>
                      <w:rPr>
                        <w:rFonts w:ascii="Cambria Math" w:hAnsi="Cambria Math"/>
                        <w:i/>
                        <w:iCs/>
                        <w:sz w:val="24"/>
                        <w:szCs w:val="24"/>
                      </w:rPr>
                    </m:ctrlPr>
                  </m:fPr>
                  <m:num>
                    <m:r>
                      <m:rPr/>
                      <w:rPr>
                        <w:rFonts w:ascii="Cambria Math" w:hAnsi="Cambria Math"/>
                        <w:sz w:val="24"/>
                        <w:szCs w:val="24"/>
                      </w:rPr>
                      <m:t>79.9269</m:t>
                    </m:r>
                    <m:ctrlPr>
                      <w:rPr>
                        <w:rFonts w:ascii="Cambria Math" w:hAnsi="Cambria Math"/>
                        <w:i/>
                        <w:iCs/>
                        <w:sz w:val="24"/>
                        <w:szCs w:val="24"/>
                      </w:rPr>
                    </m:ctrlPr>
                  </m:num>
                  <m:den>
                    <m:r>
                      <m:rPr/>
                      <w:rPr>
                        <w:rFonts w:ascii="Cambria Math" w:hAnsi="Cambria Math"/>
                        <w:sz w:val="24"/>
                        <w:szCs w:val="24"/>
                      </w:rPr>
                      <m:t>u∙H</m:t>
                    </m:r>
                    <m:ctrlPr>
                      <w:rPr>
                        <w:rFonts w:ascii="Cambria Math" w:hAnsi="Cambria Math"/>
                        <w:i/>
                        <w:iCs/>
                        <w:sz w:val="24"/>
                        <w:szCs w:val="24"/>
                      </w:rPr>
                    </m:ctrlPr>
                  </m:den>
                </m:f>
                <m:r>
                  <m:rPr/>
                  <w:rPr>
                    <w:rFonts w:ascii="Cambria Math" w:hAnsi="Cambria Math"/>
                    <w:sz w:val="24"/>
                    <w:szCs w:val="24"/>
                  </w:rPr>
                  <m:t>+0.00035u∙H</m:t>
                </m:r>
                <m:ctrlPr>
                  <w:rPr>
                    <w:rFonts w:ascii="Cambria Math" w:hAnsi="Cambria Math"/>
                    <w:i/>
                    <w:iCs/>
                    <w:sz w:val="24"/>
                    <w:szCs w:val="24"/>
                  </w:rPr>
                </m:ctrlPr>
              </m:e>
            </m:d>
            <m:ctrlPr>
              <w:rPr>
                <w:rFonts w:ascii="Cambria Math" w:hAnsi="Cambria Math"/>
                <w:i/>
                <w:iCs/>
                <w:sz w:val="24"/>
                <w:szCs w:val="24"/>
              </w:rPr>
            </m:ctrlPr>
          </m:num>
          <m:den>
            <m:sSub>
              <m:sSubPr>
                <m:ctrlPr>
                  <w:rPr>
                    <w:rFonts w:ascii="Cambria Math" w:hAnsi="Cambria Math"/>
                    <w:i/>
                    <w:iCs/>
                    <w:sz w:val="24"/>
                    <w:szCs w:val="24"/>
                  </w:rPr>
                </m:ctrlPr>
              </m:sSubPr>
              <m:e>
                <m:r>
                  <m:rPr/>
                  <w:rPr>
                    <w:rFonts w:ascii="Cambria Math" w:hAnsi="Cambria Math"/>
                    <w:sz w:val="24"/>
                    <w:szCs w:val="24"/>
                  </w:rPr>
                  <m:t>P</m:t>
                </m:r>
                <m:ctrlPr>
                  <w:rPr>
                    <w:rFonts w:ascii="Cambria Math" w:hAnsi="Cambria Math"/>
                    <w:i/>
                    <w:iCs/>
                    <w:sz w:val="24"/>
                    <w:szCs w:val="24"/>
                  </w:rPr>
                </m:ctrlPr>
              </m:e>
              <m:sub>
                <m:r>
                  <m:rPr/>
                  <w:rPr>
                    <w:rFonts w:ascii="Cambria Math" w:hAnsi="Cambria Math"/>
                    <w:sz w:val="24"/>
                    <w:szCs w:val="24"/>
                  </w:rPr>
                  <m:t>w</m:t>
                </m:r>
                <m:ctrlPr>
                  <w:rPr>
                    <w:rFonts w:ascii="Cambria Math" w:hAnsi="Cambria Math"/>
                    <w:i/>
                    <w:iCs/>
                    <w:sz w:val="24"/>
                    <w:szCs w:val="24"/>
                  </w:rPr>
                </m:ctrlPr>
              </m:sub>
            </m:sSub>
            <m:r>
              <m:rPr/>
              <w:rPr>
                <w:rFonts w:ascii="Cambria Math" w:hAnsi="Cambria Math"/>
                <w:sz w:val="24"/>
                <w:szCs w:val="24"/>
              </w:rPr>
              <m:t>∙</m:t>
            </m:r>
            <m:acc>
              <m:accPr>
                <m:chr m:val="̇"/>
                <m:ctrlPr>
                  <w:rPr>
                    <w:rFonts w:ascii="Cambria Math" w:hAnsi="Cambria Math"/>
                    <w:i/>
                    <w:iCs/>
                    <w:sz w:val="24"/>
                    <w:szCs w:val="24"/>
                  </w:rPr>
                </m:ctrlPr>
              </m:accPr>
              <m:e>
                <m:r>
                  <m:rPr/>
                  <w:rPr>
                    <w:rFonts w:ascii="Cambria Math" w:hAnsi="Cambria Math"/>
                    <w:sz w:val="24"/>
                    <w:szCs w:val="24"/>
                  </w:rPr>
                  <m:t>m</m:t>
                </m:r>
                <m:ctrlPr>
                  <w:rPr>
                    <w:rFonts w:ascii="Cambria Math" w:hAnsi="Cambria Math"/>
                    <w:i/>
                    <w:iCs/>
                    <w:sz w:val="24"/>
                    <w:szCs w:val="24"/>
                  </w:rPr>
                </m:ctrlPr>
              </m:e>
            </m:acc>
            <m:ctrlPr>
              <w:rPr>
                <w:rFonts w:ascii="Cambria Math" w:hAnsi="Cambria Math"/>
                <w:i/>
                <w:iCs/>
                <w:sz w:val="24"/>
                <w:szCs w:val="24"/>
              </w:rPr>
            </m:ctrlPr>
          </m:den>
        </m:f>
      </m:oMath>
      <w:r>
        <w:rPr>
          <w:rFonts w:hint="default" w:ascii="Cambria Math" w:hAnsi="Cambria Math"/>
          <w:i/>
          <w:sz w:val="24"/>
          <w:szCs w:val="24"/>
          <w:lang w:val="en-US"/>
        </w:rPr>
        <w:t xml:space="preserve">         </w:t>
      </w:r>
      <w:r>
        <w:rPr>
          <w:rFonts w:hint="default" w:ascii="Cambria Math" w:hAnsi="Cambria Math"/>
          <w:i w:val="0"/>
          <w:iCs/>
          <w:sz w:val="24"/>
          <w:szCs w:val="24"/>
          <w:lang w:val="en-US"/>
        </w:rPr>
        <w:t>(5.2)</w:t>
      </w:r>
    </w:p>
    <w:p>
      <w:pPr>
        <w:pStyle w:val="22"/>
        <w:spacing w:line="360" w:lineRule="auto"/>
        <w:ind w:firstLine="480" w:firstLineChars="200"/>
        <w:rPr>
          <w:rFonts w:ascii="Times New Roman" w:hAnsi="Times New Roman"/>
          <w:lang w:eastAsia="zh-CN"/>
        </w:rPr>
      </w:pPr>
      <w:r>
        <w:rPr>
          <w:rFonts w:ascii="Times New Roman" w:hAnsi="Times New Roman"/>
          <w:lang w:eastAsia="zh-CN"/>
        </w:rPr>
        <w:t>其中</w:t>
      </w:r>
      <m:oMath>
        <m:r>
          <m:rPr/>
          <w:rPr>
            <w:rFonts w:ascii="Cambria Math" w:hAnsi="Cambria Math"/>
            <w:lang w:eastAsia="zh-CN"/>
          </w:rPr>
          <m:t>T</m:t>
        </m:r>
      </m:oMath>
      <w:r>
        <w:rPr>
          <w:rFonts w:ascii="Times New Roman" w:hAnsi="Times New Roman"/>
          <w:lang w:eastAsia="zh-CN"/>
        </w:rPr>
        <w:t>为</w:t>
      </w:r>
      <w:r>
        <w:rPr>
          <w:rFonts w:hint="eastAsia" w:ascii="Times New Roman" w:hAnsi="Times New Roman"/>
          <w:lang w:eastAsia="zh-CN"/>
        </w:rPr>
        <w:t>上下切缝宽度差，单位m</w:t>
      </w:r>
      <w:r>
        <w:rPr>
          <w:rFonts w:ascii="Times New Roman" w:hAnsi="Times New Roman"/>
          <w:lang w:eastAsia="zh-CN"/>
        </w:rPr>
        <w:t xml:space="preserve">m， </w:t>
      </w:r>
      <m:oMath>
        <m:sSub>
          <m:sSubPr>
            <m:ctrlPr>
              <w:rPr>
                <w:rFonts w:ascii="Cambria Math" w:hAnsi="Cambria Math"/>
              </w:rPr>
            </m:ctrlPr>
          </m:sSubPr>
          <m:e>
            <m:r>
              <m:rPr/>
              <w:rPr>
                <w:rFonts w:ascii="Cambria Math" w:hAnsi="Cambria Math"/>
                <w:lang w:eastAsia="zh-CN"/>
              </w:rPr>
              <m:t>P</m:t>
            </m:r>
            <m:ctrlPr>
              <w:rPr>
                <w:rFonts w:ascii="Cambria Math" w:hAnsi="Cambria Math"/>
              </w:rPr>
            </m:ctrlPr>
          </m:e>
          <m:sub>
            <m:r>
              <m:rPr/>
              <w:rPr>
                <w:rFonts w:ascii="Cambria Math" w:hAnsi="Cambria Math"/>
                <w:lang w:eastAsia="zh-CN"/>
              </w:rPr>
              <m:t>w</m:t>
            </m:r>
            <m:ctrlPr>
              <w:rPr>
                <w:rFonts w:ascii="Cambria Math" w:hAnsi="Cambria Math"/>
              </w:rPr>
            </m:ctrlPr>
          </m:sub>
        </m:sSub>
      </m:oMath>
      <w:r>
        <w:rPr>
          <w:rFonts w:ascii="Times New Roman" w:hAnsi="Times New Roman"/>
          <w:lang w:eastAsia="zh-CN"/>
        </w:rPr>
        <w:t>为水的压力</w:t>
      </w:r>
      <w:r>
        <w:rPr>
          <w:rFonts w:hint="eastAsia" w:ascii="Times New Roman" w:hAnsi="Times New Roman"/>
          <w:lang w:eastAsia="zh-CN"/>
        </w:rPr>
        <w:t>，单位M</w:t>
      </w:r>
      <w:r>
        <w:rPr>
          <w:rFonts w:ascii="Times New Roman" w:hAnsi="Times New Roman"/>
          <w:lang w:eastAsia="zh-CN"/>
        </w:rPr>
        <w:t xml:space="preserve">Pa， </w:t>
      </w:r>
      <m:oMath>
        <m:acc>
          <m:accPr>
            <m:chr m:val="̇"/>
            <m:ctrlPr>
              <w:rPr>
                <w:rFonts w:ascii="Cambria Math" w:hAnsi="Cambria Math"/>
              </w:rPr>
            </m:ctrlPr>
          </m:accPr>
          <m:e>
            <m:r>
              <m:rPr/>
              <w:rPr>
                <w:rFonts w:ascii="Cambria Math" w:hAnsi="Cambria Math"/>
                <w:lang w:eastAsia="zh-CN"/>
              </w:rPr>
              <m:t>m</m:t>
            </m:r>
            <m:ctrlPr>
              <w:rPr>
                <w:rFonts w:ascii="Cambria Math" w:hAnsi="Cambria Math"/>
              </w:rPr>
            </m:ctrlPr>
          </m:e>
        </m:acc>
      </m:oMath>
      <w:r>
        <w:rPr>
          <w:rFonts w:ascii="Times New Roman" w:hAnsi="Times New Roman"/>
          <w:lang w:eastAsia="zh-CN"/>
        </w:rPr>
        <w:t>为磨料流量</w:t>
      </w:r>
      <w:r>
        <w:rPr>
          <w:rFonts w:hint="eastAsia" w:ascii="Times New Roman" w:hAnsi="Times New Roman"/>
          <w:lang w:eastAsia="zh-CN"/>
        </w:rPr>
        <w:t>，单位k</w:t>
      </w:r>
      <w:r>
        <w:rPr>
          <w:rFonts w:ascii="Times New Roman" w:hAnsi="Times New Roman"/>
          <w:lang w:eastAsia="zh-CN"/>
        </w:rPr>
        <w:t>g/min，</w:t>
      </w:r>
      <m:oMath>
        <m:r>
          <m:rPr/>
          <w:rPr>
            <w:rFonts w:ascii="Cambria Math" w:hAnsi="Cambria Math"/>
            <w:lang w:eastAsia="zh-CN"/>
          </w:rPr>
          <m:t>H</m:t>
        </m:r>
      </m:oMath>
      <w:r>
        <w:rPr>
          <w:rFonts w:ascii="Times New Roman" w:hAnsi="Times New Roman"/>
          <w:lang w:eastAsia="zh-CN"/>
        </w:rPr>
        <w:t>为材料厚度</w:t>
      </w:r>
      <w:r>
        <w:rPr>
          <w:rFonts w:hint="eastAsia" w:ascii="Times New Roman" w:hAnsi="Times New Roman"/>
          <w:lang w:eastAsia="zh-CN"/>
        </w:rPr>
        <w:t>，单位mm</w:t>
      </w:r>
      <w:r>
        <w:rPr>
          <w:rFonts w:ascii="Times New Roman" w:hAnsi="Times New Roman"/>
          <w:lang w:eastAsia="zh-CN"/>
        </w:rPr>
        <w:t>，</w:t>
      </w:r>
      <m:oMath>
        <m:r>
          <m:rPr/>
          <w:rPr>
            <w:rFonts w:ascii="Cambria Math" w:hAnsi="Cambria Math"/>
            <w:lang w:eastAsia="zh-CN"/>
          </w:rPr>
          <m:t>u</m:t>
        </m:r>
      </m:oMath>
      <w:r>
        <w:rPr>
          <w:rFonts w:ascii="Times New Roman" w:hAnsi="Times New Roman"/>
          <w:lang w:eastAsia="zh-CN"/>
        </w:rPr>
        <w:t>为切割头的进给速度</w:t>
      </w:r>
      <w:r>
        <w:rPr>
          <w:rFonts w:hint="eastAsia" w:ascii="Times New Roman" w:hAnsi="Times New Roman"/>
          <w:lang w:eastAsia="zh-CN"/>
        </w:rPr>
        <w:t>，单位m</w:t>
      </w:r>
      <w:r>
        <w:rPr>
          <w:rFonts w:ascii="Times New Roman" w:hAnsi="Times New Roman"/>
          <w:lang w:eastAsia="zh-CN"/>
        </w:rPr>
        <w:t>m/min。</w:t>
      </w:r>
    </w:p>
    <w:p>
      <w:pPr>
        <w:pStyle w:val="6"/>
        <w:rPr>
          <w:lang w:eastAsia="zh-CN"/>
        </w:rPr>
      </w:pPr>
    </w:p>
    <w:p>
      <w:pPr>
        <w:spacing w:line="360" w:lineRule="auto"/>
        <w:ind w:firstLine="420" w:firstLineChars="200"/>
        <w:jc w:val="center"/>
        <w:rPr>
          <w:rFonts w:ascii="宋体" w:hAnsi="宋体" w:cs="宋体"/>
          <w:szCs w:val="21"/>
        </w:rPr>
      </w:pPr>
      <w:r>
        <w:drawing>
          <wp:inline distT="0" distB="0" distL="114300" distR="114300">
            <wp:extent cx="4581525" cy="3438525"/>
            <wp:effectExtent l="0" t="0" r="9525" b="9525"/>
            <wp:docPr id="17" name="图片 17" descr="图片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片12"/>
                    <pic:cNvPicPr>
                      <a:picLocks noChangeAspect="1"/>
                    </pic:cNvPicPr>
                  </pic:nvPicPr>
                  <pic:blipFill>
                    <a:blip r:embed="rId140"/>
                    <a:stretch>
                      <a:fillRect/>
                    </a:stretch>
                  </pic:blipFill>
                  <pic:spPr>
                    <a:xfrm>
                      <a:off x="0" y="0"/>
                      <a:ext cx="4581525" cy="3438525"/>
                    </a:xfrm>
                    <a:prstGeom prst="rect">
                      <a:avLst/>
                    </a:prstGeom>
                  </pic:spPr>
                </pic:pic>
              </a:graphicData>
            </a:graphic>
          </wp:inline>
        </w:drawing>
      </w:r>
      <w:r>
        <w:rPr>
          <w:rFonts w:ascii="宋体" w:hAnsi="宋体" w:cs="宋体"/>
          <w:szCs w:val="21"/>
        </w:rPr>
        <w:t xml:space="preserve">  </w:t>
      </w:r>
    </w:p>
    <w:p>
      <w:pPr>
        <w:spacing w:line="360" w:lineRule="auto"/>
        <w:ind w:firstLine="420" w:firstLineChars="200"/>
        <w:jc w:val="center"/>
        <w:rPr>
          <w:rFonts w:ascii="宋体" w:hAnsi="宋体" w:cs="宋体"/>
          <w:szCs w:val="21"/>
        </w:rPr>
      </w:pPr>
      <w:r>
        <w:rPr>
          <w:rFonts w:hint="eastAsia" w:ascii="宋体" w:hAnsi="宋体" w:cs="宋体"/>
          <w:szCs w:val="21"/>
        </w:rPr>
        <w:t>图</w:t>
      </w:r>
      <w:r>
        <w:rPr>
          <w:rFonts w:ascii="宋体" w:hAnsi="宋体" w:cs="宋体"/>
          <w:szCs w:val="21"/>
        </w:rPr>
        <w:t xml:space="preserve"> </w:t>
      </w:r>
      <w:r>
        <w:rPr>
          <w:rFonts w:hint="default" w:ascii="Times New Roman" w:hAnsi="Times New Roman" w:cs="Times New Roman"/>
          <w:szCs w:val="21"/>
        </w:rPr>
        <w:t>5.</w:t>
      </w:r>
      <w:r>
        <w:rPr>
          <w:rFonts w:ascii="Times New Roman" w:hAnsi="Times New Roman" w:cs="Times New Roman"/>
          <w:szCs w:val="21"/>
        </w:rPr>
        <w:t xml:space="preserve">13 </w:t>
      </w:r>
      <w:r>
        <w:rPr>
          <w:rFonts w:hint="eastAsia" w:cs="Times New Roman"/>
          <w:szCs w:val="21"/>
          <w:lang w:val="en-US" w:eastAsia="zh-CN"/>
        </w:rPr>
        <w:t xml:space="preserve"> </w:t>
      </w:r>
      <w:r>
        <w:rPr>
          <w:rFonts w:hint="eastAsia" w:ascii="宋体" w:hAnsi="宋体" w:cs="宋体"/>
          <w:szCs w:val="21"/>
        </w:rPr>
        <w:t>上下</w:t>
      </w:r>
      <w:r>
        <w:rPr>
          <w:rFonts w:ascii="宋体" w:hAnsi="宋体" w:cs="宋体"/>
          <w:szCs w:val="21"/>
        </w:rPr>
        <w:t>切缝宽度差</w:t>
      </w:r>
      <w:r>
        <w:rPr>
          <w:rFonts w:hint="eastAsia" w:ascii="宋体" w:hAnsi="宋体" w:cs="宋体"/>
          <w:szCs w:val="21"/>
        </w:rPr>
        <w:t>回归模型的残差正态概率分布图</w:t>
      </w:r>
    </w:p>
    <w:p>
      <w:pPr>
        <w:spacing w:line="360" w:lineRule="auto"/>
        <w:ind w:firstLine="480" w:firstLineChars="200"/>
        <w:jc w:val="center"/>
        <w:rPr>
          <w:sz w:val="24"/>
        </w:rPr>
      </w:pPr>
    </w:p>
    <w:p>
      <w:pPr>
        <w:spacing w:line="360" w:lineRule="auto"/>
        <w:ind w:firstLine="480" w:firstLineChars="200"/>
        <w:rPr>
          <w:color w:val="FF0000"/>
          <w:sz w:val="24"/>
        </w:rPr>
      </w:pPr>
      <w:r>
        <w:rPr>
          <w:rFonts w:hint="eastAsia"/>
          <w:sz w:val="24"/>
        </w:rPr>
        <w:t>回归模型的判定系数</w:t>
      </w:r>
      <w:r>
        <w:rPr>
          <w:sz w:val="24"/>
        </w:rPr>
        <w:t>R2 =</w:t>
      </w:r>
      <w:r>
        <w:rPr>
          <w:sz w:val="24"/>
          <w:szCs w:val="21"/>
        </w:rPr>
        <w:t>0. 97037035</w:t>
      </w:r>
      <w:r>
        <w:rPr>
          <w:sz w:val="24"/>
        </w:rPr>
        <w:t xml:space="preserve"> &gt;</w:t>
      </w:r>
      <w:r>
        <w:rPr>
          <w:rFonts w:hint="eastAsia"/>
          <w:sz w:val="24"/>
        </w:rPr>
        <w:t xml:space="preserve"> 0.95，说明该回归模型的拟合</w:t>
      </w:r>
      <w:r>
        <w:rPr>
          <w:rFonts w:hint="eastAsia"/>
          <w:sz w:val="24"/>
          <w:lang w:val="en-US" w:eastAsia="zh-CN"/>
        </w:rPr>
        <w:t>结果</w:t>
      </w:r>
      <w:r>
        <w:rPr>
          <w:rFonts w:hint="eastAsia"/>
          <w:sz w:val="24"/>
        </w:rPr>
        <w:t>很好。另一方面，其残差正态概率分布图中的散点主要分布在一条直线上，如图</w:t>
      </w:r>
      <w:r>
        <w:rPr>
          <w:sz w:val="24"/>
        </w:rPr>
        <w:t>5.13</w:t>
      </w:r>
      <w:r>
        <w:rPr>
          <w:rFonts w:hint="eastAsia"/>
          <w:sz w:val="24"/>
        </w:rPr>
        <w:t>所示，说明该回归模型的误差项是一个服从正态分布的</w:t>
      </w:r>
      <w:r>
        <w:rPr>
          <w:rFonts w:hint="eastAsia"/>
          <w:sz w:val="24"/>
          <w:lang w:val="en-US" w:eastAsia="zh-CN"/>
        </w:rPr>
        <w:t>独立</w:t>
      </w:r>
      <w:r>
        <w:rPr>
          <w:rFonts w:hint="eastAsia"/>
          <w:sz w:val="24"/>
        </w:rPr>
        <w:t>随机变量，进一步肯定了回归模型中因变量与自变量之间的相关关系。</w:t>
      </w:r>
    </w:p>
    <w:p>
      <w:pPr>
        <w:pStyle w:val="6"/>
        <w:spacing w:line="360" w:lineRule="auto"/>
        <w:ind w:firstLine="480" w:firstLineChars="200"/>
        <w:rPr>
          <w:sz w:val="24"/>
          <w:szCs w:val="24"/>
        </w:rPr>
      </w:pPr>
      <w:r>
        <w:rPr>
          <w:rFonts w:hint="eastAsia"/>
          <w:sz w:val="24"/>
          <w:szCs w:val="24"/>
        </w:rPr>
        <w:t>从两个关键</w:t>
      </w:r>
      <w:r>
        <w:rPr>
          <w:sz w:val="24"/>
          <w:szCs w:val="24"/>
        </w:rPr>
        <w:t>误差的</w:t>
      </w:r>
      <w:r>
        <w:rPr>
          <w:rFonts w:hint="eastAsia"/>
          <w:sz w:val="24"/>
          <w:szCs w:val="24"/>
        </w:rPr>
        <w:t>回归模型可以看出材料厚度与切割头进给速度是影响后拖量和</w:t>
      </w:r>
      <w:r>
        <w:rPr>
          <w:sz w:val="24"/>
          <w:szCs w:val="24"/>
        </w:rPr>
        <w:t>上下切缝宽度差</w:t>
      </w:r>
      <w:r>
        <w:rPr>
          <w:rFonts w:hint="eastAsia"/>
          <w:sz w:val="24"/>
          <w:szCs w:val="24"/>
        </w:rPr>
        <w:t>最为重要的因素，其中材料</w:t>
      </w:r>
      <w:r>
        <w:rPr>
          <w:sz w:val="24"/>
          <w:szCs w:val="24"/>
        </w:rPr>
        <w:t>厚度</w:t>
      </w:r>
      <w:r>
        <w:rPr>
          <w:rFonts w:hint="eastAsia"/>
          <w:sz w:val="24"/>
          <w:szCs w:val="24"/>
        </w:rPr>
        <w:t>对</w:t>
      </w:r>
      <w:r>
        <w:rPr>
          <w:sz w:val="24"/>
          <w:szCs w:val="24"/>
        </w:rPr>
        <w:t>误差的影响主要是由于在不同材料厚度</w:t>
      </w:r>
      <w:r>
        <w:rPr>
          <w:rFonts w:hint="eastAsia"/>
          <w:sz w:val="24"/>
          <w:szCs w:val="24"/>
        </w:rPr>
        <w:t>上</w:t>
      </w:r>
      <w:r>
        <w:rPr>
          <w:sz w:val="24"/>
          <w:szCs w:val="24"/>
        </w:rPr>
        <w:t>射流</w:t>
      </w:r>
      <w:r>
        <w:rPr>
          <w:rFonts w:hint="eastAsia"/>
          <w:sz w:val="24"/>
          <w:szCs w:val="24"/>
        </w:rPr>
        <w:t>束</w:t>
      </w:r>
      <w:r>
        <w:rPr>
          <w:sz w:val="24"/>
          <w:szCs w:val="24"/>
        </w:rPr>
        <w:t>轴向的能量密度因为衰减而有所差异</w:t>
      </w:r>
      <w:r>
        <w:rPr>
          <w:rFonts w:hint="eastAsia"/>
          <w:sz w:val="24"/>
          <w:szCs w:val="24"/>
        </w:rPr>
        <w:t>。而</w:t>
      </w:r>
      <w:r>
        <w:rPr>
          <w:sz w:val="24"/>
          <w:szCs w:val="24"/>
        </w:rPr>
        <w:t>切割头进给速度影响</w:t>
      </w:r>
      <w:r>
        <w:rPr>
          <w:rFonts w:hint="eastAsia"/>
          <w:sz w:val="24"/>
          <w:szCs w:val="24"/>
        </w:rPr>
        <w:t>磨料冲击</w:t>
      </w:r>
      <w:r>
        <w:rPr>
          <w:sz w:val="24"/>
          <w:szCs w:val="24"/>
        </w:rPr>
        <w:t>的时间，速度越慢，</w:t>
      </w:r>
      <w:r>
        <w:rPr>
          <w:rFonts w:hint="eastAsia"/>
          <w:sz w:val="24"/>
          <w:szCs w:val="24"/>
        </w:rPr>
        <w:t>单位</w:t>
      </w:r>
      <w:r>
        <w:rPr>
          <w:sz w:val="24"/>
          <w:szCs w:val="24"/>
        </w:rPr>
        <w:t>材料收到的磨料冲击能量越</w:t>
      </w:r>
      <w:r>
        <w:rPr>
          <w:rFonts w:hint="eastAsia"/>
          <w:sz w:val="24"/>
          <w:szCs w:val="24"/>
        </w:rPr>
        <w:t>多</w:t>
      </w:r>
      <w:r>
        <w:rPr>
          <w:sz w:val="24"/>
          <w:szCs w:val="24"/>
        </w:rPr>
        <w:t>，被去除的材料</w:t>
      </w:r>
      <w:r>
        <w:rPr>
          <w:rFonts w:hint="eastAsia"/>
          <w:sz w:val="24"/>
          <w:szCs w:val="24"/>
        </w:rPr>
        <w:t>也</w:t>
      </w:r>
      <w:r>
        <w:rPr>
          <w:sz w:val="24"/>
          <w:szCs w:val="24"/>
        </w:rPr>
        <w:t>就越多</w:t>
      </w:r>
      <w:r>
        <w:rPr>
          <w:rFonts w:hint="eastAsia"/>
          <w:sz w:val="24"/>
          <w:szCs w:val="24"/>
        </w:rPr>
        <w:t>。水压和磨料流量对</w:t>
      </w:r>
      <w:r>
        <w:rPr>
          <w:sz w:val="24"/>
          <w:szCs w:val="24"/>
        </w:rPr>
        <w:t>后拖量和</w:t>
      </w:r>
      <w:r>
        <w:rPr>
          <w:rFonts w:hint="eastAsia"/>
          <w:sz w:val="24"/>
          <w:szCs w:val="24"/>
        </w:rPr>
        <w:t>上下</w:t>
      </w:r>
      <w:r>
        <w:rPr>
          <w:sz w:val="24"/>
          <w:szCs w:val="24"/>
        </w:rPr>
        <w:t>切缝宽度差的影响</w:t>
      </w:r>
      <w:r>
        <w:rPr>
          <w:rFonts w:hint="eastAsia"/>
          <w:sz w:val="24"/>
          <w:szCs w:val="24"/>
        </w:rPr>
        <w:t>程度</w:t>
      </w:r>
      <w:r>
        <w:rPr>
          <w:sz w:val="24"/>
          <w:szCs w:val="24"/>
        </w:rPr>
        <w:t>要</w:t>
      </w:r>
      <w:r>
        <w:rPr>
          <w:rFonts w:hint="eastAsia"/>
          <w:sz w:val="24"/>
          <w:szCs w:val="24"/>
        </w:rPr>
        <w:t>低于切割头</w:t>
      </w:r>
      <w:r>
        <w:rPr>
          <w:sz w:val="24"/>
          <w:szCs w:val="24"/>
        </w:rPr>
        <w:t>进给速度</w:t>
      </w:r>
      <w:r>
        <w:rPr>
          <w:rFonts w:hint="eastAsia"/>
          <w:sz w:val="24"/>
          <w:szCs w:val="24"/>
        </w:rPr>
        <w:t>，因为</w:t>
      </w:r>
      <w:r>
        <w:rPr>
          <w:sz w:val="24"/>
          <w:szCs w:val="24"/>
        </w:rPr>
        <w:t>水压直接影响</w:t>
      </w:r>
      <w:r>
        <w:rPr>
          <w:rFonts w:hint="eastAsia"/>
          <w:sz w:val="24"/>
          <w:szCs w:val="24"/>
        </w:rPr>
        <w:t>磨料颗粒</w:t>
      </w:r>
      <w:r>
        <w:rPr>
          <w:sz w:val="24"/>
          <w:szCs w:val="24"/>
        </w:rPr>
        <w:t>的</w:t>
      </w:r>
      <w:r>
        <w:rPr>
          <w:rFonts w:hint="eastAsia"/>
          <w:sz w:val="24"/>
          <w:szCs w:val="24"/>
        </w:rPr>
        <w:t>冲击</w:t>
      </w:r>
      <w:r>
        <w:rPr>
          <w:sz w:val="24"/>
          <w:szCs w:val="24"/>
        </w:rPr>
        <w:t>速度，磨料流量</w:t>
      </w:r>
      <w:r>
        <w:rPr>
          <w:rFonts w:hint="eastAsia"/>
          <w:sz w:val="24"/>
          <w:szCs w:val="24"/>
        </w:rPr>
        <w:t>直接</w:t>
      </w:r>
      <w:r>
        <w:rPr>
          <w:sz w:val="24"/>
          <w:szCs w:val="24"/>
        </w:rPr>
        <w:t>影响磨料</w:t>
      </w:r>
      <w:r>
        <w:rPr>
          <w:rFonts w:hint="eastAsia"/>
          <w:sz w:val="24"/>
          <w:szCs w:val="24"/>
        </w:rPr>
        <w:t>颗粒的</w:t>
      </w:r>
      <w:r>
        <w:rPr>
          <w:sz w:val="24"/>
          <w:szCs w:val="24"/>
        </w:rPr>
        <w:t>分布</w:t>
      </w:r>
      <w:r>
        <w:rPr>
          <w:rFonts w:hint="eastAsia"/>
          <w:sz w:val="24"/>
          <w:szCs w:val="24"/>
        </w:rPr>
        <w:t>情况</w:t>
      </w:r>
      <w:r>
        <w:rPr>
          <w:sz w:val="24"/>
          <w:szCs w:val="24"/>
        </w:rPr>
        <w:t>，两</w:t>
      </w:r>
      <w:r>
        <w:rPr>
          <w:rFonts w:hint="eastAsia"/>
          <w:sz w:val="24"/>
          <w:szCs w:val="24"/>
        </w:rPr>
        <w:t>者</w:t>
      </w:r>
      <w:r>
        <w:rPr>
          <w:sz w:val="24"/>
          <w:szCs w:val="24"/>
        </w:rPr>
        <w:t>最终</w:t>
      </w:r>
      <w:r>
        <w:rPr>
          <w:rFonts w:hint="eastAsia"/>
          <w:sz w:val="24"/>
          <w:szCs w:val="24"/>
        </w:rPr>
        <w:t>共同</w:t>
      </w:r>
      <w:r>
        <w:rPr>
          <w:sz w:val="24"/>
          <w:szCs w:val="24"/>
        </w:rPr>
        <w:t>影响</w:t>
      </w:r>
      <w:r>
        <w:rPr>
          <w:rFonts w:hint="eastAsia"/>
          <w:sz w:val="24"/>
          <w:szCs w:val="24"/>
        </w:rPr>
        <w:t>整个</w:t>
      </w:r>
      <w:r>
        <w:rPr>
          <w:sz w:val="24"/>
          <w:szCs w:val="24"/>
        </w:rPr>
        <w:t>射流束的能量密度分布情况</w:t>
      </w:r>
      <w:r>
        <w:rPr>
          <w:rFonts w:hint="eastAsia"/>
          <w:sz w:val="24"/>
          <w:szCs w:val="24"/>
        </w:rPr>
        <w:t>。该模型印证了前文关于切缝形成</w:t>
      </w:r>
      <w:r>
        <w:rPr>
          <w:sz w:val="24"/>
          <w:szCs w:val="24"/>
        </w:rPr>
        <w:t>机理</w:t>
      </w:r>
      <w:r>
        <w:rPr>
          <w:rFonts w:hint="eastAsia"/>
          <w:sz w:val="24"/>
          <w:szCs w:val="24"/>
        </w:rPr>
        <w:t>的能量和分析。</w:t>
      </w:r>
    </w:p>
    <w:p>
      <w:pPr>
        <w:pStyle w:val="4"/>
        <w:keepNext/>
        <w:keepLines w:val="0"/>
        <w:pageBreakBefore w:val="0"/>
        <w:widowControl w:val="0"/>
        <w:kinsoku/>
        <w:wordWrap/>
        <w:overflowPunct/>
        <w:topLinePunct w:val="0"/>
        <w:autoSpaceDE/>
        <w:autoSpaceDN/>
        <w:bidi w:val="0"/>
        <w:adjustRightInd/>
        <w:snapToGrid/>
        <w:spacing w:line="360" w:lineRule="auto"/>
        <w:ind w:firstLine="0" w:firstLineChars="0"/>
        <w:textAlignment w:val="auto"/>
      </w:pPr>
      <w:bookmarkStart w:id="194" w:name="_Toc9460"/>
      <w:bookmarkStart w:id="195" w:name="_Toc2151"/>
      <w:bookmarkStart w:id="196" w:name="_Toc55940861"/>
      <w:r>
        <w:t xml:space="preserve">5.4 </w:t>
      </w:r>
      <w:r>
        <w:rPr>
          <w:rFonts w:hint="eastAsia"/>
        </w:rPr>
        <w:t>基于射流流形的切缝形貌误差补偿</w:t>
      </w:r>
      <w:bookmarkEnd w:id="194"/>
      <w:bookmarkEnd w:id="195"/>
      <w:bookmarkEnd w:id="196"/>
    </w:p>
    <w:p>
      <w:pPr>
        <w:spacing w:line="360" w:lineRule="auto"/>
        <w:ind w:firstLine="480" w:firstLineChars="200"/>
        <w:rPr>
          <w:sz w:val="24"/>
        </w:rPr>
      </w:pPr>
      <w:r>
        <w:rPr>
          <w:rFonts w:hint="eastAsia"/>
          <w:sz w:val="24"/>
        </w:rPr>
        <w:t>基于切缝形貌3D表征</w:t>
      </w:r>
      <w:r>
        <w:rPr>
          <w:rFonts w:hint="eastAsia"/>
          <w:sz w:val="24"/>
          <w:lang w:val="en-US" w:eastAsia="zh-CN"/>
        </w:rPr>
        <w:t>方法</w:t>
      </w:r>
      <w:r>
        <w:rPr>
          <w:rFonts w:hint="eastAsia"/>
          <w:sz w:val="24"/>
        </w:rPr>
        <w:t>，射流</w:t>
      </w:r>
      <w:r>
        <w:rPr>
          <w:sz w:val="24"/>
        </w:rPr>
        <w:t>在</w:t>
      </w:r>
      <w:r>
        <w:rPr>
          <w:rFonts w:hint="eastAsia"/>
          <w:sz w:val="24"/>
        </w:rPr>
        <w:t>切割材料过程中任一切割位置或时刻的瞬时流形可以被精确的表征为一个三维模型。基于</w:t>
      </w:r>
      <w:r>
        <w:rPr>
          <w:sz w:val="24"/>
        </w:rPr>
        <w:t>陈明的仿真方法</w:t>
      </w:r>
      <w:r>
        <w:rPr>
          <w:rFonts w:hint="eastAsia"/>
          <w:sz w:val="24"/>
          <w:vertAlign w:val="superscript"/>
        </w:rPr>
        <w:t>[</w:t>
      </w:r>
      <w:r>
        <w:rPr>
          <w:sz w:val="24"/>
          <w:vertAlign w:val="superscript"/>
        </w:rPr>
        <w:t>56</w:t>
      </w:r>
      <w:r>
        <w:rPr>
          <w:rFonts w:hint="eastAsia"/>
          <w:sz w:val="24"/>
          <w:vertAlign w:val="superscript"/>
        </w:rPr>
        <w:t>]</w:t>
      </w:r>
      <w:r>
        <w:rPr>
          <w:sz w:val="24"/>
        </w:rPr>
        <w:t>，</w:t>
      </w:r>
      <w:r>
        <w:rPr>
          <w:rFonts w:hint="eastAsia"/>
          <w:sz w:val="24"/>
        </w:rPr>
        <w:t>将</w:t>
      </w:r>
      <w:r>
        <w:rPr>
          <w:sz w:val="24"/>
        </w:rPr>
        <w:t>该</w:t>
      </w:r>
      <w:r>
        <w:rPr>
          <w:rFonts w:hint="eastAsia"/>
          <w:sz w:val="24"/>
        </w:rPr>
        <w:t>三维</w:t>
      </w:r>
      <w:r>
        <w:rPr>
          <w:sz w:val="24"/>
        </w:rPr>
        <w:t>模型作为仿真刀具进行</w:t>
      </w:r>
      <w:r>
        <w:rPr>
          <w:rFonts w:hint="eastAsia"/>
          <w:sz w:val="24"/>
        </w:rPr>
        <w:t>材料</w:t>
      </w:r>
      <w:r>
        <w:rPr>
          <w:sz w:val="24"/>
        </w:rPr>
        <w:t>切割</w:t>
      </w:r>
      <w:r>
        <w:rPr>
          <w:rFonts w:hint="eastAsia"/>
          <w:sz w:val="24"/>
        </w:rPr>
        <w:t>可以直观</w:t>
      </w:r>
      <w:r>
        <w:rPr>
          <w:sz w:val="24"/>
        </w:rPr>
        <w:t>地</w:t>
      </w:r>
      <w:r>
        <w:rPr>
          <w:rFonts w:hint="eastAsia"/>
          <w:sz w:val="24"/>
        </w:rPr>
        <w:t>观察到切割</w:t>
      </w:r>
      <w:r>
        <w:rPr>
          <w:sz w:val="24"/>
        </w:rPr>
        <w:t>过程中的</w:t>
      </w:r>
      <w:r>
        <w:rPr>
          <w:rFonts w:hint="eastAsia"/>
          <w:sz w:val="24"/>
        </w:rPr>
        <w:t>切缝形成</w:t>
      </w:r>
      <w:r>
        <w:rPr>
          <w:sz w:val="24"/>
        </w:rPr>
        <w:t>过程。</w:t>
      </w:r>
      <w:r>
        <w:rPr>
          <w:rFonts w:hint="eastAsia"/>
          <w:sz w:val="24"/>
        </w:rPr>
        <w:t>想要消除</w:t>
      </w:r>
      <w:r>
        <w:rPr>
          <w:sz w:val="24"/>
        </w:rPr>
        <w:t>或补偿</w:t>
      </w:r>
      <w:r>
        <w:rPr>
          <w:rFonts w:hint="eastAsia"/>
          <w:sz w:val="24"/>
        </w:rPr>
        <w:t>掉切缝</w:t>
      </w:r>
      <w:r>
        <w:rPr>
          <w:sz w:val="24"/>
        </w:rPr>
        <w:t>误差，</w:t>
      </w:r>
      <w:r>
        <w:rPr>
          <w:rFonts w:hint="eastAsia"/>
          <w:sz w:val="24"/>
        </w:rPr>
        <w:t>必须想方设法改善</w:t>
      </w:r>
      <w:r>
        <w:rPr>
          <w:sz w:val="24"/>
        </w:rPr>
        <w:t>射流流形</w:t>
      </w:r>
      <w:r>
        <w:rPr>
          <w:rFonts w:hint="eastAsia"/>
          <w:sz w:val="24"/>
        </w:rPr>
        <w:t>。由前文</w:t>
      </w:r>
      <w:r>
        <w:rPr>
          <w:sz w:val="24"/>
        </w:rPr>
        <w:t>可知，通过改变</w:t>
      </w:r>
      <w:r>
        <w:rPr>
          <w:rFonts w:hint="eastAsia"/>
          <w:sz w:val="24"/>
        </w:rPr>
        <w:t>压力</w:t>
      </w:r>
      <w:r>
        <w:rPr>
          <w:sz w:val="24"/>
        </w:rPr>
        <w:t>、</w:t>
      </w:r>
      <w:r>
        <w:rPr>
          <w:rFonts w:hint="eastAsia"/>
          <w:sz w:val="24"/>
        </w:rPr>
        <w:t>磨料流量</w:t>
      </w:r>
      <w:r>
        <w:rPr>
          <w:sz w:val="24"/>
        </w:rPr>
        <w:t>等射流参数</w:t>
      </w:r>
      <w:r>
        <w:rPr>
          <w:rFonts w:hint="eastAsia"/>
          <w:sz w:val="24"/>
        </w:rPr>
        <w:t>能够</w:t>
      </w:r>
      <w:r>
        <w:rPr>
          <w:sz w:val="24"/>
        </w:rPr>
        <w:t>对</w:t>
      </w:r>
      <w:r>
        <w:rPr>
          <w:rFonts w:hint="eastAsia"/>
          <w:sz w:val="24"/>
        </w:rPr>
        <w:t>切缝误差</w:t>
      </w:r>
      <w:r>
        <w:rPr>
          <w:sz w:val="24"/>
        </w:rPr>
        <w:t>有一定的</w:t>
      </w:r>
      <w:r>
        <w:rPr>
          <w:rFonts w:hint="eastAsia"/>
          <w:sz w:val="24"/>
        </w:rPr>
        <w:t>改善</w:t>
      </w:r>
      <w:r>
        <w:rPr>
          <w:sz w:val="24"/>
        </w:rPr>
        <w:t>效果</w:t>
      </w:r>
      <w:r>
        <w:rPr>
          <w:rFonts w:hint="eastAsia"/>
          <w:sz w:val="24"/>
        </w:rPr>
        <w:t>，</w:t>
      </w:r>
      <w:r>
        <w:rPr>
          <w:sz w:val="24"/>
        </w:rPr>
        <w:t>但</w:t>
      </w:r>
      <w:r>
        <w:rPr>
          <w:rFonts w:hint="eastAsia"/>
          <w:sz w:val="24"/>
        </w:rPr>
        <w:t>用该</w:t>
      </w:r>
      <w:r>
        <w:rPr>
          <w:sz w:val="24"/>
        </w:rPr>
        <w:t>方法</w:t>
      </w:r>
      <w:r>
        <w:rPr>
          <w:rFonts w:hint="eastAsia"/>
          <w:sz w:val="24"/>
        </w:rPr>
        <w:t>改善射流</w:t>
      </w:r>
      <w:r>
        <w:rPr>
          <w:sz w:val="24"/>
        </w:rPr>
        <w:t>流形得不偿失</w:t>
      </w:r>
      <w:r>
        <w:rPr>
          <w:rFonts w:hint="eastAsia"/>
          <w:sz w:val="24"/>
        </w:rPr>
        <w:t>。因此</w:t>
      </w:r>
      <w:r>
        <w:rPr>
          <w:sz w:val="24"/>
        </w:rPr>
        <w:t>，考虑</w:t>
      </w:r>
      <w:r>
        <w:rPr>
          <w:rFonts w:hint="eastAsia"/>
          <w:sz w:val="24"/>
        </w:rPr>
        <w:t>基于</w:t>
      </w:r>
      <w:r>
        <w:rPr>
          <w:sz w:val="24"/>
        </w:rPr>
        <w:t>射流</w:t>
      </w:r>
      <w:r>
        <w:rPr>
          <w:rFonts w:hint="eastAsia"/>
          <w:sz w:val="24"/>
        </w:rPr>
        <w:t>流形</w:t>
      </w:r>
      <w:r>
        <w:rPr>
          <w:sz w:val="24"/>
        </w:rPr>
        <w:t>的三维模型</w:t>
      </w:r>
      <w:r>
        <w:rPr>
          <w:rFonts w:hint="eastAsia"/>
          <w:sz w:val="24"/>
        </w:rPr>
        <w:t>确定补偿</w:t>
      </w:r>
      <w:r>
        <w:rPr>
          <w:sz w:val="24"/>
        </w:rPr>
        <w:t>角度，再</w:t>
      </w:r>
      <w:r>
        <w:rPr>
          <w:rFonts w:hint="eastAsia"/>
          <w:sz w:val="24"/>
        </w:rPr>
        <w:t>通过调整</w:t>
      </w:r>
      <w:r>
        <w:rPr>
          <w:sz w:val="24"/>
        </w:rPr>
        <w:t>刀具姿态来</w:t>
      </w:r>
      <w:r>
        <w:rPr>
          <w:rFonts w:hint="eastAsia"/>
          <w:sz w:val="24"/>
        </w:rPr>
        <w:t>改善</w:t>
      </w:r>
      <w:r>
        <w:rPr>
          <w:sz w:val="24"/>
        </w:rPr>
        <w:t>射流流形，从而</w:t>
      </w:r>
      <w:r>
        <w:rPr>
          <w:rFonts w:hint="eastAsia"/>
          <w:sz w:val="24"/>
        </w:rPr>
        <w:t>对切缝</w:t>
      </w:r>
      <w:r>
        <w:rPr>
          <w:sz w:val="24"/>
        </w:rPr>
        <w:t>误差进行补偿。</w:t>
      </w:r>
    </w:p>
    <w:p>
      <w:pPr>
        <w:spacing w:line="360" w:lineRule="auto"/>
        <w:ind w:firstLine="480" w:firstLineChars="200"/>
        <w:rPr>
          <w:rFonts w:ascii="Times New Roman" w:hAnsi="Times New Roman" w:eastAsia="宋体" w:cs="Times New Roman"/>
          <w:sz w:val="24"/>
        </w:rPr>
      </w:pPr>
      <w:r>
        <w:rPr>
          <w:rFonts w:hint="eastAsia"/>
          <w:sz w:val="24"/>
        </w:rPr>
        <w:t>刀具姿态的</w:t>
      </w:r>
      <w:r>
        <w:rPr>
          <w:sz w:val="24"/>
        </w:rPr>
        <w:t>调整无外乎两个方向，一个是切割头进给方向，另一个</w:t>
      </w:r>
      <w:r>
        <w:rPr>
          <w:rFonts w:hint="eastAsia"/>
          <w:sz w:val="24"/>
        </w:rPr>
        <w:t>是</w:t>
      </w:r>
      <w:r>
        <w:rPr>
          <w:sz w:val="24"/>
        </w:rPr>
        <w:t>垂直于切割头进给方向的</w:t>
      </w:r>
      <w:r>
        <w:rPr>
          <w:rFonts w:hint="eastAsia"/>
          <w:sz w:val="24"/>
        </w:rPr>
        <w:t>方向，一般通过</w:t>
      </w:r>
      <w:r>
        <w:rPr>
          <w:sz w:val="24"/>
        </w:rPr>
        <w:t>五轴联动水切割机床的</w:t>
      </w:r>
      <w:r>
        <w:rPr>
          <w:rFonts w:hint="eastAsia"/>
          <w:sz w:val="24"/>
        </w:rPr>
        <w:t>A轴</w:t>
      </w:r>
      <w:r>
        <w:rPr>
          <w:sz w:val="24"/>
        </w:rPr>
        <w:t>和</w:t>
      </w:r>
      <w:r>
        <w:rPr>
          <w:rFonts w:hint="eastAsia"/>
          <w:sz w:val="24"/>
        </w:rPr>
        <w:t>B轴</w:t>
      </w:r>
      <w:r>
        <w:rPr>
          <w:sz w:val="24"/>
        </w:rPr>
        <w:t>联动实现这两个方向的</w:t>
      </w:r>
      <w:r>
        <w:rPr>
          <w:rFonts w:hint="eastAsia"/>
          <w:sz w:val="24"/>
        </w:rPr>
        <w:t>姿态</w:t>
      </w:r>
      <w:r>
        <w:rPr>
          <w:sz w:val="24"/>
        </w:rPr>
        <w:t>调整和摆动补偿。</w:t>
      </w:r>
      <w:r>
        <w:rPr>
          <w:rFonts w:hint="eastAsia"/>
          <w:sz w:val="24"/>
        </w:rPr>
        <w:t>但</w:t>
      </w:r>
      <w:r>
        <w:rPr>
          <w:sz w:val="24"/>
        </w:rPr>
        <w:t>与以往基于切缝误差二维描述的补偿方法不同之处在于，</w:t>
      </w:r>
      <w:r>
        <w:rPr>
          <w:rFonts w:hint="eastAsia"/>
          <w:sz w:val="24"/>
        </w:rPr>
        <w:t>补偿</w:t>
      </w:r>
      <w:r>
        <w:rPr>
          <w:sz w:val="24"/>
        </w:rPr>
        <w:t>角度不</w:t>
      </w:r>
      <w:r>
        <w:rPr>
          <w:rFonts w:hint="eastAsia"/>
          <w:sz w:val="24"/>
        </w:rPr>
        <w:t>再只是</w:t>
      </w:r>
      <w:r>
        <w:rPr>
          <w:sz w:val="24"/>
        </w:rPr>
        <w:t>根据</w:t>
      </w:r>
      <w:r>
        <w:rPr>
          <w:rFonts w:hint="eastAsia"/>
          <w:sz w:val="24"/>
          <w:lang w:val="en-US" w:eastAsia="zh-CN"/>
        </w:rPr>
        <w:t>粗糙的补偿数值</w:t>
      </w:r>
      <w:r>
        <w:rPr>
          <w:sz w:val="24"/>
        </w:rPr>
        <w:t>，而是</w:t>
      </w:r>
      <w:r>
        <w:rPr>
          <w:rFonts w:hint="eastAsia"/>
          <w:sz w:val="24"/>
        </w:rPr>
        <w:t>依据</w:t>
      </w:r>
      <w:r>
        <w:rPr>
          <w:rFonts w:hint="eastAsia"/>
          <w:sz w:val="24"/>
          <w:lang w:val="en-US" w:eastAsia="zh-CN"/>
        </w:rPr>
        <w:t>精确的</w:t>
      </w:r>
      <w:r>
        <w:rPr>
          <w:rFonts w:hint="eastAsia"/>
          <w:sz w:val="24"/>
        </w:rPr>
        <w:t>射流</w:t>
      </w:r>
      <w:r>
        <w:rPr>
          <w:sz w:val="24"/>
        </w:rPr>
        <w:t>流形三维模型</w:t>
      </w:r>
      <w:r>
        <w:rPr>
          <w:rFonts w:hint="eastAsia"/>
          <w:sz w:val="24"/>
        </w:rPr>
        <w:t>来</w:t>
      </w:r>
      <w:r>
        <w:rPr>
          <w:rFonts w:hint="eastAsia"/>
          <w:sz w:val="24"/>
          <w:lang w:val="en-US" w:eastAsia="zh-CN"/>
        </w:rPr>
        <w:t>针对性的</w:t>
      </w:r>
      <w:r>
        <w:rPr>
          <w:sz w:val="24"/>
        </w:rPr>
        <w:t>调整具体的补偿</w:t>
      </w:r>
      <w:r>
        <w:rPr>
          <w:rFonts w:hint="eastAsia"/>
          <w:sz w:val="24"/>
        </w:rPr>
        <w:t>角度</w:t>
      </w:r>
      <w:r>
        <w:rPr>
          <w:sz w:val="24"/>
        </w:rPr>
        <w:t>。</w:t>
      </w:r>
    </w:p>
    <w:p>
      <w:pPr>
        <w:pStyle w:val="20"/>
        <w:keepNext/>
        <w:keepLines/>
        <w:pageBreakBefore w:val="0"/>
        <w:widowControl w:val="0"/>
        <w:kinsoku/>
        <w:wordWrap/>
        <w:overflowPunct/>
        <w:topLinePunct w:val="0"/>
        <w:autoSpaceDE/>
        <w:autoSpaceDN/>
        <w:bidi w:val="0"/>
        <w:adjustRightInd/>
        <w:snapToGrid/>
        <w:spacing w:line="360" w:lineRule="auto"/>
        <w:ind w:left="0"/>
        <w:textAlignment w:val="auto"/>
        <w:rPr>
          <w:rFonts w:ascii="黑体" w:hAnsi="黑体" w:eastAsia="黑体" w:cs="黑体"/>
        </w:rPr>
      </w:pPr>
      <w:bookmarkStart w:id="197" w:name="_Toc32162"/>
      <w:bookmarkStart w:id="198" w:name="_Toc55940862"/>
      <w:bookmarkStart w:id="199" w:name="_Toc30830"/>
      <w:r>
        <w:rPr>
          <w:rFonts w:ascii="黑体" w:hAnsi="黑体" w:eastAsia="黑体" w:cs="黑体"/>
          <w:b w:val="0"/>
          <w:bCs/>
        </w:rPr>
        <w:t xml:space="preserve">5.4.1 </w:t>
      </w:r>
      <w:r>
        <w:rPr>
          <w:rFonts w:hint="eastAsia" w:ascii="黑体" w:hAnsi="黑体" w:eastAsia="黑体" w:cs="黑体"/>
          <w:b w:val="0"/>
          <w:bCs/>
          <w:lang w:val="en-US" w:eastAsia="zh-CN"/>
        </w:rPr>
        <w:t xml:space="preserve"> </w:t>
      </w:r>
      <w:r>
        <w:rPr>
          <w:rFonts w:ascii="黑体" w:hAnsi="黑体" w:eastAsia="黑体" w:cs="黑体"/>
          <w:b w:val="0"/>
          <w:bCs/>
        </w:rPr>
        <w:t>基于</w:t>
      </w:r>
      <w:r>
        <w:rPr>
          <w:rFonts w:hint="eastAsia" w:ascii="黑体" w:hAnsi="黑体" w:eastAsia="黑体" w:cs="黑体"/>
          <w:b w:val="0"/>
          <w:bCs/>
        </w:rPr>
        <w:t>射流流形</w:t>
      </w:r>
      <w:r>
        <w:rPr>
          <w:rFonts w:ascii="黑体" w:hAnsi="黑体" w:eastAsia="黑体" w:cs="黑体"/>
          <w:b w:val="0"/>
          <w:bCs/>
        </w:rPr>
        <w:t>中轴线</w:t>
      </w:r>
      <w:r>
        <w:rPr>
          <w:rFonts w:hint="eastAsia" w:ascii="黑体" w:hAnsi="黑体" w:eastAsia="黑体" w:cs="黑体"/>
          <w:b w:val="0"/>
          <w:bCs/>
        </w:rPr>
        <w:t>的补偿方法</w:t>
      </w:r>
      <w:bookmarkEnd w:id="197"/>
      <w:bookmarkEnd w:id="198"/>
      <w:bookmarkEnd w:id="199"/>
    </w:p>
    <w:p>
      <w:pPr>
        <w:spacing w:line="360" w:lineRule="auto"/>
        <w:ind w:firstLine="480" w:firstLineChars="200"/>
        <w:rPr>
          <w:sz w:val="24"/>
        </w:rPr>
      </w:pPr>
      <w:r>
        <w:rPr>
          <w:rFonts w:hint="eastAsia"/>
          <w:sz w:val="24"/>
        </w:rPr>
        <w:t>由前文</w:t>
      </w:r>
      <w:r>
        <w:rPr>
          <w:sz w:val="24"/>
        </w:rPr>
        <w:t>可知，</w:t>
      </w:r>
      <w:r>
        <w:rPr>
          <w:rFonts w:hint="eastAsia"/>
          <w:sz w:val="24"/>
        </w:rPr>
        <w:t>瞬时射流</w:t>
      </w:r>
      <w:r>
        <w:rPr>
          <w:sz w:val="24"/>
        </w:rPr>
        <w:t>流形束</w:t>
      </w:r>
      <w:r>
        <w:rPr>
          <w:rFonts w:hint="eastAsia"/>
          <w:sz w:val="24"/>
        </w:rPr>
        <w:t>在</w:t>
      </w:r>
      <w:r>
        <w:rPr>
          <w:sz w:val="24"/>
        </w:rPr>
        <w:t>水平截面</w:t>
      </w:r>
      <w:r>
        <w:rPr>
          <w:rFonts w:hint="eastAsia"/>
          <w:sz w:val="24"/>
        </w:rPr>
        <w:t>上</w:t>
      </w:r>
      <w:r>
        <w:rPr>
          <w:sz w:val="24"/>
        </w:rPr>
        <w:t>可以被表征为</w:t>
      </w:r>
      <w:r>
        <w:rPr>
          <w:rFonts w:hint="eastAsia"/>
          <w:sz w:val="24"/>
        </w:rPr>
        <w:t>圆形</w:t>
      </w:r>
      <w:r>
        <w:rPr>
          <w:sz w:val="24"/>
        </w:rPr>
        <w:t>或椭圆形</w:t>
      </w:r>
      <w:r>
        <w:rPr>
          <w:rFonts w:hint="eastAsia"/>
          <w:sz w:val="24"/>
        </w:rPr>
        <w:t>，其形状</w:t>
      </w:r>
      <w:r>
        <w:rPr>
          <w:sz w:val="24"/>
        </w:rPr>
        <w:t>会随着切割</w:t>
      </w:r>
      <w:r>
        <w:rPr>
          <w:rFonts w:hint="eastAsia"/>
          <w:sz w:val="24"/>
        </w:rPr>
        <w:t>深度</w:t>
      </w:r>
      <w:r>
        <w:rPr>
          <w:sz w:val="24"/>
        </w:rPr>
        <w:t>的变化而变化。</w:t>
      </w:r>
      <w:r>
        <w:rPr>
          <w:rFonts w:hint="eastAsia"/>
          <w:sz w:val="24"/>
        </w:rPr>
        <w:t>以往受限于</w:t>
      </w:r>
      <w:r>
        <w:rPr>
          <w:sz w:val="24"/>
        </w:rPr>
        <w:t>切缝形貌的采集方法，</w:t>
      </w:r>
      <w:r>
        <w:rPr>
          <w:rFonts w:hint="eastAsia"/>
          <w:sz w:val="24"/>
        </w:rPr>
        <w:t>仅能</w:t>
      </w:r>
      <w:r>
        <w:rPr>
          <w:sz w:val="24"/>
        </w:rPr>
        <w:t>提取到</w:t>
      </w:r>
      <w:r>
        <w:rPr>
          <w:rFonts w:hint="eastAsia"/>
          <w:sz w:val="24"/>
        </w:rPr>
        <w:t>切割</w:t>
      </w:r>
      <w:r>
        <w:rPr>
          <w:sz w:val="24"/>
        </w:rPr>
        <w:t>前沿</w:t>
      </w:r>
      <w:r>
        <w:rPr>
          <w:rFonts w:hint="eastAsia"/>
          <w:sz w:val="24"/>
        </w:rPr>
        <w:t>曲线</w:t>
      </w:r>
      <w:r>
        <w:rPr>
          <w:sz w:val="24"/>
        </w:rPr>
        <w:t>信息，</w:t>
      </w:r>
      <w:r>
        <w:rPr>
          <w:rFonts w:hint="eastAsia"/>
          <w:sz w:val="24"/>
        </w:rPr>
        <w:t>因此</w:t>
      </w:r>
      <w:r>
        <w:rPr>
          <w:sz w:val="24"/>
        </w:rPr>
        <w:t>在切割头进给方向上的补偿</w:t>
      </w:r>
      <w:r>
        <w:rPr>
          <w:rFonts w:hint="eastAsia"/>
          <w:sz w:val="24"/>
        </w:rPr>
        <w:t>只能</w:t>
      </w:r>
      <w:r>
        <w:rPr>
          <w:sz w:val="24"/>
        </w:rPr>
        <w:t>依据</w:t>
      </w:r>
      <w:r>
        <w:rPr>
          <w:rFonts w:hint="eastAsia"/>
          <w:sz w:val="24"/>
        </w:rPr>
        <w:t>切割</w:t>
      </w:r>
      <w:r>
        <w:rPr>
          <w:sz w:val="24"/>
        </w:rPr>
        <w:t>前沿曲线的滞后角度来确定</w:t>
      </w:r>
      <w:r>
        <w:rPr>
          <w:rFonts w:hint="eastAsia"/>
          <w:sz w:val="24"/>
        </w:rPr>
        <w:t>。然而，射流</w:t>
      </w:r>
      <w:r>
        <w:rPr>
          <w:sz w:val="24"/>
        </w:rPr>
        <w:t>流形</w:t>
      </w:r>
      <w:r>
        <w:rPr>
          <w:rFonts w:hint="eastAsia"/>
          <w:sz w:val="24"/>
        </w:rPr>
        <w:t>形成</w:t>
      </w:r>
      <w:r>
        <w:rPr>
          <w:sz w:val="24"/>
        </w:rPr>
        <w:t>切缝</w:t>
      </w:r>
      <w:r>
        <w:rPr>
          <w:rFonts w:hint="eastAsia"/>
          <w:sz w:val="24"/>
        </w:rPr>
        <w:t>侧边</w:t>
      </w:r>
      <w:r>
        <w:rPr>
          <w:sz w:val="24"/>
        </w:rPr>
        <w:t>轮廓特征</w:t>
      </w:r>
      <w:r>
        <w:rPr>
          <w:rFonts w:hint="eastAsia"/>
          <w:sz w:val="24"/>
        </w:rPr>
        <w:t>的</w:t>
      </w:r>
      <w:r>
        <w:rPr>
          <w:sz w:val="24"/>
        </w:rPr>
        <w:t>位置</w:t>
      </w:r>
      <w:r>
        <w:rPr>
          <w:rFonts w:hint="eastAsia"/>
          <w:sz w:val="24"/>
        </w:rPr>
        <w:t>在</w:t>
      </w:r>
      <w:r>
        <w:rPr>
          <w:sz w:val="24"/>
        </w:rPr>
        <w:t>流形的中心轴</w:t>
      </w:r>
      <w:r>
        <w:rPr>
          <w:rFonts w:hint="eastAsia"/>
          <w:sz w:val="24"/>
        </w:rPr>
        <w:t>处</w:t>
      </w:r>
      <w:r>
        <w:rPr>
          <w:sz w:val="24"/>
        </w:rPr>
        <w:t>而非切割</w:t>
      </w:r>
      <w:r>
        <w:rPr>
          <w:rFonts w:hint="eastAsia"/>
          <w:sz w:val="24"/>
        </w:rPr>
        <w:t>前沿</w:t>
      </w:r>
      <w:r>
        <w:rPr>
          <w:sz w:val="24"/>
        </w:rPr>
        <w:t>处，</w:t>
      </w:r>
      <w:r>
        <w:rPr>
          <w:rFonts w:hint="eastAsia"/>
          <w:sz w:val="24"/>
        </w:rPr>
        <w:t>由于</w:t>
      </w:r>
      <w:r>
        <w:rPr>
          <w:sz w:val="24"/>
        </w:rPr>
        <w:t>射流</w:t>
      </w:r>
      <w:r>
        <w:rPr>
          <w:rFonts w:hint="eastAsia"/>
          <w:sz w:val="24"/>
        </w:rPr>
        <w:t>中磨料颗粒</w:t>
      </w:r>
      <w:r>
        <w:rPr>
          <w:sz w:val="24"/>
        </w:rPr>
        <w:t>的能量</w:t>
      </w:r>
      <w:r>
        <w:rPr>
          <w:rFonts w:hint="eastAsia"/>
          <w:sz w:val="24"/>
        </w:rPr>
        <w:t>在切割深度</w:t>
      </w:r>
      <w:r>
        <w:rPr>
          <w:sz w:val="24"/>
        </w:rPr>
        <w:t>方向和水平方向上的衰减，</w:t>
      </w:r>
      <w:r>
        <w:rPr>
          <w:rFonts w:hint="eastAsia"/>
          <w:sz w:val="24"/>
        </w:rPr>
        <w:t>可知</w:t>
      </w:r>
      <w:r>
        <w:rPr>
          <w:sz w:val="24"/>
        </w:rPr>
        <w:t>射流流形</w:t>
      </w:r>
      <w:r>
        <w:rPr>
          <w:rFonts w:hint="eastAsia"/>
          <w:sz w:val="24"/>
        </w:rPr>
        <w:t>束</w:t>
      </w:r>
      <w:r>
        <w:rPr>
          <w:sz w:val="24"/>
        </w:rPr>
        <w:t>的</w:t>
      </w:r>
      <w:r>
        <w:rPr>
          <w:rFonts w:hint="eastAsia"/>
          <w:sz w:val="24"/>
        </w:rPr>
        <w:t>中心</w:t>
      </w:r>
      <w:r>
        <w:rPr>
          <w:sz w:val="24"/>
        </w:rPr>
        <w:t>轴线与切割前沿</w:t>
      </w:r>
      <w:r>
        <w:rPr>
          <w:rFonts w:hint="eastAsia"/>
          <w:sz w:val="24"/>
        </w:rPr>
        <w:t>除了</w:t>
      </w:r>
      <w:r>
        <w:rPr>
          <w:sz w:val="24"/>
        </w:rPr>
        <w:t>空间位置上有差异外，</w:t>
      </w:r>
      <w:r>
        <w:rPr>
          <w:rFonts w:hint="eastAsia"/>
          <w:sz w:val="24"/>
        </w:rPr>
        <w:t>其弯曲程度</w:t>
      </w:r>
      <w:r>
        <w:rPr>
          <w:sz w:val="24"/>
        </w:rPr>
        <w:t>也必然不一致。在基于切缝形貌</w:t>
      </w:r>
      <w:r>
        <w:rPr>
          <w:rFonts w:hint="eastAsia"/>
          <w:sz w:val="24"/>
        </w:rPr>
        <w:t>3D表征</w:t>
      </w:r>
      <w:r>
        <w:rPr>
          <w:rFonts w:hint="eastAsia"/>
          <w:sz w:val="24"/>
          <w:lang w:val="en-US" w:eastAsia="zh-CN"/>
        </w:rPr>
        <w:t>方法</w:t>
      </w:r>
      <w:r>
        <w:rPr>
          <w:sz w:val="24"/>
        </w:rPr>
        <w:t>的基础上</w:t>
      </w:r>
      <w:r>
        <w:rPr>
          <w:rFonts w:hint="eastAsia"/>
          <w:sz w:val="24"/>
        </w:rPr>
        <w:t>，可以依据射流</w:t>
      </w:r>
      <w:r>
        <w:rPr>
          <w:sz w:val="24"/>
        </w:rPr>
        <w:t>流形三维模型中心轴线的滞后角度来确定切割头进给方向上的</w:t>
      </w:r>
      <w:r>
        <w:rPr>
          <w:rFonts w:hint="eastAsia"/>
          <w:sz w:val="24"/>
        </w:rPr>
        <w:t>补偿</w:t>
      </w:r>
      <w:r>
        <w:rPr>
          <w:sz w:val="24"/>
        </w:rPr>
        <w:t>角度，如图</w:t>
      </w:r>
      <w:r>
        <w:rPr>
          <w:rFonts w:hint="eastAsia"/>
          <w:sz w:val="24"/>
        </w:rPr>
        <w:t>5.1</w:t>
      </w:r>
      <w:r>
        <w:rPr>
          <w:sz w:val="24"/>
        </w:rPr>
        <w:t>4</w:t>
      </w:r>
      <w:r>
        <w:rPr>
          <w:rFonts w:hint="eastAsia"/>
          <w:sz w:val="24"/>
        </w:rPr>
        <w:t>所示</w:t>
      </w:r>
      <w:r>
        <w:rPr>
          <w:sz w:val="24"/>
        </w:rPr>
        <w:t>。</w:t>
      </w:r>
    </w:p>
    <w:p>
      <w:pPr>
        <w:spacing w:line="360" w:lineRule="auto"/>
        <w:jc w:val="center"/>
        <w:rPr>
          <w:sz w:val="24"/>
        </w:rPr>
      </w:pPr>
      <w:r>
        <w:rPr>
          <w:color w:val="auto"/>
          <w:sz w:val="24"/>
          <w:u w:val="none"/>
        </w:rPr>
        <w:drawing>
          <wp:inline distT="0" distB="0" distL="0" distR="0">
            <wp:extent cx="2400300" cy="6553200"/>
            <wp:effectExtent l="0" t="0" r="0" b="0"/>
            <wp:docPr id="92" name="图片 92" descr="C:\Users\ADMINI~1\AppData\Local\Temp\WeChat Files\94c69f45f3b446ba85dabd102a807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ADMINI~1\AppData\Local\Temp\WeChat Files\94c69f45f3b446ba85dabd102a807ac.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a:xfrm>
                      <a:off x="0" y="0"/>
                      <a:ext cx="2400300" cy="6553200"/>
                    </a:xfrm>
                    <a:prstGeom prst="rect">
                      <a:avLst/>
                    </a:prstGeom>
                    <a:noFill/>
                    <a:ln>
                      <a:noFill/>
                    </a:ln>
                  </pic:spPr>
                </pic:pic>
              </a:graphicData>
            </a:graphic>
          </wp:inline>
        </w:drawing>
      </w:r>
    </w:p>
    <w:p>
      <w:pPr>
        <w:spacing w:line="360" w:lineRule="auto"/>
        <w:jc w:val="center"/>
        <w:rPr>
          <w:rFonts w:hint="eastAsia"/>
        </w:rPr>
      </w:pPr>
      <w:r>
        <w:rPr>
          <w:rFonts w:hint="eastAsia"/>
        </w:rPr>
        <w:t>图5.1</w:t>
      </w:r>
      <w:r>
        <w:t xml:space="preserve">4 </w:t>
      </w:r>
      <w:r>
        <w:rPr>
          <w:rFonts w:hint="eastAsia"/>
          <w:lang w:val="en-US" w:eastAsia="zh-CN"/>
        </w:rPr>
        <w:t xml:space="preserve"> </w:t>
      </w:r>
      <w:r>
        <w:rPr>
          <w:rFonts w:hint="eastAsia"/>
        </w:rPr>
        <w:t>基于射流流形三维模型对软刀子</w:t>
      </w:r>
      <w:r>
        <w:t>滞后特征</w:t>
      </w:r>
      <w:r>
        <w:rPr>
          <w:rFonts w:hint="eastAsia"/>
        </w:rPr>
        <w:t>进行反向补偿示意图</w:t>
      </w:r>
    </w:p>
    <w:p>
      <w:pPr>
        <w:spacing w:line="360" w:lineRule="auto"/>
        <w:jc w:val="left"/>
        <w:rPr>
          <w:rFonts w:hint="eastAsia"/>
        </w:rPr>
      </w:pPr>
    </w:p>
    <w:p>
      <w:pPr>
        <w:pStyle w:val="6"/>
        <w:spacing w:line="360" w:lineRule="auto"/>
        <w:ind w:firstLine="480" w:firstLineChars="200"/>
        <w:rPr>
          <w:sz w:val="24"/>
        </w:rPr>
      </w:pPr>
      <w:r>
        <w:rPr>
          <w:rFonts w:hint="eastAsia"/>
          <w:color w:val="auto"/>
          <w:sz w:val="24"/>
          <w:u w:val="none"/>
        </w:rPr>
        <w:t>同样地，磨料水射流在切割直线外角时会采用一种叫过切的补偿技术。以矩形</w:t>
      </w:r>
      <w:r>
        <w:rPr>
          <w:rFonts w:hint="eastAsia"/>
          <w:color w:val="auto"/>
          <w:sz w:val="24"/>
          <w:u w:val="none"/>
          <w:lang w:val="en-US" w:eastAsia="zh-CN"/>
        </w:rPr>
        <w:t>件</w:t>
      </w:r>
      <w:r>
        <w:rPr>
          <w:rFonts w:hint="eastAsia"/>
          <w:color w:val="auto"/>
          <w:sz w:val="24"/>
          <w:u w:val="none"/>
        </w:rPr>
        <w:t>切割为例，其切割路径如图</w:t>
      </w:r>
      <w:r>
        <w:rPr>
          <w:color w:val="auto"/>
          <w:sz w:val="24"/>
          <w:u w:val="none"/>
        </w:rPr>
        <w:t>5.1</w:t>
      </w:r>
      <w:r>
        <w:rPr>
          <w:sz w:val="24"/>
        </w:rPr>
        <w:t>5</w:t>
      </w:r>
      <w:r>
        <w:rPr>
          <w:rFonts w:hint="eastAsia"/>
          <w:color w:val="auto"/>
          <w:sz w:val="24"/>
          <w:u w:val="none"/>
        </w:rPr>
        <w:t>所示。为了补偿射流在切割转角时的滞后误差，可以令切割头不直接停止在转角处，而是超出转角切割一段距离，这一段</w:t>
      </w:r>
      <w:r>
        <w:rPr>
          <w:rFonts w:hint="eastAsia"/>
          <w:sz w:val="24"/>
        </w:rPr>
        <w:t>过切</w:t>
      </w:r>
      <w:r>
        <w:rPr>
          <w:rFonts w:hint="eastAsia"/>
          <w:color w:val="auto"/>
          <w:sz w:val="24"/>
          <w:u w:val="none"/>
        </w:rPr>
        <w:t>距离长度等于射流后拖量。</w:t>
      </w:r>
    </w:p>
    <w:p>
      <w:pPr>
        <w:pStyle w:val="6"/>
        <w:spacing w:line="360" w:lineRule="auto"/>
        <w:ind w:firstLine="420" w:firstLineChars="200"/>
        <w:jc w:val="center"/>
        <w:rPr>
          <w:szCs w:val="21"/>
        </w:rPr>
      </w:pPr>
      <w:r>
        <w:rPr>
          <w:color w:val="0000FF"/>
          <w:u w:val="none"/>
        </w:rPr>
        <w:drawing>
          <wp:inline distT="0" distB="0" distL="0" distR="0">
            <wp:extent cx="2381250" cy="2204085"/>
            <wp:effectExtent l="0" t="0" r="0" b="5715"/>
            <wp:docPr id="2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pic:cNvPicPr>
                      <a:picLocks noChangeAspect="1" noChangeArrowheads="1"/>
                    </pic:cNvPicPr>
                  </pic:nvPicPr>
                  <pic:blipFill>
                    <a:blip r:embed="rId142" cstate="print"/>
                    <a:srcRect r="14572"/>
                    <a:stretch>
                      <a:fillRect/>
                    </a:stretch>
                  </pic:blipFill>
                  <pic:spPr>
                    <a:xfrm>
                      <a:off x="0" y="0"/>
                      <a:ext cx="2385295" cy="2207991"/>
                    </a:xfrm>
                    <a:prstGeom prst="rect">
                      <a:avLst/>
                    </a:prstGeom>
                    <a:noFill/>
                    <a:ln>
                      <a:noFill/>
                    </a:ln>
                  </pic:spPr>
                </pic:pic>
              </a:graphicData>
            </a:graphic>
          </wp:inline>
        </w:drawing>
      </w:r>
    </w:p>
    <w:p>
      <w:pPr>
        <w:pStyle w:val="6"/>
        <w:spacing w:line="360" w:lineRule="auto"/>
        <w:ind w:firstLine="420" w:firstLineChars="200"/>
        <w:jc w:val="center"/>
        <w:rPr>
          <w:rFonts w:hint="default" w:eastAsia="宋体"/>
          <w:szCs w:val="21"/>
          <w:lang w:val="en-US" w:eastAsia="zh-CN"/>
        </w:rPr>
      </w:pPr>
      <w:r>
        <w:rPr>
          <w:szCs w:val="21"/>
        </w:rPr>
        <w:t xml:space="preserve">图5.15 </w:t>
      </w:r>
      <w:r>
        <w:rPr>
          <w:rFonts w:hint="eastAsia"/>
          <w:szCs w:val="21"/>
          <w:lang w:val="en-US" w:eastAsia="zh-CN"/>
        </w:rPr>
        <w:t xml:space="preserve"> </w:t>
      </w:r>
      <w:r>
        <w:rPr>
          <w:rFonts w:hint="eastAsia"/>
          <w:szCs w:val="21"/>
        </w:rPr>
        <w:t>矩形</w:t>
      </w:r>
      <w:r>
        <w:rPr>
          <w:rFonts w:hint="eastAsia"/>
          <w:szCs w:val="21"/>
          <w:lang w:val="en-US" w:eastAsia="zh-CN"/>
        </w:rPr>
        <w:t>件</w:t>
      </w:r>
      <w:r>
        <w:rPr>
          <w:rFonts w:hint="eastAsia"/>
          <w:szCs w:val="21"/>
        </w:rPr>
        <w:t>切割路径</w:t>
      </w:r>
      <w:r>
        <w:rPr>
          <w:rFonts w:hint="eastAsia"/>
          <w:szCs w:val="21"/>
          <w:lang w:val="en-US" w:eastAsia="zh-CN"/>
        </w:rPr>
        <w:t>的</w:t>
      </w:r>
      <w:r>
        <w:rPr>
          <w:rFonts w:hint="eastAsia"/>
          <w:szCs w:val="21"/>
        </w:rPr>
        <w:t>过切</w:t>
      </w:r>
      <w:r>
        <w:rPr>
          <w:szCs w:val="21"/>
        </w:rPr>
        <w:t>补偿</w:t>
      </w:r>
      <w:r>
        <w:rPr>
          <w:rFonts w:hint="eastAsia"/>
          <w:szCs w:val="21"/>
          <w:lang w:val="en-US" w:eastAsia="zh-CN"/>
        </w:rPr>
        <w:t>上表面示意图</w:t>
      </w:r>
    </w:p>
    <w:p>
      <w:pPr>
        <w:pStyle w:val="6"/>
        <w:spacing w:line="360" w:lineRule="auto"/>
        <w:ind w:firstLine="420" w:firstLineChars="200"/>
        <w:jc w:val="center"/>
        <w:rPr>
          <w:rFonts w:hint="eastAsia"/>
          <w:szCs w:val="21"/>
        </w:rPr>
      </w:pPr>
    </w:p>
    <w:p>
      <w:pPr>
        <w:pStyle w:val="6"/>
        <w:spacing w:line="360" w:lineRule="auto"/>
        <w:ind w:firstLine="420" w:firstLineChars="200"/>
        <w:jc w:val="center"/>
        <w:rPr>
          <w:szCs w:val="21"/>
        </w:rPr>
      </w:pPr>
      <w:r>
        <w:rPr>
          <w:color w:val="0000FF"/>
          <w:u w:val="none"/>
        </w:rPr>
        <w:drawing>
          <wp:inline distT="0" distB="0" distL="0" distR="0">
            <wp:extent cx="4084320" cy="3790315"/>
            <wp:effectExtent l="0" t="0" r="11430" b="635"/>
            <wp:docPr id="259" name="Picture" descr="C:\Users\windr\Desktop\图片43.png图片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descr="C:\Users\windr\Desktop\图片43.png图片43"/>
                    <pic:cNvPicPr>
                      <a:picLocks noChangeAspect="1" noChangeArrowheads="1"/>
                    </pic:cNvPicPr>
                  </pic:nvPicPr>
                  <pic:blipFill>
                    <a:blip r:embed="rId143"/>
                    <a:srcRect/>
                    <a:stretch>
                      <a:fillRect/>
                    </a:stretch>
                  </pic:blipFill>
                  <pic:spPr>
                    <a:xfrm>
                      <a:off x="0" y="0"/>
                      <a:ext cx="4084320" cy="3805393"/>
                    </a:xfrm>
                    <a:prstGeom prst="rect">
                      <a:avLst/>
                    </a:prstGeom>
                    <a:noFill/>
                    <a:ln w="9525">
                      <a:noFill/>
                    </a:ln>
                  </pic:spPr>
                </pic:pic>
              </a:graphicData>
            </a:graphic>
          </wp:inline>
        </w:drawing>
      </w:r>
    </w:p>
    <w:p>
      <w:pPr>
        <w:pStyle w:val="6"/>
        <w:spacing w:line="360" w:lineRule="auto"/>
        <w:ind w:firstLine="420" w:firstLineChars="200"/>
        <w:jc w:val="center"/>
        <w:rPr>
          <w:rFonts w:hint="default" w:eastAsia="宋体"/>
          <w:szCs w:val="21"/>
          <w:lang w:val="en-US" w:eastAsia="zh-CN"/>
        </w:rPr>
      </w:pPr>
      <w:r>
        <w:rPr>
          <w:szCs w:val="21"/>
        </w:rPr>
        <w:t xml:space="preserve">图5.16 </w:t>
      </w:r>
      <w:r>
        <w:rPr>
          <w:rFonts w:hint="eastAsia"/>
          <w:szCs w:val="21"/>
          <w:lang w:val="en-US" w:eastAsia="zh-CN"/>
        </w:rPr>
        <w:t xml:space="preserve"> </w:t>
      </w:r>
      <w:r>
        <w:rPr>
          <w:rFonts w:hint="eastAsia"/>
          <w:szCs w:val="21"/>
        </w:rPr>
        <w:t>基于</w:t>
      </w:r>
      <w:r>
        <w:rPr>
          <w:szCs w:val="21"/>
        </w:rPr>
        <w:t>射流流形中轴线的</w:t>
      </w:r>
      <w:r>
        <w:rPr>
          <w:rFonts w:hint="eastAsia"/>
          <w:szCs w:val="21"/>
        </w:rPr>
        <w:t>过切补偿</w:t>
      </w:r>
      <w:r>
        <w:rPr>
          <w:rFonts w:hint="eastAsia"/>
          <w:szCs w:val="21"/>
          <w:lang w:val="en-US" w:eastAsia="zh-CN"/>
        </w:rPr>
        <w:t>下表面俯视</w:t>
      </w:r>
      <w:r>
        <w:rPr>
          <w:rFonts w:hint="eastAsia"/>
          <w:szCs w:val="21"/>
        </w:rPr>
        <w:t>示意图</w:t>
      </w:r>
    </w:p>
    <w:p>
      <w:pPr>
        <w:pStyle w:val="6"/>
        <w:spacing w:line="360" w:lineRule="auto"/>
        <w:ind w:firstLine="480" w:firstLineChars="200"/>
        <w:jc w:val="left"/>
        <w:rPr>
          <w:sz w:val="24"/>
        </w:rPr>
      </w:pPr>
      <w:r>
        <w:rPr>
          <w:rFonts w:hint="eastAsia"/>
          <w:sz w:val="24"/>
          <w:lang w:val="en-US" w:eastAsia="zh-CN"/>
        </w:rPr>
        <w:t>传统</w:t>
      </w:r>
      <w:r>
        <w:rPr>
          <w:rFonts w:hint="eastAsia"/>
          <w:sz w:val="24"/>
        </w:rPr>
        <w:t>基于切缝误差二维描述的补偿是</w:t>
      </w:r>
      <w:r>
        <w:rPr>
          <w:rFonts w:hint="eastAsia"/>
          <w:color w:val="000000" w:themeColor="text1"/>
          <w:sz w:val="24"/>
          <w:u w:val="none"/>
          <w14:textFill>
            <w14:solidFill>
              <w14:schemeClr w14:val="tx1"/>
            </w14:solidFill>
          </w14:textFill>
        </w:rPr>
        <w:t>以切割前沿的</w:t>
      </w:r>
      <w:r>
        <w:rPr>
          <w:rFonts w:hint="eastAsia"/>
          <w:sz w:val="24"/>
        </w:rPr>
        <w:t>滞后量</w:t>
      </w:r>
      <w:r>
        <w:rPr>
          <w:rFonts w:hint="eastAsia"/>
          <w:color w:val="000000" w:themeColor="text1"/>
          <w:sz w:val="24"/>
          <w:u w:val="none"/>
          <w14:textFill>
            <w14:solidFill>
              <w14:schemeClr w14:val="tx1"/>
            </w14:solidFill>
          </w14:textFill>
        </w:rPr>
        <w:t>为基准</w:t>
      </w:r>
      <w:r>
        <w:rPr>
          <w:rFonts w:hint="eastAsia"/>
          <w:sz w:val="24"/>
        </w:rPr>
        <w:t>进行过切补偿的，此时在下表面拐角处并没有完全完成材料去除效果，拐角</w:t>
      </w:r>
      <w:r>
        <w:rPr>
          <w:rFonts w:hint="eastAsia"/>
          <w:color w:val="000000" w:themeColor="text1"/>
          <w:sz w:val="24"/>
          <w:u w:val="none"/>
          <w14:textFill>
            <w14:solidFill>
              <w14:schemeClr w14:val="tx1"/>
            </w14:solidFill>
          </w14:textFill>
        </w:rPr>
        <w:t>处</w:t>
      </w:r>
      <w:r>
        <w:rPr>
          <w:rFonts w:hint="eastAsia"/>
          <w:sz w:val="24"/>
        </w:rPr>
        <w:t>存在</w:t>
      </w:r>
      <w:r>
        <w:rPr>
          <w:rFonts w:hint="eastAsia"/>
          <w:color w:val="000000" w:themeColor="text1"/>
          <w:sz w:val="24"/>
          <w:u w:val="none"/>
          <w14:textFill>
            <w14:solidFill>
              <w14:schemeClr w14:val="tx1"/>
            </w14:solidFill>
          </w14:textFill>
        </w:rPr>
        <w:t>明显的切割误差。</w:t>
      </w:r>
      <w:r>
        <w:rPr>
          <w:rFonts w:hint="eastAsia"/>
          <w:color w:val="000000" w:themeColor="text1"/>
          <w:sz w:val="24"/>
          <w:u w:val="none"/>
          <w:lang w:val="en-US" w:eastAsia="zh-CN"/>
          <w14:textFill>
            <w14:solidFill>
              <w14:schemeClr w14:val="tx1"/>
            </w14:solidFill>
          </w14:textFill>
        </w:rPr>
        <w:t>而</w:t>
      </w:r>
      <w:r>
        <w:rPr>
          <w:rFonts w:hint="eastAsia"/>
          <w:sz w:val="24"/>
        </w:rPr>
        <w:t>基于切缝形貌</w:t>
      </w:r>
      <w:r>
        <w:rPr>
          <w:sz w:val="24"/>
        </w:rPr>
        <w:t>3D</w:t>
      </w:r>
      <w:r>
        <w:rPr>
          <w:rFonts w:hint="eastAsia"/>
          <w:sz w:val="24"/>
        </w:rPr>
        <w:t>表征</w:t>
      </w:r>
      <w:r>
        <w:rPr>
          <w:rFonts w:hint="eastAsia"/>
          <w:sz w:val="24"/>
          <w:lang w:val="en-US" w:eastAsia="zh-CN"/>
        </w:rPr>
        <w:t>方法</w:t>
      </w:r>
      <w:r>
        <w:rPr>
          <w:rFonts w:hint="eastAsia"/>
          <w:sz w:val="24"/>
        </w:rPr>
        <w:t>的</w:t>
      </w:r>
      <w:r>
        <w:rPr>
          <w:rFonts w:hint="eastAsia"/>
          <w:sz w:val="24"/>
          <w:lang w:val="en-US" w:eastAsia="zh-CN"/>
        </w:rPr>
        <w:t>过切</w:t>
      </w:r>
      <w:r>
        <w:rPr>
          <w:rFonts w:hint="eastAsia"/>
          <w:sz w:val="24"/>
        </w:rPr>
        <w:t>补偿是以射流流形三维模型的中轴线滞后量为基准进行过切补偿的，</w:t>
      </w:r>
      <w:r>
        <w:rPr>
          <w:rFonts w:hint="eastAsia"/>
          <w:sz w:val="24"/>
          <w:lang w:val="en-US" w:eastAsia="zh-CN"/>
        </w:rPr>
        <w:t>会使</w:t>
      </w:r>
      <w:r>
        <w:rPr>
          <w:rFonts w:hint="eastAsia"/>
          <w:sz w:val="24"/>
        </w:rPr>
        <w:t>射流束在工件下表面的射出位置的中心点也超过工件拐角边缘，此时在下表面拐角处已经完成全部的材料去除过程，拐角处无切割误差，材料下表面切割效果如图</w:t>
      </w:r>
      <w:r>
        <w:rPr>
          <w:sz w:val="24"/>
        </w:rPr>
        <w:t>5.16</w:t>
      </w:r>
      <w:r>
        <w:rPr>
          <w:rFonts w:hint="eastAsia"/>
          <w:sz w:val="24"/>
        </w:rPr>
        <w:t>所示。因此，</w:t>
      </w:r>
      <w:r>
        <w:rPr>
          <w:rFonts w:hint="eastAsia"/>
          <w:color w:val="000000" w:themeColor="text1"/>
          <w:sz w:val="24"/>
          <w:u w:val="none"/>
          <w14:textFill>
            <w14:solidFill>
              <w14:schemeClr w14:val="tx1"/>
            </w14:solidFill>
          </w14:textFill>
        </w:rPr>
        <w:t>以射流流形中心轴线</w:t>
      </w:r>
      <w:r>
        <w:rPr>
          <w:rFonts w:hint="eastAsia"/>
          <w:sz w:val="24"/>
        </w:rPr>
        <w:t>上</w:t>
      </w:r>
      <w:r>
        <w:rPr>
          <w:rFonts w:hint="eastAsia"/>
          <w:color w:val="000000" w:themeColor="text1"/>
          <w:sz w:val="24"/>
          <w:u w:val="none"/>
          <w14:textFill>
            <w14:solidFill>
              <w14:schemeClr w14:val="tx1"/>
            </w14:solidFill>
          </w14:textFill>
        </w:rPr>
        <w:t>下端点的位置</w:t>
      </w:r>
      <w:r>
        <w:rPr>
          <w:rFonts w:hint="eastAsia"/>
          <w:sz w:val="24"/>
        </w:rPr>
        <w:t>差</w:t>
      </w:r>
      <w:r>
        <w:rPr>
          <w:rFonts w:hint="eastAsia"/>
          <w:color w:val="000000" w:themeColor="text1"/>
          <w:sz w:val="24"/>
          <w:u w:val="none"/>
          <w14:textFill>
            <w14:solidFill>
              <w14:schemeClr w14:val="tx1"/>
            </w14:solidFill>
          </w14:textFill>
        </w:rPr>
        <w:t>作为补偿依据</w:t>
      </w:r>
      <w:r>
        <w:rPr>
          <w:rFonts w:hint="eastAsia"/>
          <w:sz w:val="24"/>
        </w:rPr>
        <w:t>进行过切补偿更为合理</w:t>
      </w:r>
      <w:r>
        <w:rPr>
          <w:rFonts w:hint="eastAsia"/>
          <w:color w:val="000000" w:themeColor="text1"/>
          <w:sz w:val="24"/>
          <w:u w:val="none"/>
          <w14:textFill>
            <w14:solidFill>
              <w14:schemeClr w14:val="tx1"/>
            </w14:solidFill>
          </w14:textFill>
        </w:rPr>
        <w:t>。</w:t>
      </w:r>
    </w:p>
    <w:p>
      <w:pPr>
        <w:pStyle w:val="20"/>
        <w:spacing w:line="360" w:lineRule="auto"/>
        <w:ind w:left="0"/>
        <w:rPr>
          <w:rFonts w:ascii="黑体" w:hAnsi="黑体" w:eastAsia="黑体" w:cs="黑体"/>
          <w:b w:val="0"/>
        </w:rPr>
      </w:pPr>
      <w:bookmarkStart w:id="200" w:name="_Toc31389"/>
      <w:bookmarkStart w:id="201" w:name="_Toc55940863"/>
      <w:bookmarkStart w:id="202" w:name="_Toc3396"/>
      <w:r>
        <w:rPr>
          <w:rFonts w:ascii="黑体" w:hAnsi="黑体" w:eastAsia="黑体" w:cs="黑体"/>
          <w:b w:val="0"/>
        </w:rPr>
        <w:t xml:space="preserve">5.4.2 </w:t>
      </w:r>
      <w:r>
        <w:rPr>
          <w:rFonts w:hint="eastAsia" w:ascii="黑体" w:hAnsi="黑体" w:eastAsia="黑体" w:cs="黑体"/>
          <w:b w:val="0"/>
          <w:lang w:val="en-US" w:eastAsia="zh-CN"/>
        </w:rPr>
        <w:t xml:space="preserve"> </w:t>
      </w:r>
      <w:r>
        <w:rPr>
          <w:rFonts w:ascii="黑体" w:hAnsi="黑体" w:eastAsia="黑体" w:cs="黑体"/>
          <w:b w:val="0"/>
        </w:rPr>
        <w:t>基于射流流形</w:t>
      </w:r>
      <w:r>
        <w:rPr>
          <w:rFonts w:hint="eastAsia" w:ascii="黑体" w:hAnsi="黑体" w:eastAsia="黑体" w:cs="黑体"/>
          <w:b w:val="0"/>
        </w:rPr>
        <w:t>侧边</w:t>
      </w:r>
      <w:r>
        <w:rPr>
          <w:rFonts w:ascii="黑体" w:hAnsi="黑体" w:eastAsia="黑体" w:cs="黑体"/>
          <w:b w:val="0"/>
        </w:rPr>
        <w:t>轮廓</w:t>
      </w:r>
      <w:r>
        <w:rPr>
          <w:rFonts w:hint="eastAsia" w:ascii="黑体" w:hAnsi="黑体" w:eastAsia="黑体" w:cs="黑体"/>
          <w:b w:val="0"/>
        </w:rPr>
        <w:t>的补偿方法</w:t>
      </w:r>
      <w:bookmarkEnd w:id="200"/>
      <w:bookmarkEnd w:id="201"/>
      <w:bookmarkEnd w:id="202"/>
    </w:p>
    <w:p>
      <w:pPr>
        <w:spacing w:line="360" w:lineRule="auto"/>
        <w:ind w:firstLine="480" w:firstLineChars="200"/>
        <w:rPr>
          <w:rFonts w:hint="eastAsia"/>
          <w:sz w:val="24"/>
        </w:rPr>
      </w:pPr>
      <w:r>
        <w:rPr>
          <w:rFonts w:hint="eastAsia"/>
          <w:sz w:val="24"/>
        </w:rPr>
        <w:t>另一方面，</w:t>
      </w:r>
      <w:r>
        <w:rPr>
          <w:rFonts w:hint="eastAsia"/>
          <w:color w:val="000000" w:themeColor="text1"/>
          <w:sz w:val="24"/>
          <w:u w:val="none"/>
          <w14:textFill>
            <w14:solidFill>
              <w14:schemeClr w14:val="tx1"/>
            </w14:solidFill>
          </w14:textFill>
        </w:rPr>
        <w:t>根据</w:t>
      </w:r>
      <w:r>
        <w:rPr>
          <w:rFonts w:hint="eastAsia"/>
          <w:sz w:val="24"/>
        </w:rPr>
        <w:t>前文提取的切缝侧边轮廓，</w:t>
      </w:r>
      <w:r>
        <w:rPr>
          <w:rFonts w:hint="eastAsia"/>
          <w:color w:val="000000" w:themeColor="text1"/>
          <w:sz w:val="24"/>
          <w:u w:val="none"/>
          <w14:textFill>
            <w14:solidFill>
              <w14:schemeClr w14:val="tx1"/>
            </w14:solidFill>
          </w14:textFill>
        </w:rPr>
        <w:t>可以</w:t>
      </w:r>
      <w:r>
        <w:rPr>
          <w:rFonts w:hint="eastAsia"/>
          <w:sz w:val="24"/>
        </w:rPr>
        <w:t>将其</w:t>
      </w:r>
      <w:r>
        <w:rPr>
          <w:rFonts w:hint="eastAsia"/>
          <w:color w:val="000000" w:themeColor="text1"/>
          <w:sz w:val="24"/>
          <w:u w:val="none"/>
          <w14:textFill>
            <w14:solidFill>
              <w14:schemeClr w14:val="tx1"/>
            </w14:solidFill>
          </w14:textFill>
        </w:rPr>
        <w:t>分为</w:t>
      </w:r>
      <w:r>
        <w:rPr>
          <w:rFonts w:hint="eastAsia"/>
          <w:sz w:val="24"/>
        </w:rPr>
        <w:t>直线型和曲线型两种</w:t>
      </w:r>
      <w:r>
        <w:rPr>
          <w:rFonts w:hint="eastAsia"/>
          <w:color w:val="000000" w:themeColor="text1"/>
          <w:sz w:val="24"/>
          <w:u w:val="none"/>
          <w14:textFill>
            <w14:solidFill>
              <w14:schemeClr w14:val="tx1"/>
            </w14:solidFill>
          </w14:textFill>
        </w:rPr>
        <w:t>。</w:t>
      </w:r>
      <w:r>
        <w:rPr>
          <w:rFonts w:hint="eastAsia"/>
          <w:sz w:val="24"/>
        </w:rPr>
        <w:t>直线型侧边轮廓往往出现在薄材料上，具体又可以根据不同工况细分为正锥和倒锥两种表现形式。曲线型侧边轮廓往往出现在厚材料上，具体又可以根据不同工况细分为内凹型和外凸型两种表现形式。</w:t>
      </w:r>
    </w:p>
    <w:p>
      <w:pPr>
        <w:spacing w:line="360" w:lineRule="auto"/>
        <w:ind w:firstLine="480" w:firstLineChars="200"/>
        <w:rPr>
          <w:rFonts w:hint="eastAsia"/>
          <w:sz w:val="24"/>
        </w:rPr>
      </w:pPr>
    </w:p>
    <w:p>
      <w:pPr>
        <w:spacing w:line="360" w:lineRule="auto"/>
        <w:jc w:val="center"/>
        <w:rPr>
          <w:sz w:val="24"/>
        </w:rPr>
      </w:pPr>
      <w:r>
        <w:rPr>
          <w:color w:val="auto"/>
          <w:sz w:val="24"/>
          <w:u w:val="none"/>
        </w:rPr>
        <w:drawing>
          <wp:inline distT="0" distB="0" distL="0" distR="0">
            <wp:extent cx="3295650" cy="2980690"/>
            <wp:effectExtent l="0" t="0" r="0" b="10160"/>
            <wp:docPr id="252" name="图片 252" descr="C:\Users\ADMINI~1\AppData\Local\Temp\WeChat Files\4eb34db67a881baaf0515f7549c3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C:\Users\ADMINI~1\AppData\Local\Temp\WeChat Files\4eb34db67a881baaf0515f7549c3d14.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a:xfrm>
                      <a:off x="0" y="0"/>
                      <a:ext cx="3302432" cy="2987459"/>
                    </a:xfrm>
                    <a:prstGeom prst="rect">
                      <a:avLst/>
                    </a:prstGeom>
                    <a:noFill/>
                    <a:ln>
                      <a:noFill/>
                    </a:ln>
                  </pic:spPr>
                </pic:pic>
              </a:graphicData>
            </a:graphic>
          </wp:inline>
        </w:drawing>
      </w:r>
    </w:p>
    <w:p>
      <w:pPr>
        <w:spacing w:line="360" w:lineRule="auto"/>
        <w:jc w:val="center"/>
      </w:pPr>
      <w:r>
        <w:rPr>
          <w:rFonts w:hint="eastAsia"/>
        </w:rPr>
        <w:t>图5.</w:t>
      </w:r>
      <w:r>
        <w:t xml:space="preserve">17 </w:t>
      </w:r>
      <w:r>
        <w:rPr>
          <w:rFonts w:hint="eastAsia"/>
          <w:lang w:val="en-US" w:eastAsia="zh-CN"/>
        </w:rPr>
        <w:t xml:space="preserve"> </w:t>
      </w:r>
      <w:r>
        <w:rPr>
          <w:rFonts w:hint="eastAsia"/>
        </w:rPr>
        <w:t>2</w:t>
      </w:r>
      <w:r>
        <w:t>0</w:t>
      </w:r>
      <w:r>
        <w:rPr>
          <w:rFonts w:hint="eastAsia"/>
        </w:rPr>
        <w:t xml:space="preserve"> </w:t>
      </w:r>
      <w:r>
        <w:t>mm</w:t>
      </w:r>
      <w:r>
        <w:rPr>
          <w:rFonts w:hint="eastAsia"/>
        </w:rPr>
        <w:t>厚</w:t>
      </w:r>
      <w:r>
        <w:t>材料</w:t>
      </w:r>
      <w:r>
        <w:rPr>
          <w:rFonts w:hint="eastAsia"/>
        </w:rPr>
        <w:t>侧边</w:t>
      </w:r>
      <w:r>
        <w:t>锥度对比</w:t>
      </w:r>
    </w:p>
    <w:p>
      <w:pPr>
        <w:spacing w:line="360" w:lineRule="auto"/>
        <w:jc w:val="center"/>
      </w:pPr>
    </w:p>
    <w:p>
      <w:pPr>
        <w:spacing w:line="360" w:lineRule="auto"/>
        <w:jc w:val="center"/>
      </w:pPr>
      <w:r>
        <w:rPr>
          <w:color w:val="auto"/>
          <w:u w:val="none"/>
        </w:rPr>
        <w:drawing>
          <wp:inline distT="0" distB="0" distL="0" distR="0">
            <wp:extent cx="2920365" cy="3724275"/>
            <wp:effectExtent l="0" t="0" r="13335" b="9525"/>
            <wp:docPr id="253" name="图片 253" descr="C:\Users\ADMINI~1\AppData\Local\Temp\WeChat Files\91f89c97231d64f91cb06d065ad3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C:\Users\ADMINI~1\AppData\Local\Temp\WeChat Files\91f89c97231d64f91cb06d065ad3f32.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a:xfrm>
                      <a:off x="0" y="0"/>
                      <a:ext cx="2924315" cy="3729134"/>
                    </a:xfrm>
                    <a:prstGeom prst="rect">
                      <a:avLst/>
                    </a:prstGeom>
                    <a:noFill/>
                    <a:ln>
                      <a:noFill/>
                    </a:ln>
                  </pic:spPr>
                </pic:pic>
              </a:graphicData>
            </a:graphic>
          </wp:inline>
        </w:drawing>
      </w:r>
    </w:p>
    <w:p>
      <w:pPr>
        <w:spacing w:line="360" w:lineRule="auto"/>
        <w:jc w:val="center"/>
      </w:pPr>
      <w:r>
        <w:rPr>
          <w:rFonts w:hint="eastAsia"/>
        </w:rPr>
        <w:t>图5.1</w:t>
      </w:r>
      <w:r>
        <w:t>8</w:t>
      </w:r>
      <w:r>
        <w:rPr>
          <w:rFonts w:hint="eastAsia"/>
          <w:lang w:val="en-US" w:eastAsia="zh-CN"/>
        </w:rPr>
        <w:t xml:space="preserve"> </w:t>
      </w:r>
      <w:r>
        <w:t xml:space="preserve"> 40</w:t>
      </w:r>
      <w:r>
        <w:rPr>
          <w:rFonts w:hint="eastAsia"/>
        </w:rPr>
        <w:t xml:space="preserve"> </w:t>
      </w:r>
      <w:r>
        <w:t>mm</w:t>
      </w:r>
      <w:r>
        <w:rPr>
          <w:rFonts w:hint="eastAsia"/>
        </w:rPr>
        <w:t>厚</w:t>
      </w:r>
      <w:r>
        <w:t>材料</w:t>
      </w:r>
      <w:r>
        <w:rPr>
          <w:rFonts w:hint="eastAsia"/>
        </w:rPr>
        <w:t>侧边</w:t>
      </w:r>
      <w:r>
        <w:t>锥度对比</w:t>
      </w:r>
    </w:p>
    <w:p>
      <w:pPr>
        <w:spacing w:line="360" w:lineRule="auto"/>
        <w:ind w:firstLine="480" w:firstLineChars="200"/>
        <w:rPr>
          <w:sz w:val="24"/>
        </w:rPr>
      </w:pPr>
    </w:p>
    <w:p>
      <w:pPr>
        <w:spacing w:line="360" w:lineRule="auto"/>
        <w:ind w:firstLine="480" w:firstLineChars="200"/>
        <w:rPr>
          <w:rFonts w:hint="eastAsia"/>
          <w:sz w:val="24"/>
        </w:rPr>
      </w:pPr>
      <w:r>
        <w:rPr>
          <w:rFonts w:hint="eastAsia"/>
          <w:sz w:val="24"/>
        </w:rPr>
        <w:t>直线型</w:t>
      </w:r>
      <w:r>
        <w:rPr>
          <w:rFonts w:hint="eastAsia"/>
          <w:i w:val="0"/>
          <w:iCs w:val="0"/>
          <w:color w:val="000000" w:themeColor="text1"/>
          <w:sz w:val="24"/>
          <w:u w:val="none"/>
          <w14:textFill>
            <w14:solidFill>
              <w14:schemeClr w14:val="tx1"/>
            </w14:solidFill>
          </w14:textFill>
        </w:rPr>
        <w:t>特征集中出现在</w:t>
      </w:r>
      <w:r>
        <w:rPr>
          <w:i w:val="0"/>
          <w:iCs w:val="0"/>
          <w:color w:val="000000" w:themeColor="text1"/>
          <w:sz w:val="24"/>
          <w:u w:val="none"/>
          <w14:textFill>
            <w14:solidFill>
              <w14:schemeClr w14:val="tx1"/>
            </w14:solidFill>
          </w14:textFill>
        </w:rPr>
        <w:t>20 mm</w:t>
      </w:r>
      <w:r>
        <w:rPr>
          <w:rFonts w:hint="eastAsia"/>
          <w:i w:val="0"/>
          <w:iCs w:val="0"/>
          <w:color w:val="000000" w:themeColor="text1"/>
          <w:sz w:val="24"/>
          <w:u w:val="none"/>
          <w14:textFill>
            <w14:solidFill>
              <w14:schemeClr w14:val="tx1"/>
            </w14:solidFill>
          </w14:textFill>
        </w:rPr>
        <w:t>和</w:t>
      </w:r>
      <w:r>
        <w:rPr>
          <w:i w:val="0"/>
          <w:iCs w:val="0"/>
          <w:color w:val="000000" w:themeColor="text1"/>
          <w:sz w:val="24"/>
          <w:u w:val="none"/>
          <w14:textFill>
            <w14:solidFill>
              <w14:schemeClr w14:val="tx1"/>
            </w14:solidFill>
          </w14:textFill>
        </w:rPr>
        <w:t>40 mm</w:t>
      </w:r>
      <w:r>
        <w:rPr>
          <w:rFonts w:hint="eastAsia"/>
          <w:i w:val="0"/>
          <w:iCs w:val="0"/>
          <w:color w:val="000000" w:themeColor="text1"/>
          <w:sz w:val="24"/>
          <w:u w:val="none"/>
          <w14:textFill>
            <w14:solidFill>
              <w14:schemeClr w14:val="tx1"/>
            </w14:solidFill>
          </w14:textFill>
        </w:rPr>
        <w:t>厚度的</w:t>
      </w:r>
      <w:r>
        <w:rPr>
          <w:rFonts w:hint="eastAsia"/>
          <w:sz w:val="24"/>
        </w:rPr>
        <w:t>材料上</w:t>
      </w:r>
      <w:r>
        <w:rPr>
          <w:rFonts w:hint="eastAsia"/>
          <w:color w:val="0000FF"/>
          <w:sz w:val="24"/>
          <w:u w:val="none"/>
        </w:rPr>
        <w:t>，</w:t>
      </w:r>
      <w:r>
        <w:rPr>
          <w:rFonts w:hint="eastAsia"/>
          <w:sz w:val="24"/>
        </w:rPr>
        <w:t>如图</w:t>
      </w:r>
      <w:r>
        <w:rPr>
          <w:sz w:val="24"/>
        </w:rPr>
        <w:t>5.17</w:t>
      </w:r>
      <w:r>
        <w:rPr>
          <w:rFonts w:hint="eastAsia"/>
          <w:sz w:val="24"/>
        </w:rPr>
        <w:t>和图</w:t>
      </w:r>
      <w:r>
        <w:rPr>
          <w:sz w:val="24"/>
        </w:rPr>
        <w:t>5.18</w:t>
      </w:r>
      <w:r>
        <w:rPr>
          <w:rFonts w:hint="eastAsia"/>
          <w:sz w:val="24"/>
        </w:rPr>
        <w:t>所示，随着切割头进给速度降低，切缝的表现形式由倒锥逐渐演变为正锥。</w:t>
      </w:r>
    </w:p>
    <w:p>
      <w:pPr>
        <w:spacing w:line="360" w:lineRule="auto"/>
        <w:ind w:firstLine="480" w:firstLineChars="200"/>
        <w:rPr>
          <w:sz w:val="24"/>
        </w:rPr>
      </w:pPr>
      <w:r>
        <w:rPr>
          <w:sz w:val="24"/>
        </w:rPr>
        <w:t>相对的，</w:t>
      </w:r>
      <w:r>
        <w:rPr>
          <w:rFonts w:hint="eastAsia"/>
          <w:sz w:val="24"/>
        </w:rPr>
        <w:t>曲线型</w:t>
      </w:r>
      <w:r>
        <w:rPr>
          <w:sz w:val="24"/>
        </w:rPr>
        <w:t>特征集中出现在80 mm和100 mm厚度的</w:t>
      </w:r>
      <w:r>
        <w:rPr>
          <w:rFonts w:hint="eastAsia"/>
          <w:sz w:val="24"/>
        </w:rPr>
        <w:t>材料上，</w:t>
      </w:r>
      <w:r>
        <w:rPr>
          <w:sz w:val="24"/>
        </w:rPr>
        <w:t>如图</w:t>
      </w:r>
      <w:r>
        <w:rPr>
          <w:rFonts w:hint="eastAsia"/>
          <w:sz w:val="24"/>
        </w:rPr>
        <w:t>5.1</w:t>
      </w:r>
      <w:r>
        <w:rPr>
          <w:sz w:val="24"/>
        </w:rPr>
        <w:t>9</w:t>
      </w:r>
      <w:r>
        <w:rPr>
          <w:rFonts w:hint="eastAsia"/>
          <w:sz w:val="24"/>
        </w:rPr>
        <w:t>和</w:t>
      </w:r>
      <w:r>
        <w:rPr>
          <w:sz w:val="24"/>
        </w:rPr>
        <w:t>图</w:t>
      </w:r>
      <w:r>
        <w:rPr>
          <w:rFonts w:hint="eastAsia"/>
          <w:sz w:val="24"/>
        </w:rPr>
        <w:t>5.</w:t>
      </w:r>
      <w:r>
        <w:rPr>
          <w:sz w:val="24"/>
        </w:rPr>
        <w:t>20</w:t>
      </w:r>
      <w:r>
        <w:rPr>
          <w:rFonts w:hint="eastAsia"/>
          <w:sz w:val="24"/>
        </w:rPr>
        <w:t>所示，</w:t>
      </w:r>
      <w:r>
        <w:rPr>
          <w:sz w:val="24"/>
        </w:rPr>
        <w:t>随着切割头进给速度降低，</w:t>
      </w:r>
      <w:r>
        <w:rPr>
          <w:rFonts w:hint="eastAsia"/>
          <w:sz w:val="24"/>
        </w:rPr>
        <w:t>切缝</w:t>
      </w:r>
      <w:r>
        <w:rPr>
          <w:sz w:val="24"/>
        </w:rPr>
        <w:t>的表现形式由</w:t>
      </w:r>
      <w:r>
        <w:rPr>
          <w:rFonts w:hint="eastAsia"/>
          <w:sz w:val="24"/>
        </w:rPr>
        <w:t>内凹型</w:t>
      </w:r>
      <w:r>
        <w:rPr>
          <w:sz w:val="24"/>
        </w:rPr>
        <w:t>逐渐演变为</w:t>
      </w:r>
      <w:r>
        <w:rPr>
          <w:rFonts w:hint="eastAsia"/>
          <w:sz w:val="24"/>
        </w:rPr>
        <w:t>外凸</w:t>
      </w:r>
      <w:r>
        <w:rPr>
          <w:sz w:val="24"/>
        </w:rPr>
        <w:t>型，且外凸鼓点</w:t>
      </w:r>
      <w:r>
        <w:rPr>
          <w:rFonts w:hint="eastAsia"/>
          <w:sz w:val="24"/>
        </w:rPr>
        <w:t>逐渐</w:t>
      </w:r>
      <w:r>
        <w:rPr>
          <w:sz w:val="24"/>
        </w:rPr>
        <w:t>降低。</w:t>
      </w:r>
      <w:r>
        <w:rPr>
          <w:rFonts w:hint="eastAsia"/>
          <w:sz w:val="24"/>
          <w:lang w:val="en-US" w:eastAsia="zh-CN"/>
        </w:rPr>
        <w:t>鼓点的定义是：首先对切缝一侧的侧边轮廓的上下端点进行连线，鼓点是该侧边轮廓上距该连线距离最远的点。鉴于切缝左右两侧侧边轮廓的鼓点高度不相等的情况，取其平均值。</w:t>
      </w:r>
      <w:r>
        <w:rPr>
          <w:rFonts w:hint="eastAsia"/>
          <w:sz w:val="24"/>
        </w:rPr>
        <w:t>由</w:t>
      </w:r>
      <w:r>
        <w:rPr>
          <w:sz w:val="24"/>
        </w:rPr>
        <w:t>前文分析已知</w:t>
      </w:r>
      <w:r>
        <w:rPr>
          <w:rFonts w:hint="eastAsia"/>
          <w:sz w:val="24"/>
        </w:rPr>
        <w:t>切缝侧</w:t>
      </w:r>
      <w:r>
        <w:rPr>
          <w:sz w:val="24"/>
        </w:rPr>
        <w:t>形成机理和射流在这一切割深度上的能量</w:t>
      </w:r>
      <w:r>
        <w:rPr>
          <w:rFonts w:hint="eastAsia"/>
          <w:sz w:val="24"/>
        </w:rPr>
        <w:t>和</w:t>
      </w:r>
      <w:r>
        <w:rPr>
          <w:sz w:val="24"/>
        </w:rPr>
        <w:t>有关，</w:t>
      </w:r>
      <w:r>
        <w:rPr>
          <w:rFonts w:hint="eastAsia"/>
          <w:sz w:val="24"/>
        </w:rPr>
        <w:t>在</w:t>
      </w:r>
      <w:r>
        <w:rPr>
          <w:sz w:val="24"/>
        </w:rPr>
        <w:t>上半部分能量密度</w:t>
      </w:r>
      <w:r>
        <w:rPr>
          <w:rFonts w:hint="eastAsia"/>
          <w:sz w:val="24"/>
        </w:rPr>
        <w:t>高</w:t>
      </w:r>
      <w:r>
        <w:rPr>
          <w:sz w:val="24"/>
        </w:rPr>
        <w:t>，因此</w:t>
      </w:r>
      <w:r>
        <w:rPr>
          <w:rFonts w:hint="eastAsia"/>
          <w:sz w:val="24"/>
        </w:rPr>
        <w:t>切缝</w:t>
      </w:r>
      <w:r>
        <w:rPr>
          <w:sz w:val="24"/>
        </w:rPr>
        <w:t>成</w:t>
      </w:r>
      <w:r>
        <w:rPr>
          <w:rFonts w:hint="eastAsia"/>
          <w:sz w:val="24"/>
        </w:rPr>
        <w:t>射流</w:t>
      </w:r>
      <w:r>
        <w:rPr>
          <w:sz w:val="24"/>
        </w:rPr>
        <w:t>扩散状，在下</w:t>
      </w:r>
      <w:r>
        <w:rPr>
          <w:rFonts w:hint="eastAsia"/>
          <w:sz w:val="24"/>
        </w:rPr>
        <w:t>半</w:t>
      </w:r>
      <w:r>
        <w:rPr>
          <w:sz w:val="24"/>
        </w:rPr>
        <w:t>部分能量</w:t>
      </w:r>
      <w:r>
        <w:rPr>
          <w:rFonts w:hint="eastAsia"/>
          <w:sz w:val="24"/>
        </w:rPr>
        <w:t>衰减导致</w:t>
      </w:r>
      <w:r>
        <w:rPr>
          <w:sz w:val="24"/>
        </w:rPr>
        <w:t>能量密度低，但</w:t>
      </w:r>
      <w:r>
        <w:rPr>
          <w:rFonts w:hint="eastAsia"/>
          <w:sz w:val="24"/>
        </w:rPr>
        <w:t>由于</w:t>
      </w:r>
      <w:r>
        <w:rPr>
          <w:sz w:val="24"/>
        </w:rPr>
        <w:t>切割</w:t>
      </w:r>
      <w:r>
        <w:rPr>
          <w:rFonts w:hint="eastAsia"/>
          <w:sz w:val="24"/>
        </w:rPr>
        <w:t>停留</w:t>
      </w:r>
      <w:r>
        <w:rPr>
          <w:sz w:val="24"/>
        </w:rPr>
        <w:t>时间</w:t>
      </w:r>
      <w:r>
        <w:rPr>
          <w:rFonts w:hint="eastAsia"/>
          <w:sz w:val="24"/>
        </w:rPr>
        <w:t>的</w:t>
      </w:r>
      <w:r>
        <w:rPr>
          <w:sz w:val="24"/>
        </w:rPr>
        <w:t>因素，导致射流对材料</w:t>
      </w:r>
      <w:r>
        <w:rPr>
          <w:rFonts w:hint="eastAsia"/>
          <w:sz w:val="24"/>
        </w:rPr>
        <w:t>该</w:t>
      </w:r>
      <w:r>
        <w:rPr>
          <w:sz w:val="24"/>
        </w:rPr>
        <w:t>部分的去除体积是由上至下逐渐</w:t>
      </w:r>
      <w:r>
        <w:rPr>
          <w:rFonts w:hint="eastAsia"/>
          <w:sz w:val="24"/>
        </w:rPr>
        <w:t>减少</w:t>
      </w:r>
      <w:r>
        <w:rPr>
          <w:sz w:val="24"/>
        </w:rPr>
        <w:t>的。</w:t>
      </w:r>
      <w:r>
        <w:rPr>
          <w:rFonts w:hint="eastAsia"/>
          <w:sz w:val="24"/>
        </w:rPr>
        <w:t>因此</w:t>
      </w:r>
      <w:r>
        <w:rPr>
          <w:sz w:val="24"/>
        </w:rPr>
        <w:t>，外凸鼓点处也是</w:t>
      </w:r>
      <w:r>
        <w:rPr>
          <w:rFonts w:hint="eastAsia"/>
          <w:sz w:val="24"/>
        </w:rPr>
        <w:t>能量和最大</w:t>
      </w:r>
      <w:r>
        <w:rPr>
          <w:sz w:val="24"/>
        </w:rPr>
        <w:t>处，其随着切割</w:t>
      </w:r>
      <w:r>
        <w:rPr>
          <w:rFonts w:hint="eastAsia"/>
          <w:sz w:val="24"/>
        </w:rPr>
        <w:t>头</w:t>
      </w:r>
      <w:r>
        <w:rPr>
          <w:sz w:val="24"/>
        </w:rPr>
        <w:t>进给速度降低而</w:t>
      </w:r>
      <w:r>
        <w:rPr>
          <w:rFonts w:hint="eastAsia"/>
          <w:sz w:val="24"/>
        </w:rPr>
        <w:t>不断</w:t>
      </w:r>
      <w:r>
        <w:rPr>
          <w:sz w:val="24"/>
        </w:rPr>
        <w:t>沿</w:t>
      </w:r>
      <w:r>
        <w:rPr>
          <w:rFonts w:hint="eastAsia"/>
          <w:sz w:val="24"/>
        </w:rPr>
        <w:t>切割</w:t>
      </w:r>
      <w:r>
        <w:rPr>
          <w:sz w:val="24"/>
        </w:rPr>
        <w:t>深度方向</w:t>
      </w:r>
      <w:r>
        <w:rPr>
          <w:rFonts w:hint="eastAsia"/>
          <w:sz w:val="24"/>
        </w:rPr>
        <w:t>下移</w:t>
      </w:r>
      <w:r>
        <w:rPr>
          <w:sz w:val="24"/>
        </w:rPr>
        <w:t>也</w:t>
      </w:r>
      <w:r>
        <w:rPr>
          <w:rFonts w:hint="eastAsia"/>
          <w:sz w:val="24"/>
        </w:rPr>
        <w:t>符合切缝</w:t>
      </w:r>
      <w:r>
        <w:rPr>
          <w:sz w:val="24"/>
        </w:rPr>
        <w:t>形成</w:t>
      </w:r>
      <w:r>
        <w:rPr>
          <w:rFonts w:hint="eastAsia"/>
          <w:sz w:val="24"/>
        </w:rPr>
        <w:t>机理</w:t>
      </w:r>
      <w:r>
        <w:rPr>
          <w:sz w:val="24"/>
        </w:rPr>
        <w:t>的理论分析。</w:t>
      </w:r>
    </w:p>
    <w:p>
      <w:pPr>
        <w:spacing w:line="360" w:lineRule="auto"/>
        <w:ind w:firstLine="480" w:firstLineChars="200"/>
        <w:rPr>
          <w:rFonts w:hint="eastAsia"/>
          <w:sz w:val="24"/>
        </w:rPr>
      </w:pPr>
    </w:p>
    <w:p>
      <w:pPr>
        <w:spacing w:line="360" w:lineRule="auto"/>
        <w:jc w:val="center"/>
        <w:rPr>
          <w:sz w:val="24"/>
        </w:rPr>
      </w:pPr>
      <w:r>
        <w:rPr>
          <w:color w:val="auto"/>
          <w:sz w:val="24"/>
          <w:u w:val="none"/>
        </w:rPr>
        <w:drawing>
          <wp:inline distT="0" distB="0" distL="0" distR="0">
            <wp:extent cx="5265420" cy="2854960"/>
            <wp:effectExtent l="0" t="0" r="11430" b="2540"/>
            <wp:docPr id="256" name="图片 256" descr="C:\Users\windr\Desktop\图片40.png图片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C:\Users\windr\Desktop\图片40.png图片40"/>
                    <pic:cNvPicPr>
                      <a:picLocks noChangeAspect="1" noChangeArrowheads="1"/>
                    </pic:cNvPicPr>
                  </pic:nvPicPr>
                  <pic:blipFill>
                    <a:blip r:embed="rId146"/>
                    <a:srcRect/>
                    <a:stretch>
                      <a:fillRect/>
                    </a:stretch>
                  </pic:blipFill>
                  <pic:spPr>
                    <a:xfrm>
                      <a:off x="0" y="0"/>
                      <a:ext cx="5265420" cy="2855527"/>
                    </a:xfrm>
                    <a:prstGeom prst="rect">
                      <a:avLst/>
                    </a:prstGeom>
                    <a:noFill/>
                    <a:ln>
                      <a:noFill/>
                    </a:ln>
                  </pic:spPr>
                </pic:pic>
              </a:graphicData>
            </a:graphic>
          </wp:inline>
        </w:drawing>
      </w:r>
    </w:p>
    <w:p>
      <w:pPr>
        <w:spacing w:line="360" w:lineRule="auto"/>
        <w:jc w:val="center"/>
      </w:pPr>
      <w:r>
        <w:rPr>
          <w:rFonts w:hint="eastAsia"/>
        </w:rPr>
        <w:t>图5.1</w:t>
      </w:r>
      <w:r>
        <w:t xml:space="preserve">9 </w:t>
      </w:r>
      <w:r>
        <w:rPr>
          <w:rFonts w:hint="eastAsia"/>
          <w:lang w:val="en-US" w:eastAsia="zh-CN"/>
        </w:rPr>
        <w:t xml:space="preserve"> </w:t>
      </w:r>
      <w:r>
        <w:t>80</w:t>
      </w:r>
      <w:r>
        <w:rPr>
          <w:rFonts w:hint="eastAsia"/>
        </w:rPr>
        <w:t xml:space="preserve"> </w:t>
      </w:r>
      <w:r>
        <w:t>mm</w:t>
      </w:r>
      <w:r>
        <w:rPr>
          <w:rFonts w:hint="eastAsia"/>
        </w:rPr>
        <w:t>厚</w:t>
      </w:r>
      <w:r>
        <w:t>材料</w:t>
      </w:r>
      <w:r>
        <w:rPr>
          <w:rFonts w:hint="eastAsia"/>
        </w:rPr>
        <w:t>侧边轮廓外凸</w:t>
      </w:r>
      <w:r>
        <w:t>鼓点对比</w:t>
      </w:r>
    </w:p>
    <w:p>
      <w:pPr>
        <w:spacing w:line="360" w:lineRule="auto"/>
        <w:jc w:val="center"/>
      </w:pPr>
    </w:p>
    <w:p>
      <w:pPr>
        <w:spacing w:line="360" w:lineRule="auto"/>
        <w:jc w:val="center"/>
        <w:rPr>
          <w:sz w:val="24"/>
        </w:rPr>
      </w:pPr>
      <w:r>
        <w:rPr>
          <w:color w:val="auto"/>
          <w:sz w:val="24"/>
          <w:u w:val="none"/>
        </w:rPr>
        <w:drawing>
          <wp:inline distT="0" distB="0" distL="0" distR="0">
            <wp:extent cx="5278120" cy="2790825"/>
            <wp:effectExtent l="0" t="0" r="17780" b="9525"/>
            <wp:docPr id="257" name="图片 257" descr="C:\Users\windr\Desktop\图片41.png图片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C:\Users\windr\Desktop\图片41.png图片41"/>
                    <pic:cNvPicPr>
                      <a:picLocks noChangeAspect="1" noChangeArrowheads="1"/>
                    </pic:cNvPicPr>
                  </pic:nvPicPr>
                  <pic:blipFill>
                    <a:blip r:embed="rId147"/>
                    <a:srcRect/>
                    <a:stretch>
                      <a:fillRect/>
                    </a:stretch>
                  </pic:blipFill>
                  <pic:spPr>
                    <a:xfrm>
                      <a:off x="0" y="0"/>
                      <a:ext cx="5278120" cy="2790825"/>
                    </a:xfrm>
                    <a:prstGeom prst="rect">
                      <a:avLst/>
                    </a:prstGeom>
                    <a:noFill/>
                    <a:ln>
                      <a:noFill/>
                    </a:ln>
                  </pic:spPr>
                </pic:pic>
              </a:graphicData>
            </a:graphic>
          </wp:inline>
        </w:drawing>
      </w:r>
    </w:p>
    <w:p>
      <w:pPr>
        <w:spacing w:line="360" w:lineRule="auto"/>
        <w:jc w:val="center"/>
      </w:pPr>
      <w:r>
        <w:rPr>
          <w:rFonts w:hint="eastAsia"/>
        </w:rPr>
        <w:t>图5.</w:t>
      </w:r>
      <w:r>
        <w:t xml:space="preserve">20 </w:t>
      </w:r>
      <w:r>
        <w:rPr>
          <w:rFonts w:hint="eastAsia"/>
          <w:lang w:val="en-US" w:eastAsia="zh-CN"/>
        </w:rPr>
        <w:t xml:space="preserve"> </w:t>
      </w:r>
      <w:r>
        <w:t>100</w:t>
      </w:r>
      <w:r>
        <w:rPr>
          <w:rFonts w:hint="eastAsia"/>
        </w:rPr>
        <w:t xml:space="preserve"> </w:t>
      </w:r>
      <w:r>
        <w:t>mm</w:t>
      </w:r>
      <w:r>
        <w:rPr>
          <w:rFonts w:hint="eastAsia"/>
        </w:rPr>
        <w:t>厚</w:t>
      </w:r>
      <w:r>
        <w:t>材料</w:t>
      </w:r>
      <w:r>
        <w:rPr>
          <w:rFonts w:hint="eastAsia"/>
        </w:rPr>
        <w:t>侧边轮廓外凸</w:t>
      </w:r>
      <w:r>
        <w:t>鼓点对比</w:t>
      </w:r>
    </w:p>
    <w:p>
      <w:pPr>
        <w:spacing w:line="360" w:lineRule="auto"/>
        <w:ind w:firstLine="480" w:firstLineChars="200"/>
        <w:rPr>
          <w:sz w:val="24"/>
        </w:rPr>
      </w:pPr>
    </w:p>
    <w:p>
      <w:pPr>
        <w:spacing w:line="360" w:lineRule="auto"/>
        <w:ind w:firstLine="480" w:firstLineChars="200"/>
        <w:rPr>
          <w:sz w:val="24"/>
        </w:rPr>
      </w:pPr>
      <w:r>
        <w:rPr>
          <w:rFonts w:hint="eastAsia"/>
          <w:sz w:val="24"/>
        </w:rPr>
        <w:t>综上，可见在切割厚材料过程中，以切缝锥度来简单描述侧边轮廓信息和进行摆动补偿是不够准确的，需要进一步</w:t>
      </w:r>
      <w:r>
        <w:rPr>
          <w:rFonts w:hint="eastAsia"/>
          <w:sz w:val="24"/>
          <w:lang w:val="en-US" w:eastAsia="zh-CN"/>
        </w:rPr>
        <w:t>明确</w:t>
      </w:r>
      <w:r>
        <w:rPr>
          <w:rFonts w:hint="eastAsia"/>
          <w:sz w:val="24"/>
        </w:rPr>
        <w:t>薄厚材料划分标准和针对于厚材料的补偿方法。</w:t>
      </w:r>
    </w:p>
    <w:p>
      <w:pPr>
        <w:spacing w:line="360" w:lineRule="auto"/>
        <w:ind w:firstLine="480" w:firstLineChars="200"/>
        <w:rPr>
          <w:color w:val="000000" w:themeColor="text1"/>
          <w:sz w:val="24"/>
          <w:u w:val="none"/>
          <w14:textFill>
            <w14:solidFill>
              <w14:schemeClr w14:val="tx1"/>
            </w14:solidFill>
          </w14:textFill>
        </w:rPr>
      </w:pPr>
      <w:r>
        <w:rPr>
          <w:rFonts w:hint="eastAsia"/>
          <w:color w:val="000000" w:themeColor="text1"/>
          <w:sz w:val="24"/>
          <w:u w:val="none"/>
          <w14:textFill>
            <w14:solidFill>
              <w14:schemeClr w14:val="tx1"/>
            </w14:solidFill>
          </w14:textFill>
        </w:rPr>
        <w:t>根据王舒定义的切缝轮廓类型系数</w:t>
      </w:r>
      <m:oMath>
        <m:r>
          <m:rPr/>
          <w:rPr>
            <w:rFonts w:hint="eastAsia" w:ascii="Cambria Math" w:hAnsi="Cambria Math"/>
            <w:color w:val="000000" w:themeColor="text1"/>
            <w:sz w:val="24"/>
            <w:u w:val="none"/>
            <w14:textFill>
              <w14:solidFill>
                <w14:schemeClr w14:val="tx1"/>
              </w14:solidFill>
            </w14:textFill>
          </w:rPr>
          <m:t>δ</m:t>
        </m:r>
      </m:oMath>
      <w:r>
        <w:rPr>
          <w:rFonts w:hint="eastAsia"/>
          <w:color w:val="000000" w:themeColor="text1"/>
          <w:sz w:val="24"/>
          <w:u w:val="none"/>
          <w14:textFill>
            <w14:solidFill>
              <w14:schemeClr w14:val="tx1"/>
            </w14:solidFill>
          </w14:textFill>
        </w:rPr>
        <w:t>的定义公式</w:t>
      </w:r>
      <w:r>
        <w:rPr>
          <w:rFonts w:hint="eastAsia"/>
          <w:color w:val="000000" w:themeColor="text1"/>
          <w:sz w:val="24"/>
          <w:u w:val="none"/>
          <w:vertAlign w:val="superscript"/>
          <w14:textFill>
            <w14:solidFill>
              <w14:schemeClr w14:val="tx1"/>
            </w14:solidFill>
          </w14:textFill>
        </w:rPr>
        <w:fldChar w:fldCharType="begin"/>
      </w:r>
      <w:r>
        <w:rPr>
          <w:color w:val="000000" w:themeColor="text1"/>
          <w:sz w:val="24"/>
          <w:u w:val="none"/>
          <w:vertAlign w:val="superscript"/>
          <w14:textFill>
            <w14:solidFill>
              <w14:schemeClr w14:val="tx1"/>
            </w14:solidFill>
          </w14:textFill>
        </w:rPr>
        <w:instrText xml:space="preserve"> REF _Ref39702082 \w \h  \* MERGEFORMAT </w:instrText>
      </w:r>
      <w:r>
        <w:rPr>
          <w:rFonts w:hint="eastAsia"/>
          <w:color w:val="000000" w:themeColor="text1"/>
          <w:sz w:val="24"/>
          <w:u w:val="none"/>
          <w:vertAlign w:val="superscript"/>
          <w14:textFill>
            <w14:solidFill>
              <w14:schemeClr w14:val="tx1"/>
            </w14:solidFill>
          </w14:textFill>
        </w:rPr>
        <w:fldChar w:fldCharType="separate"/>
      </w:r>
      <w:r>
        <w:rPr>
          <w:color w:val="000000" w:themeColor="text1"/>
          <w:sz w:val="24"/>
          <w:u w:val="none"/>
          <w:vertAlign w:val="superscript"/>
          <w14:textFill>
            <w14:solidFill>
              <w14:schemeClr w14:val="tx1"/>
            </w14:solidFill>
          </w14:textFill>
        </w:rPr>
        <w:t>[13]</w:t>
      </w:r>
      <w:r>
        <w:rPr>
          <w:rFonts w:hint="eastAsia"/>
          <w:color w:val="000000" w:themeColor="text1"/>
          <w:sz w:val="24"/>
          <w:u w:val="none"/>
          <w:vertAlign w:val="superscript"/>
          <w14:textFill>
            <w14:solidFill>
              <w14:schemeClr w14:val="tx1"/>
            </w14:solidFill>
          </w14:textFill>
        </w:rPr>
        <w:fldChar w:fldCharType="end"/>
      </w:r>
      <w:r>
        <w:rPr>
          <w:rFonts w:hint="eastAsia"/>
          <w:color w:val="000000" w:themeColor="text1"/>
          <w:sz w:val="24"/>
          <w:u w:val="none"/>
          <w14:textFill>
            <w14:solidFill>
              <w14:schemeClr w14:val="tx1"/>
            </w14:solidFill>
          </w14:textFill>
        </w:rPr>
        <w:t>：</w:t>
      </w:r>
    </w:p>
    <w:p>
      <w:pPr>
        <w:pStyle w:val="6"/>
        <w:spacing w:line="360" w:lineRule="auto"/>
        <w:ind w:firstLine="480" w:firstLineChars="200"/>
        <w:jc w:val="right"/>
        <w:rPr>
          <w:sz w:val="24"/>
          <w:szCs w:val="24"/>
        </w:rPr>
      </w:pPr>
      <m:oMath>
        <m:r>
          <m:rPr/>
          <w:rPr>
            <w:rFonts w:hint="eastAsia" w:ascii="Cambria Math" w:hAnsi="Cambria Math"/>
            <w:sz w:val="24"/>
            <w:szCs w:val="24"/>
          </w:rPr>
          <m:t>δ=</m:t>
        </m:r>
        <m:r>
          <m:rPr>
            <m:nor/>
            <m:sty m:val="p"/>
          </m:rPr>
          <w:rPr>
            <w:b w:val="0"/>
            <w:i w:val="0"/>
            <w:sz w:val="24"/>
            <w:szCs w:val="24"/>
          </w:rPr>
          <m:t>ln</m:t>
        </m:r>
        <m:f>
          <m:fPr>
            <m:ctrlPr>
              <w:rPr>
                <w:rFonts w:ascii="Cambria Math" w:hAnsi="Cambria Math"/>
                <w:sz w:val="24"/>
                <w:szCs w:val="24"/>
              </w:rPr>
            </m:ctrlPr>
          </m:fPr>
          <m:num>
            <m:r>
              <m:rPr/>
              <w:rPr>
                <w:rFonts w:hint="eastAsia" w:ascii="Cambria Math" w:hAnsi="Cambria Math"/>
                <w:sz w:val="24"/>
                <w:szCs w:val="24"/>
              </w:rPr>
              <m:t>u</m:t>
            </m:r>
            <m:ctrlPr>
              <w:rPr>
                <w:rFonts w:ascii="Cambria Math" w:hAnsi="Cambria Math"/>
                <w:sz w:val="24"/>
                <w:szCs w:val="24"/>
              </w:rPr>
            </m:ctrlPr>
          </m:num>
          <m:den>
            <m:r>
              <m:rPr/>
              <w:rPr>
                <w:rFonts w:hint="eastAsia" w:ascii="Cambria Math" w:hAnsi="Cambria Math"/>
                <w:sz w:val="24"/>
                <w:szCs w:val="24"/>
              </w:rPr>
              <m:t>H</m:t>
            </m:r>
            <m:ctrlPr>
              <w:rPr>
                <w:rFonts w:ascii="Cambria Math" w:hAnsi="Cambria Math"/>
                <w:sz w:val="24"/>
                <w:szCs w:val="24"/>
              </w:rPr>
            </m:ctrlPr>
          </m:den>
        </m:f>
      </m:oMath>
      <w:r>
        <w:rPr>
          <w:rFonts w:hint="eastAsia" w:ascii="Cambria Math" w:hAnsi="Cambria Math"/>
          <w:sz w:val="24"/>
          <w:szCs w:val="24"/>
        </w:rPr>
        <w:tab/>
      </w:r>
      <w:r>
        <w:rPr>
          <w:rFonts w:hint="eastAsia" w:ascii="Cambria Math" w:hAnsi="Cambria Math"/>
          <w:sz w:val="24"/>
          <w:szCs w:val="24"/>
        </w:rPr>
        <w:tab/>
      </w:r>
      <w:r>
        <w:rPr>
          <w:rFonts w:hint="eastAsia" w:ascii="Cambria Math" w:hAnsi="Cambria Math"/>
          <w:sz w:val="24"/>
          <w:szCs w:val="24"/>
        </w:rPr>
        <w:tab/>
      </w:r>
      <w:r>
        <w:rPr>
          <w:rFonts w:hint="eastAsia" w:ascii="Cambria Math" w:hAnsi="Cambria Math"/>
          <w:sz w:val="24"/>
          <w:szCs w:val="24"/>
        </w:rPr>
        <w:tab/>
      </w:r>
      <w:r>
        <w:rPr>
          <w:rFonts w:hint="eastAsia" w:ascii="Cambria Math" w:hAnsi="Cambria Math"/>
          <w:sz w:val="24"/>
          <w:szCs w:val="24"/>
        </w:rPr>
        <w:tab/>
      </w:r>
      <w:r>
        <w:rPr>
          <w:rFonts w:hint="eastAsia" w:ascii="Cambria Math" w:hAnsi="Cambria Math"/>
          <w:sz w:val="24"/>
          <w:szCs w:val="24"/>
        </w:rPr>
        <w:tab/>
      </w:r>
      <w:r>
        <w:rPr>
          <w:rFonts w:hint="eastAsia" w:ascii="Cambria Math" w:hAnsi="Cambria Math"/>
          <w:sz w:val="24"/>
          <w:szCs w:val="24"/>
        </w:rPr>
        <w:tab/>
      </w:r>
      <w:r>
        <w:rPr>
          <w:rFonts w:hint="eastAsia" w:ascii="Cambria Math" w:hAnsi="Cambria Math"/>
          <w:sz w:val="24"/>
          <w:szCs w:val="24"/>
        </w:rPr>
        <w:t>(5.</w:t>
      </w:r>
      <w:r>
        <w:rPr>
          <w:rFonts w:hint="eastAsia" w:ascii="Cambria Math" w:hAnsi="Cambria Math"/>
          <w:sz w:val="24"/>
          <w:szCs w:val="24"/>
          <w:lang w:val="en-US" w:eastAsia="zh-CN"/>
        </w:rPr>
        <w:t>3</w:t>
      </w:r>
      <w:r>
        <w:rPr>
          <w:rFonts w:hint="eastAsia" w:ascii="Cambria Math" w:hAnsi="Cambria Math"/>
          <w:sz w:val="24"/>
          <w:szCs w:val="24"/>
        </w:rPr>
        <w:t>)</w:t>
      </w:r>
    </w:p>
    <w:p>
      <w:pPr>
        <w:spacing w:line="360" w:lineRule="auto"/>
        <w:ind w:firstLine="480" w:firstLineChars="200"/>
        <w:rPr>
          <w:color w:val="000000" w:themeColor="text1"/>
          <w:u w:val="none"/>
          <w14:textFill>
            <w14:solidFill>
              <w14:schemeClr w14:val="tx1"/>
            </w14:solidFill>
          </w14:textFill>
        </w:rPr>
      </w:pPr>
      <w:r>
        <w:rPr>
          <w:rFonts w:hint="eastAsia"/>
          <w:color w:val="000000" w:themeColor="text1"/>
          <w:sz w:val="24"/>
          <w:u w:val="none"/>
          <w14:textFill>
            <w14:solidFill>
              <w14:schemeClr w14:val="tx1"/>
            </w14:solidFill>
          </w14:textFill>
        </w:rPr>
        <w:t>其中</w:t>
      </w:r>
      <m:oMath>
        <m:r>
          <m:rPr/>
          <w:rPr>
            <w:rFonts w:hint="eastAsia" w:ascii="Cambria Math" w:hAnsi="Cambria Math"/>
            <w:color w:val="000000" w:themeColor="text1"/>
            <w:sz w:val="24"/>
            <w:u w:val="none"/>
            <w14:textFill>
              <w14:solidFill>
                <w14:schemeClr w14:val="tx1"/>
              </w14:solidFill>
            </w14:textFill>
          </w:rPr>
          <m:t>u</m:t>
        </m:r>
      </m:oMath>
      <w:r>
        <w:rPr>
          <w:rFonts w:hint="eastAsia"/>
          <w:color w:val="000000" w:themeColor="text1"/>
          <w:sz w:val="24"/>
          <w:u w:val="none"/>
          <w14:textFill>
            <w14:solidFill>
              <w14:schemeClr w14:val="tx1"/>
            </w14:solidFill>
          </w14:textFill>
        </w:rPr>
        <w:t>为切割速度，</w:t>
      </w:r>
      <m:oMath>
        <m:r>
          <m:rPr/>
          <w:rPr>
            <w:rFonts w:hint="eastAsia" w:ascii="Cambria Math" w:hAnsi="Cambria Math"/>
            <w:color w:val="000000" w:themeColor="text1"/>
            <w:sz w:val="24"/>
            <w:u w:val="none"/>
            <w14:textFill>
              <w14:solidFill>
                <w14:schemeClr w14:val="tx1"/>
              </w14:solidFill>
            </w14:textFill>
          </w:rPr>
          <m:t>H</m:t>
        </m:r>
      </m:oMath>
      <w:r>
        <w:rPr>
          <w:rFonts w:hint="eastAsia"/>
          <w:color w:val="000000" w:themeColor="text1"/>
          <w:sz w:val="24"/>
          <w:u w:val="none"/>
          <w14:textFill>
            <w14:solidFill>
              <w14:schemeClr w14:val="tx1"/>
            </w14:solidFill>
          </w14:textFill>
        </w:rPr>
        <w:t>为工件厚度。</w:t>
      </w:r>
      <w:r>
        <w:rPr>
          <w:rFonts w:hint="eastAsia"/>
          <w:color w:val="000000" w:themeColor="text1"/>
          <w:sz w:val="24"/>
          <w:u w:val="none"/>
          <w:lang w:val="en-US" w:eastAsia="zh-CN"/>
          <w14:textFill>
            <w14:solidFill>
              <w14:schemeClr w14:val="tx1"/>
            </w14:solidFill>
          </w14:textFill>
        </w:rPr>
        <w:t>根据</w:t>
      </w:r>
      <w:r>
        <w:rPr>
          <w:rFonts w:hint="eastAsia"/>
          <w:color w:val="000000" w:themeColor="text1"/>
          <w:sz w:val="24"/>
          <w:u w:val="none"/>
          <w14:textFill>
            <w14:solidFill>
              <w14:schemeClr w14:val="tx1"/>
            </w14:solidFill>
          </w14:textFill>
        </w:rPr>
        <w:t>切缝轮廓类型系数</w:t>
      </w:r>
      <m:oMath>
        <m:r>
          <m:rPr/>
          <w:rPr>
            <w:rFonts w:hint="eastAsia" w:ascii="Cambria Math" w:hAnsi="Cambria Math"/>
            <w:color w:val="000000" w:themeColor="text1"/>
            <w:sz w:val="24"/>
            <w:u w:val="none"/>
            <w14:textFill>
              <w14:solidFill>
                <w14:schemeClr w14:val="tx1"/>
              </w14:solidFill>
            </w14:textFill>
          </w:rPr>
          <m:t>δ</m:t>
        </m:r>
      </m:oMath>
      <w:r>
        <w:rPr>
          <w:rFonts w:hint="eastAsia" w:ascii="Cambria Math" w:hAnsi="Cambria Math"/>
          <w:i w:val="0"/>
          <w:color w:val="000000" w:themeColor="text1"/>
          <w:sz w:val="24"/>
          <w:u w:val="none"/>
          <w:lang w:val="en-US" w:eastAsia="zh-CN"/>
          <w14:textFill>
            <w14:solidFill>
              <w14:schemeClr w14:val="tx1"/>
            </w14:solidFill>
          </w14:textFill>
        </w:rPr>
        <w:t>的值，可以判断切缝轮廓的类型。</w:t>
      </w:r>
    </w:p>
    <w:p>
      <w:pPr>
        <w:spacing w:line="360" w:lineRule="auto"/>
        <w:ind w:firstLine="480" w:firstLineChars="200"/>
        <w:rPr>
          <w:color w:val="000000" w:themeColor="text1"/>
          <w:sz w:val="24"/>
          <w:u w:val="none"/>
          <w14:textFill>
            <w14:solidFill>
              <w14:schemeClr w14:val="tx1"/>
            </w14:solidFill>
          </w14:textFill>
        </w:rPr>
      </w:pPr>
      <w:r>
        <w:rPr>
          <w:rFonts w:hint="eastAsia"/>
          <w:color w:val="000000" w:themeColor="text1"/>
          <w:sz w:val="24"/>
          <w:u w:val="none"/>
          <w14:textFill>
            <w14:solidFill>
              <w14:schemeClr w14:val="tx1"/>
            </w14:solidFill>
          </w14:textFill>
        </w:rPr>
        <w:t>在磨料水射流加工中，一般情况下是通过工件的厚度来确定加工的切割速度</w:t>
      </w:r>
      <w:r>
        <w:rPr>
          <w:rFonts w:hint="eastAsia"/>
          <w:color w:val="000000" w:themeColor="text1"/>
          <w:sz w:val="24"/>
          <w:u w:val="none"/>
          <w:lang w:eastAsia="zh-CN"/>
          <w14:textFill>
            <w14:solidFill>
              <w14:schemeClr w14:val="tx1"/>
            </w14:solidFill>
          </w14:textFill>
        </w:rPr>
        <w:t>，</w:t>
      </w:r>
      <w:r>
        <w:rPr>
          <w:rFonts w:hint="eastAsia"/>
          <w:color w:val="000000" w:themeColor="text1"/>
          <w:sz w:val="24"/>
          <w:u w:val="none"/>
          <w:lang w:val="en-US" w:eastAsia="zh-CN"/>
          <w14:textFill>
            <w14:solidFill>
              <w14:schemeClr w14:val="tx1"/>
            </w14:solidFill>
          </w14:textFill>
        </w:rPr>
        <w:t>即</w:t>
      </w:r>
      <m:oMath>
        <m:r>
          <m:rPr/>
          <w:rPr>
            <w:rFonts w:hint="eastAsia" w:ascii="Cambria Math" w:hAnsi="Cambria Math"/>
            <w:color w:val="000000" w:themeColor="text1"/>
            <w:sz w:val="24"/>
            <w:u w:val="none"/>
            <w14:textFill>
              <w14:solidFill>
                <w14:schemeClr w14:val="tx1"/>
              </w14:solidFill>
            </w14:textFill>
          </w:rPr>
          <m:t>u</m:t>
        </m:r>
      </m:oMath>
      <w:r>
        <w:rPr>
          <w:rFonts w:hint="eastAsia" w:ascii="Cambria Math" w:hAnsi="Cambria Math"/>
          <w:i w:val="0"/>
          <w:color w:val="000000" w:themeColor="text1"/>
          <w:sz w:val="24"/>
          <w:u w:val="none"/>
          <w:lang w:val="en-US" w:eastAsia="zh-CN"/>
          <w14:textFill>
            <w14:solidFill>
              <w14:schemeClr w14:val="tx1"/>
            </w14:solidFill>
          </w14:textFill>
        </w:rPr>
        <w:t>与</w:t>
      </w:r>
      <m:oMath>
        <m:r>
          <m:rPr/>
          <w:rPr>
            <w:rFonts w:hint="eastAsia" w:ascii="Cambria Math" w:hAnsi="Cambria Math"/>
            <w:color w:val="000000" w:themeColor="text1"/>
            <w:sz w:val="24"/>
            <w:u w:val="none"/>
            <w14:textFill>
              <w14:solidFill>
                <w14:schemeClr w14:val="tx1"/>
              </w14:solidFill>
            </w14:textFill>
          </w:rPr>
          <m:t>H</m:t>
        </m:r>
      </m:oMath>
      <w:r>
        <w:rPr>
          <w:rFonts w:hint="eastAsia" w:ascii="Cambria Math" w:hAnsi="Cambria Math"/>
          <w:i w:val="0"/>
          <w:color w:val="000000" w:themeColor="text1"/>
          <w:sz w:val="24"/>
          <w:u w:val="none"/>
          <w:lang w:val="en-US" w:eastAsia="zh-CN"/>
          <w14:textFill>
            <w14:solidFill>
              <w14:schemeClr w14:val="tx1"/>
            </w14:solidFill>
          </w14:textFill>
        </w:rPr>
        <w:t>相关</w:t>
      </w:r>
      <w:r>
        <w:rPr>
          <w:rFonts w:hint="eastAsia"/>
          <w:color w:val="000000" w:themeColor="text1"/>
          <w:sz w:val="24"/>
          <w:u w:val="none"/>
          <w14:textFill>
            <w14:solidFill>
              <w14:schemeClr w14:val="tx1"/>
            </w14:solidFill>
          </w14:textFill>
        </w:rPr>
        <w:t>，因此公式可以进一步化简为：</w:t>
      </w:r>
    </w:p>
    <w:p>
      <w:pPr>
        <w:pStyle w:val="6"/>
        <w:spacing w:line="360" w:lineRule="auto"/>
        <w:ind w:firstLine="480" w:firstLineChars="200"/>
        <w:jc w:val="right"/>
        <w:rPr>
          <w:sz w:val="24"/>
          <w:szCs w:val="24"/>
        </w:rPr>
      </w:pPr>
      <m:oMath>
        <m:r>
          <m:rPr/>
          <w:rPr>
            <w:rFonts w:hint="eastAsia" w:ascii="Cambria Math" w:hAnsi="Cambria Math"/>
            <w:sz w:val="24"/>
            <w:szCs w:val="24"/>
          </w:rPr>
          <m:t>H=</m:t>
        </m:r>
        <m:sSup>
          <m:sSupPr>
            <m:ctrlPr>
              <w:rPr>
                <w:rFonts w:ascii="Cambria Math" w:hAnsi="Cambria Math"/>
                <w:sz w:val="24"/>
                <w:szCs w:val="24"/>
              </w:rPr>
            </m:ctrlPr>
          </m:sSupPr>
          <m:e>
            <m:r>
              <m:rPr/>
              <w:rPr>
                <w:rFonts w:hint="eastAsia" w:ascii="Cambria Math" w:hAnsi="Cambria Math"/>
                <w:sz w:val="24"/>
                <w:szCs w:val="24"/>
              </w:rPr>
              <m:t>f</m:t>
            </m:r>
            <m:ctrlPr>
              <w:rPr>
                <w:rFonts w:ascii="Cambria Math" w:hAnsi="Cambria Math"/>
                <w:sz w:val="24"/>
                <w:szCs w:val="24"/>
              </w:rPr>
            </m:ctrlPr>
          </m:e>
          <m:sup>
            <m:r>
              <m:rPr/>
              <w:rPr>
                <w:rFonts w:ascii="Cambria Math" w:hAnsi="Cambria Math"/>
                <w:sz w:val="24"/>
                <w:szCs w:val="24"/>
              </w:rPr>
              <m:t>−1</m:t>
            </m:r>
            <m:ctrlPr>
              <w:rPr>
                <w:rFonts w:ascii="Cambria Math" w:hAnsi="Cambria Math"/>
                <w:sz w:val="24"/>
                <w:szCs w:val="24"/>
              </w:rPr>
            </m:ctrlPr>
          </m:sup>
        </m:sSup>
        <m:r>
          <m:rPr/>
          <w:rPr>
            <w:rFonts w:hint="eastAsia" w:ascii="Cambria Math" w:hAnsi="Cambria Math"/>
            <w:sz w:val="24"/>
            <w:szCs w:val="24"/>
          </w:rPr>
          <m:t>(δ)</m:t>
        </m:r>
      </m:oMath>
      <w:r>
        <w:rPr>
          <w:rFonts w:hint="eastAsia" w:ascii="Cambria Math" w:hAnsi="Cambria Math"/>
          <w:sz w:val="24"/>
          <w:szCs w:val="24"/>
        </w:rPr>
        <w:tab/>
      </w:r>
      <w:r>
        <w:rPr>
          <w:rFonts w:hint="eastAsia" w:ascii="Cambria Math" w:hAnsi="Cambria Math"/>
          <w:sz w:val="24"/>
          <w:szCs w:val="24"/>
        </w:rPr>
        <w:tab/>
      </w:r>
      <w:r>
        <w:rPr>
          <w:rFonts w:hint="eastAsia" w:ascii="Cambria Math" w:hAnsi="Cambria Math"/>
          <w:sz w:val="24"/>
          <w:szCs w:val="24"/>
        </w:rPr>
        <w:tab/>
      </w:r>
      <w:r>
        <w:rPr>
          <w:rFonts w:hint="eastAsia" w:ascii="Cambria Math" w:hAnsi="Cambria Math"/>
          <w:sz w:val="24"/>
          <w:szCs w:val="24"/>
        </w:rPr>
        <w:tab/>
      </w:r>
      <w:r>
        <w:rPr>
          <w:rFonts w:hint="eastAsia" w:ascii="Cambria Math" w:hAnsi="Cambria Math"/>
          <w:sz w:val="24"/>
          <w:szCs w:val="24"/>
        </w:rPr>
        <w:tab/>
      </w:r>
      <w:r>
        <w:rPr>
          <w:rFonts w:hint="eastAsia" w:ascii="Cambria Math" w:hAnsi="Cambria Math"/>
          <w:sz w:val="24"/>
          <w:szCs w:val="24"/>
        </w:rPr>
        <w:tab/>
      </w:r>
      <w:r>
        <w:rPr>
          <w:rFonts w:hint="eastAsia" w:ascii="Cambria Math" w:hAnsi="Cambria Math"/>
          <w:sz w:val="24"/>
          <w:szCs w:val="24"/>
        </w:rPr>
        <w:tab/>
      </w:r>
      <w:r>
        <w:rPr>
          <w:rFonts w:hint="eastAsia" w:ascii="Cambria Math" w:hAnsi="Cambria Math"/>
          <w:sz w:val="24"/>
          <w:szCs w:val="24"/>
        </w:rPr>
        <w:tab/>
      </w:r>
      <w:r>
        <w:rPr>
          <w:rFonts w:hint="eastAsia" w:ascii="Cambria Math" w:hAnsi="Cambria Math"/>
          <w:sz w:val="24"/>
          <w:szCs w:val="24"/>
        </w:rPr>
        <w:t>(5.</w:t>
      </w:r>
      <w:r>
        <w:rPr>
          <w:rFonts w:hint="eastAsia" w:ascii="Cambria Math" w:hAnsi="Cambria Math"/>
          <w:sz w:val="24"/>
          <w:szCs w:val="24"/>
          <w:lang w:val="en-US" w:eastAsia="zh-CN"/>
        </w:rPr>
        <w:t>4</w:t>
      </w:r>
      <w:r>
        <w:rPr>
          <w:rFonts w:hint="eastAsia" w:ascii="Cambria Math" w:hAnsi="Cambria Math"/>
          <w:sz w:val="24"/>
          <w:szCs w:val="24"/>
        </w:rPr>
        <w:t>)</w:t>
      </w:r>
    </w:p>
    <w:p>
      <w:pPr>
        <w:spacing w:line="360" w:lineRule="auto"/>
        <w:ind w:firstLine="480" w:firstLineChars="200"/>
        <w:rPr>
          <w:color w:val="000000" w:themeColor="text1"/>
          <w:u w:val="none"/>
          <w14:textFill>
            <w14:solidFill>
              <w14:schemeClr w14:val="tx1"/>
            </w14:solidFill>
          </w14:textFill>
        </w:rPr>
      </w:pPr>
      <w:r>
        <w:rPr>
          <w:rFonts w:hint="eastAsia"/>
          <w:color w:val="000000" w:themeColor="text1"/>
          <w:sz w:val="24"/>
          <w:u w:val="none"/>
          <w:lang w:val="en-US" w:eastAsia="zh-CN"/>
          <w14:textFill>
            <w14:solidFill>
              <w14:schemeClr w14:val="tx1"/>
            </w14:solidFill>
          </w14:textFill>
        </w:rPr>
        <w:t>根据公式(5.4)，</w:t>
      </w:r>
      <w:r>
        <w:rPr>
          <w:rFonts w:hint="eastAsia"/>
          <w:color w:val="000000" w:themeColor="text1"/>
          <w:sz w:val="24"/>
          <w:u w:val="none"/>
          <w14:textFill>
            <w14:solidFill>
              <w14:schemeClr w14:val="tx1"/>
            </w14:solidFill>
          </w14:textFill>
        </w:rPr>
        <w:t>切缝轮廓类型系数</w:t>
      </w:r>
      <m:oMath>
        <m:r>
          <m:rPr/>
          <w:rPr>
            <w:rFonts w:hint="eastAsia" w:ascii="Cambria Math" w:hAnsi="Cambria Math"/>
            <w:color w:val="000000" w:themeColor="text1"/>
            <w:sz w:val="24"/>
            <w:u w:val="none"/>
            <w14:textFill>
              <w14:solidFill>
                <w14:schemeClr w14:val="tx1"/>
              </w14:solidFill>
            </w14:textFill>
          </w:rPr>
          <m:t>δ</m:t>
        </m:r>
      </m:oMath>
      <w:r>
        <w:rPr>
          <w:rFonts w:hint="eastAsia" w:ascii="Cambria Math" w:hAnsi="Cambria Math"/>
          <w:i w:val="0"/>
          <w:color w:val="000000" w:themeColor="text1"/>
          <w:sz w:val="24"/>
          <w:u w:val="none"/>
          <w:lang w:val="en-US" w:eastAsia="zh-CN"/>
          <w14:textFill>
            <w14:solidFill>
              <w14:schemeClr w14:val="tx1"/>
            </w14:solidFill>
          </w14:textFill>
        </w:rPr>
        <w:t>与</w:t>
      </w:r>
      <m:oMath>
        <m:r>
          <m:rPr/>
          <w:rPr>
            <w:rFonts w:hint="eastAsia" w:ascii="Cambria Math" w:hAnsi="Cambria Math"/>
            <w:color w:val="000000" w:themeColor="text1"/>
            <w:sz w:val="24"/>
            <w:u w:val="none"/>
            <w14:textFill>
              <w14:solidFill>
                <w14:schemeClr w14:val="tx1"/>
              </w14:solidFill>
            </w14:textFill>
          </w:rPr>
          <m:t>H</m:t>
        </m:r>
      </m:oMath>
      <w:r>
        <w:rPr>
          <w:rFonts w:hint="eastAsia" w:ascii="Cambria Math" w:hAnsi="Cambria Math"/>
          <w:i w:val="0"/>
          <w:color w:val="000000" w:themeColor="text1"/>
          <w:sz w:val="24"/>
          <w:u w:val="none"/>
          <w:lang w:val="en-US" w:eastAsia="zh-CN"/>
          <w14:textFill>
            <w14:solidFill>
              <w14:schemeClr w14:val="tx1"/>
            </w14:solidFill>
          </w14:textFill>
        </w:rPr>
        <w:t>呈负相关关系</w:t>
      </w:r>
      <w:r>
        <w:rPr>
          <w:rFonts w:hint="eastAsia"/>
          <w:color w:val="000000" w:themeColor="text1"/>
          <w:sz w:val="24"/>
          <w:u w:val="none"/>
          <w:lang w:eastAsia="zh-CN"/>
          <w14:textFill>
            <w14:solidFill>
              <w14:schemeClr w14:val="tx1"/>
            </w14:solidFill>
          </w14:textFill>
        </w:rPr>
        <w:t>，</w:t>
      </w:r>
      <w:r>
        <w:rPr>
          <w:rFonts w:hint="eastAsia"/>
          <w:color w:val="000000" w:themeColor="text1"/>
          <w:sz w:val="24"/>
          <w:u w:val="none"/>
          <w14:textFill>
            <w14:solidFill>
              <w14:schemeClr w14:val="tx1"/>
            </w14:solidFill>
          </w14:textFill>
        </w:rPr>
        <w:t>因此存在一个厚度阈值，当工件厚度</w:t>
      </w:r>
      <m:oMath>
        <m:r>
          <m:rPr/>
          <w:rPr>
            <w:rFonts w:hint="eastAsia" w:ascii="Cambria Math" w:hAnsi="Cambria Math"/>
            <w:color w:val="000000" w:themeColor="text1"/>
            <w:sz w:val="24"/>
            <w:u w:val="none"/>
            <w14:textFill>
              <w14:solidFill>
                <w14:schemeClr w14:val="tx1"/>
              </w14:solidFill>
            </w14:textFill>
          </w:rPr>
          <m:t>H</m:t>
        </m:r>
      </m:oMath>
      <w:r>
        <w:rPr>
          <w:rFonts w:hint="eastAsia"/>
          <w:color w:val="000000" w:themeColor="text1"/>
          <w:sz w:val="24"/>
          <w:u w:val="none"/>
          <w14:textFill>
            <w14:solidFill>
              <w14:schemeClr w14:val="tx1"/>
            </w14:solidFill>
          </w14:textFill>
        </w:rPr>
        <w:t>大于此阈值，切缝轮廓类型系数</w:t>
      </w:r>
      <m:oMath>
        <m:r>
          <m:rPr/>
          <w:rPr>
            <w:rFonts w:hint="eastAsia" w:ascii="Cambria Math" w:hAnsi="Cambria Math"/>
            <w:color w:val="000000" w:themeColor="text1"/>
            <w:sz w:val="24"/>
            <w:u w:val="none"/>
            <w14:textFill>
              <w14:solidFill>
                <w14:schemeClr w14:val="tx1"/>
              </w14:solidFill>
            </w14:textFill>
          </w:rPr>
          <m:t>δ</m:t>
        </m:r>
      </m:oMath>
      <w:r>
        <w:rPr>
          <w:rFonts w:hint="eastAsia" w:ascii="Cambria Math" w:hAnsi="Cambria Math"/>
          <w:i w:val="0"/>
          <w:color w:val="000000" w:themeColor="text1"/>
          <w:sz w:val="24"/>
          <w:u w:val="none"/>
          <w:lang w:val="en-US" w:eastAsia="zh-CN"/>
          <w14:textFill>
            <w14:solidFill>
              <w14:schemeClr w14:val="tx1"/>
            </w14:solidFill>
          </w14:textFill>
        </w:rPr>
        <w:t>会始终小于某基准值，</w:t>
      </w:r>
      <w:r>
        <w:rPr>
          <w:rFonts w:hint="eastAsia"/>
          <w:color w:val="000000" w:themeColor="text1"/>
          <w:sz w:val="24"/>
          <w:u w:val="none"/>
          <w14:textFill>
            <w14:solidFill>
              <w14:schemeClr w14:val="tx1"/>
            </w14:solidFill>
          </w14:textFill>
        </w:rPr>
        <w:t>磨料水射流加工的切缝轮廓只能表现为外凸型曲线特征，</w:t>
      </w:r>
      <w:r>
        <w:rPr>
          <w:rFonts w:hint="eastAsia"/>
          <w:color w:val="000000" w:themeColor="text1"/>
          <w:sz w:val="24"/>
          <w:u w:val="none"/>
          <w:lang w:val="en-US" w:eastAsia="zh-CN"/>
          <w14:textFill>
            <w14:solidFill>
              <w14:schemeClr w14:val="tx1"/>
            </w14:solidFill>
          </w14:textFill>
        </w:rPr>
        <w:t>因此将</w:t>
      </w:r>
      <w:r>
        <w:rPr>
          <w:rFonts w:hint="eastAsia"/>
          <w:color w:val="000000" w:themeColor="text1"/>
          <w:sz w:val="24"/>
          <w:u w:val="none"/>
          <w14:textFill>
            <w14:solidFill>
              <w14:schemeClr w14:val="tx1"/>
            </w14:solidFill>
          </w14:textFill>
        </w:rPr>
        <w:t>厚度高于此阈值</w:t>
      </w:r>
      <w:r>
        <w:rPr>
          <w:rFonts w:hint="eastAsia"/>
          <w:color w:val="000000" w:themeColor="text1"/>
          <w:sz w:val="24"/>
          <w:u w:val="none"/>
          <w:lang w:val="en-US" w:eastAsia="zh-CN"/>
          <w14:textFill>
            <w14:solidFill>
              <w14:schemeClr w14:val="tx1"/>
            </w14:solidFill>
          </w14:textFill>
        </w:rPr>
        <w:t>划归为</w:t>
      </w:r>
      <w:r>
        <w:rPr>
          <w:rFonts w:hint="eastAsia"/>
          <w:color w:val="000000" w:themeColor="text1"/>
          <w:sz w:val="24"/>
          <w:u w:val="none"/>
          <w14:textFill>
            <w14:solidFill>
              <w14:schemeClr w14:val="tx1"/>
            </w14:solidFill>
          </w14:textFill>
        </w:rPr>
        <w:t>厚材料，厚度低于此阈值的</w:t>
      </w:r>
      <w:r>
        <w:rPr>
          <w:rFonts w:hint="eastAsia"/>
          <w:color w:val="000000" w:themeColor="text1"/>
          <w:sz w:val="24"/>
          <w:u w:val="none"/>
          <w:lang w:val="en-US" w:eastAsia="zh-CN"/>
          <w14:textFill>
            <w14:solidFill>
              <w14:schemeClr w14:val="tx1"/>
            </w14:solidFill>
          </w14:textFill>
        </w:rPr>
        <w:t>划归为</w:t>
      </w:r>
      <w:r>
        <w:rPr>
          <w:rFonts w:hint="eastAsia"/>
          <w:color w:val="000000" w:themeColor="text1"/>
          <w:sz w:val="24"/>
          <w:u w:val="none"/>
          <w14:textFill>
            <w14:solidFill>
              <w14:schemeClr w14:val="tx1"/>
            </w14:solidFill>
          </w14:textFill>
        </w:rPr>
        <w:t>薄材料。本文根据大量的实验结果得出切割碳钢工件时，</w:t>
      </w:r>
      <w:r>
        <w:rPr>
          <w:rFonts w:hint="eastAsia"/>
          <w:color w:val="000000" w:themeColor="text1"/>
          <w:sz w:val="24"/>
          <w:u w:val="none"/>
          <w:lang w:val="en-US" w:eastAsia="zh-CN"/>
          <w14:textFill>
            <w14:solidFill>
              <w14:schemeClr w14:val="tx1"/>
            </w14:solidFill>
          </w14:textFill>
        </w:rPr>
        <w:t>当</w:t>
      </w:r>
      <m:oMath>
        <m:r>
          <m:rPr/>
          <w:rPr>
            <w:rFonts w:hint="eastAsia" w:ascii="Cambria Math" w:hAnsi="Cambria Math"/>
            <w:color w:val="000000" w:themeColor="text1"/>
            <w:sz w:val="24"/>
            <w:u w:val="none"/>
            <w14:textFill>
              <w14:solidFill>
                <w14:schemeClr w14:val="tx1"/>
              </w14:solidFill>
            </w14:textFill>
          </w:rPr>
          <m:t>δ</m:t>
        </m:r>
        <m:r>
          <m:rPr>
            <m:sty m:val="p"/>
          </m:rPr>
          <w:rPr>
            <w:rFonts w:hint="eastAsia" w:ascii="Cambria Math" w:hAnsi="Cambria Math"/>
            <w:color w:val="000000" w:themeColor="text1"/>
            <w:sz w:val="24"/>
            <w:u w:val="none"/>
            <w14:textFill>
              <w14:solidFill>
                <w14:schemeClr w14:val="tx1"/>
              </w14:solidFill>
            </w14:textFill>
          </w:rPr>
          <m:t>&lt;</m:t>
        </m:r>
        <m:r>
          <m:rPr>
            <m:sty m:val="p"/>
          </m:rPr>
          <w:rPr>
            <w:rFonts w:ascii="Cambria Math" w:hAnsi="Cambria Math"/>
            <w:color w:val="000000" w:themeColor="text1"/>
            <w:sz w:val="24"/>
            <w:u w:val="none"/>
            <w14:textFill>
              <w14:solidFill>
                <w14:schemeClr w14:val="tx1"/>
              </w14:solidFill>
            </w14:textFill>
          </w:rPr>
          <m:t>−2.3</m:t>
        </m:r>
      </m:oMath>
      <w:r>
        <w:rPr>
          <w:rFonts w:hint="eastAsia"/>
          <w:color w:val="000000" w:themeColor="text1"/>
          <w:sz w:val="24"/>
          <w:u w:val="none"/>
          <w14:textFill>
            <w14:solidFill>
              <w14:schemeClr w14:val="tx1"/>
            </w14:solidFill>
          </w14:textFill>
        </w:rPr>
        <w:t>，切缝轮廓为</w:t>
      </w:r>
      <w:r>
        <w:rPr>
          <w:rFonts w:hint="eastAsia"/>
          <w:sz w:val="24"/>
        </w:rPr>
        <w:t>外凸型曲线</w:t>
      </w:r>
      <w:r>
        <w:rPr>
          <w:rFonts w:hint="eastAsia"/>
          <w:color w:val="000000" w:themeColor="text1"/>
          <w:sz w:val="24"/>
          <w:u w:val="none"/>
          <w14:textFill>
            <w14:solidFill>
              <w14:schemeClr w14:val="tx1"/>
            </w14:solidFill>
          </w14:textFill>
        </w:rPr>
        <w:t>特征。</w:t>
      </w:r>
    </w:p>
    <w:p>
      <w:pPr>
        <w:spacing w:line="360" w:lineRule="auto"/>
        <w:ind w:firstLine="480" w:firstLineChars="200"/>
        <w:rPr>
          <w:color w:val="000000" w:themeColor="text1"/>
          <w:sz w:val="24"/>
          <w:u w:val="none"/>
          <w14:textFill>
            <w14:solidFill>
              <w14:schemeClr w14:val="tx1"/>
            </w14:solidFill>
          </w14:textFill>
        </w:rPr>
      </w:pPr>
      <w:r>
        <w:rPr>
          <w:rFonts w:hint="eastAsia"/>
          <w:color w:val="000000" w:themeColor="text1"/>
          <w:sz w:val="24"/>
          <w:u w:val="none"/>
          <w14:textFill>
            <w14:solidFill>
              <w14:schemeClr w14:val="tx1"/>
            </w14:solidFill>
          </w14:textFill>
        </w:rPr>
        <w:t>将切割头进给速度统一设置为质量等级</w:t>
      </w:r>
      <w:r>
        <w:rPr>
          <w:color w:val="000000" w:themeColor="text1"/>
          <w:sz w:val="24"/>
          <w:u w:val="none"/>
          <w14:textFill>
            <w14:solidFill>
              <w14:schemeClr w14:val="tx1"/>
            </w14:solidFill>
          </w14:textFill>
        </w:rPr>
        <w:t>Q3</w:t>
      </w:r>
      <w:r>
        <w:rPr>
          <w:rFonts w:hint="eastAsia"/>
          <w:color w:val="000000" w:themeColor="text1"/>
          <w:sz w:val="24"/>
          <w:u w:val="none"/>
          <w14:textFill>
            <w14:solidFill>
              <w14:schemeClr w14:val="tx1"/>
            </w14:solidFill>
          </w14:textFill>
        </w:rPr>
        <w:t>对应的进给速度。将</w:t>
      </w:r>
      <w:r>
        <w:rPr>
          <w:color w:val="000000" w:themeColor="text1"/>
          <w:sz w:val="24"/>
          <w:u w:val="none"/>
          <w14:textFill>
            <w14:solidFill>
              <w14:schemeClr w14:val="tx1"/>
            </w14:solidFill>
          </w14:textFill>
        </w:rPr>
        <w:t>Zeng</w:t>
      </w:r>
      <w:r>
        <w:rPr>
          <w:rFonts w:hint="eastAsia"/>
          <w:color w:val="000000" w:themeColor="text1"/>
          <w:sz w:val="24"/>
          <w:u w:val="none"/>
          <w14:textFill>
            <w14:solidFill>
              <w14:schemeClr w14:val="tx1"/>
            </w14:solidFill>
          </w14:textFill>
        </w:rPr>
        <w:t>提出的分离速度公式</w:t>
      </w:r>
      <w:r>
        <w:rPr>
          <w:color w:val="000000" w:themeColor="text1"/>
          <w:sz w:val="24"/>
          <w:u w:val="none"/>
          <w14:textFill>
            <w14:solidFill>
              <w14:schemeClr w14:val="tx1"/>
            </w14:solidFill>
          </w14:textFill>
        </w:rPr>
        <w:t>(3.1)</w:t>
      </w:r>
      <w:r>
        <w:rPr>
          <w:color w:val="000000" w:themeColor="text1"/>
          <w:sz w:val="24"/>
          <w:u w:val="none"/>
          <w:vertAlign w:val="superscript"/>
          <w14:textFill>
            <w14:solidFill>
              <w14:schemeClr w14:val="tx1"/>
            </w14:solidFill>
          </w14:textFill>
        </w:rPr>
        <w:t>[60]</w:t>
      </w:r>
      <w:r>
        <w:rPr>
          <w:rFonts w:hint="eastAsia"/>
          <w:color w:val="000000" w:themeColor="text1"/>
          <w:sz w:val="24"/>
          <w:u w:val="none"/>
          <w14:textFill>
            <w14:solidFill>
              <w14:schemeClr w14:val="tx1"/>
            </w14:solidFill>
          </w14:textFill>
        </w:rPr>
        <w:t>代入切缝轮廓类型系数</w:t>
      </w:r>
      <m:oMath>
        <m:r>
          <m:rPr/>
          <w:rPr>
            <w:rFonts w:hint="eastAsia" w:ascii="Cambria Math" w:hAnsi="Cambria Math"/>
            <w:color w:val="000000" w:themeColor="text1"/>
            <w:sz w:val="24"/>
            <w:u w:val="none"/>
            <w14:textFill>
              <w14:solidFill>
                <w14:schemeClr w14:val="tx1"/>
              </w14:solidFill>
            </w14:textFill>
          </w:rPr>
          <m:t>δ</m:t>
        </m:r>
      </m:oMath>
      <w:r>
        <w:rPr>
          <w:rFonts w:hint="eastAsia"/>
          <w:color w:val="000000" w:themeColor="text1"/>
          <w:sz w:val="24"/>
          <w:u w:val="none"/>
          <w14:textFill>
            <w14:solidFill>
              <w14:schemeClr w14:val="tx1"/>
            </w14:solidFill>
          </w14:textFill>
        </w:rPr>
        <w:t>的定义公式，得出</w:t>
      </w:r>
    </w:p>
    <w:p>
      <w:pPr>
        <w:pStyle w:val="6"/>
        <w:spacing w:line="360" w:lineRule="auto"/>
        <w:ind w:firstLine="480" w:firstLineChars="200"/>
        <w:jc w:val="right"/>
      </w:pPr>
      <m:oMath>
        <m:r>
          <m:rPr/>
          <w:rPr>
            <w:rFonts w:hint="eastAsia" w:ascii="Cambria Math" w:hAnsi="Cambria Math"/>
            <w:sz w:val="24"/>
            <w:szCs w:val="24"/>
          </w:rPr>
          <m:t>H=</m:t>
        </m:r>
        <m:sSup>
          <m:sSupPr>
            <m:ctrlPr>
              <w:rPr>
                <w:rFonts w:ascii="Cambria Math" w:hAnsi="Cambria Math"/>
                <w:sz w:val="24"/>
                <w:szCs w:val="24"/>
              </w:rPr>
            </m:ctrlPr>
          </m:sSupPr>
          <m:e>
            <m:r>
              <m:rPr/>
              <w:rPr>
                <w:rFonts w:hint="eastAsia" w:ascii="Cambria Math" w:hAnsi="Cambria Math"/>
                <w:sz w:val="24"/>
                <w:szCs w:val="24"/>
              </w:rPr>
              <m:t>e</m:t>
            </m:r>
            <m:ctrlPr>
              <w:rPr>
                <w:rFonts w:ascii="Cambria Math" w:hAnsi="Cambria Math"/>
                <w:sz w:val="24"/>
                <w:szCs w:val="24"/>
              </w:rPr>
            </m:ctrlPr>
          </m:e>
          <m:sup>
            <m:f>
              <m:fPr>
                <m:ctrlPr>
                  <w:rPr>
                    <w:rFonts w:ascii="Cambria Math" w:hAnsi="Cambria Math"/>
                    <w:sz w:val="24"/>
                    <w:szCs w:val="24"/>
                  </w:rPr>
                </m:ctrlPr>
              </m:fPr>
              <m:num>
                <m:r>
                  <m:rPr/>
                  <w:rPr>
                    <w:rFonts w:hint="eastAsia" w:ascii="Cambria Math" w:hAnsi="Cambria Math"/>
                    <w:sz w:val="24"/>
                    <w:szCs w:val="24"/>
                  </w:rPr>
                  <m:t>δ</m:t>
                </m:r>
                <m:ctrlPr>
                  <w:rPr>
                    <w:rFonts w:ascii="Cambria Math" w:hAnsi="Cambria Math"/>
                    <w:sz w:val="24"/>
                    <w:szCs w:val="24"/>
                  </w:rPr>
                </m:ctrlPr>
              </m:num>
              <m:den>
                <m:r>
                  <m:rPr/>
                  <w:rPr>
                    <w:rFonts w:hint="eastAsia" w:ascii="Cambria Math" w:hAnsi="Cambria Math"/>
                    <w:sz w:val="24"/>
                    <w:szCs w:val="24"/>
                  </w:rPr>
                  <m:t>2.15</m:t>
                </m:r>
                <m:ctrlPr>
                  <w:rPr>
                    <w:rFonts w:ascii="Cambria Math" w:hAnsi="Cambria Math"/>
                    <w:sz w:val="24"/>
                    <w:szCs w:val="24"/>
                  </w:rPr>
                </m:ctrlPr>
              </m:den>
            </m:f>
            <m:ctrlPr>
              <w:rPr>
                <w:rFonts w:ascii="Cambria Math" w:hAnsi="Cambria Math"/>
                <w:sz w:val="24"/>
                <w:szCs w:val="24"/>
              </w:rPr>
            </m:ctrlPr>
          </m:sup>
        </m:sSup>
        <m:r>
          <m:rPr/>
          <w:rPr>
            <w:rFonts w:hint="eastAsia" w:ascii="Cambria Math" w:hAns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w:rPr>
                    <w:rFonts w:hint="eastAsia" w:ascii="Cambria Math" w:hAnsi="Cambria Math"/>
                    <w:sz w:val="24"/>
                    <w:szCs w:val="24"/>
                  </w:rPr>
                  <m:t>C</m:t>
                </m:r>
                <m:ctrlPr>
                  <w:rPr>
                    <w:rFonts w:ascii="Cambria Math" w:hAnsi="Cambria Math"/>
                    <w:sz w:val="24"/>
                    <w:szCs w:val="24"/>
                  </w:rPr>
                </m:ctrlPr>
              </m:e>
              <m:sub>
                <m:r>
                  <m:rPr/>
                  <w:rPr>
                    <w:rFonts w:hint="eastAsia" w:ascii="Cambria Math" w:hAnsi="Cambria Math"/>
                    <w:sz w:val="24"/>
                    <w:szCs w:val="24"/>
                  </w:rPr>
                  <m:t>s</m:t>
                </m:r>
                <m:ctrlPr>
                  <w:rPr>
                    <w:rFonts w:ascii="Cambria Math" w:hAnsi="Cambria Math"/>
                    <w:sz w:val="24"/>
                    <w:szCs w:val="24"/>
                  </w:rPr>
                </m:ctrlPr>
              </m:sub>
            </m:sSub>
            <m:r>
              <m:rPr/>
              <w:rPr>
                <w:rFonts w:hint="eastAsia" w:ascii="Cambria Math" w:hAnsi="Cambria Math"/>
                <w:sz w:val="24"/>
                <w:szCs w:val="24"/>
              </w:rPr>
              <m:t>q</m:t>
            </m:r>
            <m:sSup>
              <m:sSupPr>
                <m:ctrlPr>
                  <w:rPr>
                    <w:rFonts w:ascii="Cambria Math" w:hAnsi="Cambria Math"/>
                    <w:sz w:val="24"/>
                    <w:szCs w:val="24"/>
                  </w:rPr>
                </m:ctrlPr>
              </m:sSupPr>
              <m:e>
                <m:r>
                  <m:rPr/>
                  <w:rPr>
                    <w:rFonts w:hint="eastAsia" w:ascii="Cambria Math" w:hAnsi="Cambria Math"/>
                    <w:sz w:val="24"/>
                    <w:szCs w:val="24"/>
                  </w:rPr>
                  <m:t>D</m:t>
                </m:r>
                <m:ctrlPr>
                  <w:rPr>
                    <w:rFonts w:ascii="Cambria Math" w:hAnsi="Cambria Math"/>
                    <w:sz w:val="24"/>
                    <w:szCs w:val="24"/>
                  </w:rPr>
                </m:ctrlPr>
              </m:e>
              <m:sup>
                <m:r>
                  <m:rPr/>
                  <w:rPr>
                    <w:rFonts w:hint="eastAsia" w:ascii="Cambria Math" w:hAnsi="Cambria Math"/>
                    <w:sz w:val="24"/>
                    <w:szCs w:val="24"/>
                  </w:rPr>
                  <m:t>0.618</m:t>
                </m:r>
                <m:ctrlPr>
                  <w:rPr>
                    <w:rFonts w:ascii="Cambria Math" w:hAnsi="Cambria Math"/>
                    <w:sz w:val="24"/>
                    <w:szCs w:val="24"/>
                  </w:rPr>
                </m:ctrlPr>
              </m:sup>
            </m:sSup>
            <m:ctrlPr>
              <w:rPr>
                <w:rFonts w:ascii="Cambria Math" w:hAnsi="Cambria Math"/>
                <w:sz w:val="24"/>
                <w:szCs w:val="24"/>
              </w:rPr>
            </m:ctrlPr>
          </m:num>
          <m:den>
            <m:sSub>
              <m:sSubPr>
                <m:ctrlPr>
                  <w:rPr>
                    <w:rFonts w:ascii="Cambria Math" w:hAnsi="Cambria Math"/>
                    <w:sz w:val="24"/>
                    <w:szCs w:val="24"/>
                  </w:rPr>
                </m:ctrlPr>
              </m:sSubPr>
              <m:e>
                <m:r>
                  <m:rPr/>
                  <w:rPr>
                    <w:rFonts w:hint="eastAsia" w:ascii="Cambria Math" w:hAnsi="Cambria Math"/>
                    <w:sz w:val="24"/>
                    <w:szCs w:val="24"/>
                  </w:rPr>
                  <m:t>N</m:t>
                </m:r>
                <m:ctrlPr>
                  <w:rPr>
                    <w:rFonts w:ascii="Cambria Math" w:hAnsi="Cambria Math"/>
                    <w:sz w:val="24"/>
                    <w:szCs w:val="24"/>
                  </w:rPr>
                </m:ctrlPr>
              </m:e>
              <m:sub>
                <m:r>
                  <m:rPr/>
                  <w:rPr>
                    <w:rFonts w:hint="eastAsia" w:ascii="Cambria Math" w:hAnsi="Cambria Math"/>
                    <w:sz w:val="24"/>
                    <w:szCs w:val="24"/>
                  </w:rPr>
                  <m:t>m</m:t>
                </m:r>
                <m:ctrlPr>
                  <w:rPr>
                    <w:rFonts w:ascii="Cambria Math" w:hAnsi="Cambria Math"/>
                    <w:sz w:val="24"/>
                    <w:szCs w:val="24"/>
                  </w:rPr>
                </m:ctrlPr>
              </m:sub>
            </m:sSub>
            <m:sSubSup>
              <m:sSubSupPr>
                <m:ctrlPr>
                  <w:rPr>
                    <w:rFonts w:ascii="Cambria Math" w:hAnsi="Cambria Math"/>
                    <w:sz w:val="24"/>
                    <w:szCs w:val="24"/>
                  </w:rPr>
                </m:ctrlPr>
              </m:sSubSupPr>
              <m:e>
                <m:r>
                  <m:rPr/>
                  <w:rPr>
                    <w:rFonts w:hint="eastAsia" w:ascii="Cambria Math" w:hAnsi="Cambria Math"/>
                    <w:sz w:val="24"/>
                    <w:szCs w:val="24"/>
                  </w:rPr>
                  <m:t>P</m:t>
                </m:r>
                <m:ctrlPr>
                  <w:rPr>
                    <w:rFonts w:ascii="Cambria Math" w:hAnsi="Cambria Math"/>
                    <w:sz w:val="24"/>
                    <w:szCs w:val="24"/>
                  </w:rPr>
                </m:ctrlPr>
              </m:e>
              <m:sub>
                <m:r>
                  <m:rPr/>
                  <w:rPr>
                    <w:rFonts w:hint="eastAsia" w:ascii="Cambria Math" w:hAnsi="Cambria Math"/>
                    <w:sz w:val="24"/>
                    <w:szCs w:val="24"/>
                  </w:rPr>
                  <m:t>w</m:t>
                </m:r>
                <m:ctrlPr>
                  <w:rPr>
                    <w:rFonts w:ascii="Cambria Math" w:hAnsi="Cambria Math"/>
                    <w:sz w:val="24"/>
                    <w:szCs w:val="24"/>
                  </w:rPr>
                </m:ctrlPr>
              </m:sub>
              <m:sup>
                <m:r>
                  <m:rPr/>
                  <w:rPr>
                    <w:rFonts w:hint="eastAsia" w:ascii="Cambria Math" w:hAnsi="Cambria Math"/>
                    <w:sz w:val="24"/>
                    <w:szCs w:val="24"/>
                  </w:rPr>
                  <m:t>1.25</m:t>
                </m:r>
                <m:ctrlPr>
                  <w:rPr>
                    <w:rFonts w:ascii="Cambria Math" w:hAnsi="Cambria Math"/>
                    <w:sz w:val="24"/>
                    <w:szCs w:val="24"/>
                  </w:rPr>
                </m:ctrlPr>
              </m:sup>
            </m:sSubSup>
            <m:sSup>
              <m:sSupPr>
                <m:ctrlPr>
                  <w:rPr>
                    <w:rFonts w:ascii="Cambria Math" w:hAnsi="Cambria Math"/>
                    <w:sz w:val="24"/>
                    <w:szCs w:val="24"/>
                  </w:rPr>
                </m:ctrlPr>
              </m:sSupPr>
              <m:e>
                <m:acc>
                  <m:accPr>
                    <m:chr m:val="̇"/>
                    <m:ctrlPr>
                      <w:rPr>
                        <w:rFonts w:ascii="Cambria Math" w:hAnsi="Cambria Math"/>
                        <w:sz w:val="24"/>
                        <w:szCs w:val="24"/>
                      </w:rPr>
                    </m:ctrlPr>
                  </m:accPr>
                  <m:e>
                    <m:sSub>
                      <m:sSubPr>
                        <m:ctrlPr>
                          <w:rPr>
                            <w:rFonts w:ascii="Cambria Math" w:hAnsi="Cambria Math"/>
                            <w:sz w:val="24"/>
                            <w:szCs w:val="24"/>
                          </w:rPr>
                        </m:ctrlPr>
                      </m:sSubPr>
                      <m:e>
                        <m:r>
                          <m:rPr/>
                          <w:rPr>
                            <w:rFonts w:hint="eastAsia" w:ascii="Cambria Math" w:hAnsi="Cambria Math"/>
                            <w:sz w:val="24"/>
                            <w:szCs w:val="24"/>
                          </w:rPr>
                          <m:t>m</m:t>
                        </m:r>
                        <m:ctrlPr>
                          <w:rPr>
                            <w:rFonts w:ascii="Cambria Math" w:hAnsi="Cambria Math"/>
                            <w:sz w:val="24"/>
                            <w:szCs w:val="24"/>
                          </w:rPr>
                        </m:ctrlPr>
                      </m:e>
                      <m:sub>
                        <m:r>
                          <m:rPr/>
                          <w:rPr>
                            <w:rFonts w:hint="eastAsia" w:ascii="Cambria Math" w:hAnsi="Cambria Math"/>
                            <w:sz w:val="24"/>
                            <w:szCs w:val="24"/>
                          </w:rPr>
                          <m:t>w</m:t>
                        </m:r>
                        <m:ctrlPr>
                          <w:rPr>
                            <w:rFonts w:ascii="Cambria Math" w:hAnsi="Cambria Math"/>
                            <w:sz w:val="24"/>
                            <w:szCs w:val="24"/>
                          </w:rPr>
                        </m:ctrlPr>
                      </m:sub>
                    </m:sSub>
                    <m:ctrlPr>
                      <w:rPr>
                        <w:rFonts w:ascii="Cambria Math" w:hAnsi="Cambria Math"/>
                        <w:sz w:val="24"/>
                        <w:szCs w:val="24"/>
                      </w:rPr>
                    </m:ctrlPr>
                  </m:e>
                </m:acc>
                <m:ctrlPr>
                  <w:rPr>
                    <w:rFonts w:ascii="Cambria Math" w:hAnsi="Cambria Math"/>
                    <w:sz w:val="24"/>
                    <w:szCs w:val="24"/>
                  </w:rPr>
                </m:ctrlPr>
              </m:e>
              <m:sup>
                <m:r>
                  <m:rPr/>
                  <w:rPr>
                    <w:rFonts w:hint="eastAsia" w:ascii="Cambria Math" w:hAnsi="Cambria Math"/>
                    <w:sz w:val="24"/>
                    <w:szCs w:val="24"/>
                  </w:rPr>
                  <m:t>0.687</m:t>
                </m:r>
                <m:ctrlPr>
                  <w:rPr>
                    <w:rFonts w:ascii="Cambria Math" w:hAnsi="Cambria Math"/>
                    <w:sz w:val="24"/>
                    <w:szCs w:val="24"/>
                  </w:rPr>
                </m:ctrlPr>
              </m:sup>
            </m:sSup>
            <m:sSup>
              <m:sSupPr>
                <m:ctrlPr>
                  <w:rPr>
                    <w:rFonts w:ascii="Cambria Math" w:hAnsi="Cambria Math"/>
                    <w:sz w:val="24"/>
                    <w:szCs w:val="24"/>
                  </w:rPr>
                </m:ctrlPr>
              </m:sSupPr>
              <m:e>
                <m:acc>
                  <m:accPr>
                    <m:chr m:val="̇"/>
                    <m:ctrlPr>
                      <w:rPr>
                        <w:rFonts w:ascii="Cambria Math" w:hAnsi="Cambria Math"/>
                        <w:sz w:val="24"/>
                        <w:szCs w:val="24"/>
                      </w:rPr>
                    </m:ctrlPr>
                  </m:accPr>
                  <m:e>
                    <m:r>
                      <m:rPr/>
                      <w:rPr>
                        <w:rFonts w:hint="eastAsia" w:ascii="Cambria Math" w:hAnsi="Cambria Math"/>
                        <w:sz w:val="24"/>
                        <w:szCs w:val="24"/>
                      </w:rPr>
                      <m:t>m</m:t>
                    </m:r>
                    <m:ctrlPr>
                      <w:rPr>
                        <w:rFonts w:ascii="Cambria Math" w:hAnsi="Cambria Math"/>
                        <w:sz w:val="24"/>
                        <w:szCs w:val="24"/>
                      </w:rPr>
                    </m:ctrlPr>
                  </m:e>
                </m:acc>
                <m:ctrlPr>
                  <w:rPr>
                    <w:rFonts w:ascii="Cambria Math" w:hAnsi="Cambria Math"/>
                    <w:sz w:val="24"/>
                    <w:szCs w:val="24"/>
                  </w:rPr>
                </m:ctrlPr>
              </m:e>
              <m:sup>
                <m:r>
                  <m:rPr/>
                  <w:rPr>
                    <w:rFonts w:hint="eastAsia" w:ascii="Cambria Math" w:hAnsi="Cambria Math"/>
                    <w:sz w:val="24"/>
                    <w:szCs w:val="24"/>
                  </w:rPr>
                  <m:t>0.343</m:t>
                </m:r>
                <m:ctrlPr>
                  <w:rPr>
                    <w:rFonts w:ascii="Cambria Math" w:hAnsi="Cambria Math"/>
                    <w:sz w:val="24"/>
                    <w:szCs w:val="24"/>
                  </w:rPr>
                </m:ctrlPr>
              </m:sup>
            </m:sSup>
            <m:ctrlPr>
              <w:rPr>
                <w:rFonts w:ascii="Cambria Math" w:hAnsi="Cambria Math"/>
                <w:sz w:val="24"/>
                <w:szCs w:val="24"/>
              </w:rPr>
            </m:ctrlPr>
          </m:den>
        </m:f>
        <m:sSup>
          <m:sSupPr>
            <m:ctrlPr>
              <w:rPr>
                <w:rFonts w:ascii="Cambria Math" w:hAnsi="Cambria Math"/>
                <w:sz w:val="24"/>
                <w:szCs w:val="24"/>
              </w:rPr>
            </m:ctrlPr>
          </m:sSupPr>
          <m:e>
            <m:r>
              <m:rPr/>
              <w:rPr>
                <w:rFonts w:hint="eastAsia" w:ascii="Cambria Math" w:hAnsi="Cambria Math"/>
                <w:sz w:val="24"/>
                <w:szCs w:val="24"/>
              </w:rPr>
              <m:t>)</m:t>
            </m:r>
            <m:ctrlPr>
              <w:rPr>
                <w:rFonts w:ascii="Cambria Math" w:hAnsi="Cambria Math"/>
                <w:sz w:val="24"/>
                <w:szCs w:val="24"/>
              </w:rPr>
            </m:ctrlPr>
          </m:e>
          <m:sup>
            <m:r>
              <m:rPr/>
              <w:rPr>
                <w:rFonts w:hint="eastAsia" w:ascii="Cambria Math" w:hAnsi="Cambria Math"/>
                <w:sz w:val="24"/>
                <w:szCs w:val="24"/>
              </w:rPr>
              <m:t>0.535</m:t>
            </m:r>
            <m:ctrlPr>
              <w:rPr>
                <w:rFonts w:ascii="Cambria Math" w:hAnsi="Cambria Math"/>
                <w:sz w:val="24"/>
                <w:szCs w:val="24"/>
              </w:rPr>
            </m:ctrlPr>
          </m:sup>
        </m:sSup>
      </m:oMath>
      <w:r>
        <w:rPr>
          <w:rFonts w:hint="eastAsia" w:ascii="Cambria Math" w:hAnsi="Cambria Math"/>
          <w:sz w:val="24"/>
          <w:szCs w:val="24"/>
        </w:rPr>
        <w:tab/>
      </w:r>
      <w:r>
        <w:rPr>
          <w:rFonts w:hint="eastAsia" w:ascii="Cambria Math" w:hAnsi="Cambria Math"/>
          <w:sz w:val="24"/>
          <w:szCs w:val="24"/>
        </w:rPr>
        <w:tab/>
      </w:r>
      <w:r>
        <w:rPr>
          <w:rFonts w:hint="eastAsia" w:ascii="Cambria Math" w:hAnsi="Cambria Math"/>
          <w:sz w:val="24"/>
          <w:szCs w:val="24"/>
        </w:rPr>
        <w:tab/>
      </w:r>
      <w:r>
        <w:rPr>
          <w:rFonts w:hint="eastAsia" w:ascii="Cambria Math" w:hAnsi="Cambria Math"/>
          <w:sz w:val="24"/>
          <w:szCs w:val="24"/>
        </w:rPr>
        <w:tab/>
      </w:r>
      <w:r>
        <w:rPr>
          <w:rFonts w:hint="eastAsia" w:ascii="Cambria Math" w:hAnsi="Cambria Math"/>
          <w:sz w:val="24"/>
          <w:szCs w:val="24"/>
        </w:rPr>
        <w:tab/>
      </w:r>
      <w:r>
        <w:rPr>
          <w:rFonts w:hint="eastAsia" w:ascii="Cambria Math" w:hAnsi="Cambria Math"/>
          <w:sz w:val="24"/>
          <w:szCs w:val="24"/>
        </w:rPr>
        <w:t>(5.</w:t>
      </w:r>
      <w:r>
        <w:rPr>
          <w:rFonts w:hint="eastAsia" w:ascii="Cambria Math" w:hAnsi="Cambria Math"/>
          <w:sz w:val="24"/>
          <w:szCs w:val="24"/>
          <w:lang w:val="en-US" w:eastAsia="zh-CN"/>
        </w:rPr>
        <w:t>5</w:t>
      </w:r>
      <w:r>
        <w:rPr>
          <w:rFonts w:hint="eastAsia" w:ascii="Cambria Math" w:hAnsi="Cambria Math"/>
          <w:sz w:val="24"/>
          <w:szCs w:val="24"/>
        </w:rPr>
        <w:t>)</w:t>
      </w:r>
    </w:p>
    <w:p>
      <w:pPr>
        <w:spacing w:line="360" w:lineRule="auto"/>
        <w:ind w:firstLine="480" w:firstLineChars="200"/>
        <w:rPr>
          <w:color w:val="000000" w:themeColor="text1"/>
          <w:u w:val="none"/>
          <w14:textFill>
            <w14:solidFill>
              <w14:schemeClr w14:val="tx1"/>
            </w14:solidFill>
          </w14:textFill>
        </w:rPr>
      </w:pPr>
      <w:r>
        <w:rPr>
          <w:rFonts w:hint="eastAsia"/>
          <w:color w:val="000000" w:themeColor="text1"/>
          <w:sz w:val="24"/>
          <w:u w:val="none"/>
          <w14:textFill>
            <w14:solidFill>
              <w14:schemeClr w14:val="tx1"/>
            </w14:solidFill>
          </w14:textFill>
        </w:rPr>
        <w:t>其中</w:t>
      </w:r>
      <m:oMath>
        <m:sSub>
          <m:sSubPr>
            <m:ctrlPr>
              <w:rPr>
                <w:rFonts w:ascii="Cambria Math" w:hAnsi="Cambria Math"/>
                <w:color w:val="000000" w:themeColor="text1"/>
                <w:sz w:val="24"/>
                <w:u w:val="none"/>
                <w14:textFill>
                  <w14:solidFill>
                    <w14:schemeClr w14:val="tx1"/>
                  </w14:solidFill>
                </w14:textFill>
              </w:rPr>
            </m:ctrlPr>
          </m:sSubPr>
          <m:e>
            <m:r>
              <m:rPr/>
              <w:rPr>
                <w:rFonts w:hint="eastAsia" w:ascii="Cambria Math" w:hAnsi="Cambria Math"/>
                <w:color w:val="000000" w:themeColor="text1"/>
                <w:sz w:val="24"/>
                <w:u w:val="none"/>
                <w14:textFill>
                  <w14:solidFill>
                    <w14:schemeClr w14:val="tx1"/>
                  </w14:solidFill>
                </w14:textFill>
              </w:rPr>
              <m:t>C</m:t>
            </m:r>
            <m:ctrlPr>
              <w:rPr>
                <w:rFonts w:ascii="Cambria Math" w:hAnsi="Cambria Math"/>
                <w:color w:val="000000" w:themeColor="text1"/>
                <w:sz w:val="24"/>
                <w:u w:val="none"/>
                <w14:textFill>
                  <w14:solidFill>
                    <w14:schemeClr w14:val="tx1"/>
                  </w14:solidFill>
                </w14:textFill>
              </w:rPr>
            </m:ctrlPr>
          </m:e>
          <m:sub>
            <m:r>
              <m:rPr/>
              <w:rPr>
                <w:rFonts w:hint="eastAsia" w:ascii="Cambria Math" w:hAnsi="Cambria Math"/>
                <w:color w:val="000000" w:themeColor="text1"/>
                <w:sz w:val="24"/>
                <w:u w:val="none"/>
                <w14:textFill>
                  <w14:solidFill>
                    <w14:schemeClr w14:val="tx1"/>
                  </w14:solidFill>
                </w14:textFill>
              </w:rPr>
              <m:t>s</m:t>
            </m:r>
            <m:ctrlPr>
              <w:rPr>
                <w:rFonts w:ascii="Cambria Math" w:hAnsi="Cambria Math"/>
                <w:color w:val="000000" w:themeColor="text1"/>
                <w:sz w:val="24"/>
                <w:u w:val="none"/>
                <w14:textFill>
                  <w14:solidFill>
                    <w14:schemeClr w14:val="tx1"/>
                  </w14:solidFill>
                </w14:textFill>
              </w:rPr>
            </m:ctrlPr>
          </m:sub>
        </m:sSub>
      </m:oMath>
      <w:r>
        <w:rPr>
          <w:rFonts w:hint="eastAsia"/>
          <w:color w:val="000000" w:themeColor="text1"/>
          <w:sz w:val="24"/>
          <w:u w:val="none"/>
          <w14:textFill>
            <w14:solidFill>
              <w14:schemeClr w14:val="tx1"/>
            </w14:solidFill>
          </w14:textFill>
        </w:rPr>
        <w:t>为比例因子，</w:t>
      </w:r>
      <m:oMath>
        <m:r>
          <m:rPr/>
          <w:rPr>
            <w:rFonts w:hint="eastAsia" w:ascii="Cambria Math" w:hAnsi="Cambria Math"/>
            <w:color w:val="000000" w:themeColor="text1"/>
            <w:sz w:val="24"/>
            <w:u w:val="none"/>
            <w14:textFill>
              <w14:solidFill>
                <w14:schemeClr w14:val="tx1"/>
              </w14:solidFill>
            </w14:textFill>
          </w:rPr>
          <m:t>q</m:t>
        </m:r>
      </m:oMath>
      <w:r>
        <w:rPr>
          <w:rFonts w:hint="eastAsia"/>
          <w:color w:val="000000" w:themeColor="text1"/>
          <w:sz w:val="24"/>
          <w:u w:val="none"/>
          <w14:textFill>
            <w14:solidFill>
              <w14:schemeClr w14:val="tx1"/>
            </w14:solidFill>
          </w14:textFill>
        </w:rPr>
        <w:t>为切割质量等级，取</w:t>
      </w:r>
      <m:oMath>
        <m:r>
          <m:rPr/>
          <w:rPr>
            <w:rFonts w:hint="eastAsia" w:ascii="Cambria Math" w:hAnsi="Cambria Math"/>
            <w:color w:val="000000" w:themeColor="text1"/>
            <w:sz w:val="24"/>
            <w:u w:val="none"/>
            <w14:textFill>
              <w14:solidFill>
                <w14:schemeClr w14:val="tx1"/>
              </w14:solidFill>
            </w14:textFill>
          </w:rPr>
          <m:t>q</m:t>
        </m:r>
        <m:r>
          <m:rPr>
            <m:sty m:val="p"/>
          </m:rPr>
          <w:rPr>
            <w:rFonts w:hint="eastAsia" w:ascii="Cambria Math" w:hAnsi="Cambria Math"/>
            <w:color w:val="000000" w:themeColor="text1"/>
            <w:sz w:val="24"/>
            <w:u w:val="none"/>
            <w14:textFill>
              <w14:solidFill>
                <w14:schemeClr w14:val="tx1"/>
              </w14:solidFill>
            </w14:textFill>
          </w:rPr>
          <m:t>=3</m:t>
        </m:r>
      </m:oMath>
      <w:r>
        <w:rPr>
          <w:rFonts w:hint="eastAsia"/>
          <w:color w:val="000000" w:themeColor="text1"/>
          <w:sz w:val="24"/>
          <w:u w:val="none"/>
          <w14:textFill>
            <w14:solidFill>
              <w14:schemeClr w14:val="tx1"/>
            </w14:solidFill>
          </w14:textFill>
        </w:rPr>
        <w:t>，</w:t>
      </w:r>
      <m:oMath>
        <m:r>
          <m:rPr/>
          <w:rPr>
            <w:rFonts w:hint="eastAsia" w:ascii="Cambria Math" w:hAnsi="Cambria Math"/>
            <w:color w:val="000000" w:themeColor="text1"/>
            <w:sz w:val="24"/>
            <w:u w:val="none"/>
            <w14:textFill>
              <w14:solidFill>
                <w14:schemeClr w14:val="tx1"/>
              </w14:solidFill>
            </w14:textFill>
          </w:rPr>
          <m:t>D</m:t>
        </m:r>
      </m:oMath>
      <w:r>
        <w:rPr>
          <w:rFonts w:hint="eastAsia"/>
          <w:color w:val="000000" w:themeColor="text1"/>
          <w:sz w:val="24"/>
          <w:u w:val="none"/>
          <w14:textFill>
            <w14:solidFill>
              <w14:schemeClr w14:val="tx1"/>
            </w14:solidFill>
          </w14:textFill>
        </w:rPr>
        <w:t>为磨料砂管直径，取</w:t>
      </w:r>
      <m:oMath>
        <m:r>
          <m:rPr/>
          <w:rPr>
            <w:rFonts w:hint="eastAsia" w:ascii="Cambria Math" w:hAnsi="Cambria Math"/>
            <w:color w:val="000000" w:themeColor="text1"/>
            <w:sz w:val="24"/>
            <w:u w:val="none"/>
            <w14:textFill>
              <w14:solidFill>
                <w14:schemeClr w14:val="tx1"/>
              </w14:solidFill>
            </w14:textFill>
          </w:rPr>
          <m:t>D</m:t>
        </m:r>
        <m:r>
          <m:rPr>
            <m:sty m:val="p"/>
          </m:rPr>
          <w:rPr>
            <w:rFonts w:hint="eastAsia" w:ascii="Cambria Math" w:hAnsi="Cambria Math"/>
            <w:color w:val="000000" w:themeColor="text1"/>
            <w:sz w:val="24"/>
            <w:u w:val="none"/>
            <w14:textFill>
              <w14:solidFill>
                <w14:schemeClr w14:val="tx1"/>
              </w14:solidFill>
            </w14:textFill>
          </w:rPr>
          <m:t>=0.889</m:t>
        </m:r>
      </m:oMath>
      <w:r>
        <w:rPr>
          <w:rFonts w:hint="eastAsia"/>
          <w:color w:val="000000" w:themeColor="text1"/>
          <w:sz w:val="24"/>
          <w:u w:val="none"/>
          <w14:textFill>
            <w14:solidFill>
              <w14:schemeClr w14:val="tx1"/>
            </w14:solidFill>
          </w14:textFill>
        </w:rPr>
        <w:t>，单位</w:t>
      </w:r>
      <w:r>
        <w:rPr>
          <w:color w:val="000000" w:themeColor="text1"/>
          <w:sz w:val="24"/>
          <w:u w:val="none"/>
          <w14:textFill>
            <w14:solidFill>
              <w14:schemeClr w14:val="tx1"/>
            </w14:solidFill>
          </w14:textFill>
        </w:rPr>
        <w:t>mm</w:t>
      </w:r>
      <w:r>
        <w:rPr>
          <w:rFonts w:hint="eastAsia"/>
          <w:color w:val="000000" w:themeColor="text1"/>
          <w:sz w:val="24"/>
          <w:u w:val="none"/>
          <w14:textFill>
            <w14:solidFill>
              <w14:schemeClr w14:val="tx1"/>
            </w14:solidFill>
          </w14:textFill>
        </w:rPr>
        <w:t>，</w:t>
      </w:r>
      <m:oMath>
        <m:sSub>
          <m:sSubPr>
            <m:ctrlPr>
              <w:rPr>
                <w:rFonts w:ascii="Cambria Math" w:hAnsi="Cambria Math"/>
                <w:color w:val="000000" w:themeColor="text1"/>
                <w:sz w:val="24"/>
                <w:u w:val="none"/>
                <w14:textFill>
                  <w14:solidFill>
                    <w14:schemeClr w14:val="tx1"/>
                  </w14:solidFill>
                </w14:textFill>
              </w:rPr>
            </m:ctrlPr>
          </m:sSubPr>
          <m:e>
            <m:r>
              <m:rPr/>
              <w:rPr>
                <w:rFonts w:hint="eastAsia" w:ascii="Cambria Math" w:hAnsi="Cambria Math"/>
                <w:color w:val="000000" w:themeColor="text1"/>
                <w:sz w:val="24"/>
                <w:u w:val="none"/>
                <w14:textFill>
                  <w14:solidFill>
                    <w14:schemeClr w14:val="tx1"/>
                  </w14:solidFill>
                </w14:textFill>
              </w:rPr>
              <m:t>N</m:t>
            </m:r>
            <m:ctrlPr>
              <w:rPr>
                <w:rFonts w:ascii="Cambria Math" w:hAnsi="Cambria Math"/>
                <w:color w:val="000000" w:themeColor="text1"/>
                <w:sz w:val="24"/>
                <w:u w:val="none"/>
                <w14:textFill>
                  <w14:solidFill>
                    <w14:schemeClr w14:val="tx1"/>
                  </w14:solidFill>
                </w14:textFill>
              </w:rPr>
            </m:ctrlPr>
          </m:e>
          <m:sub>
            <m:r>
              <m:rPr/>
              <w:rPr>
                <w:rFonts w:hint="eastAsia" w:ascii="Cambria Math" w:hAnsi="Cambria Math"/>
                <w:color w:val="000000" w:themeColor="text1"/>
                <w:sz w:val="24"/>
                <w:u w:val="none"/>
                <w14:textFill>
                  <w14:solidFill>
                    <w14:schemeClr w14:val="tx1"/>
                  </w14:solidFill>
                </w14:textFill>
              </w:rPr>
              <m:t>m</m:t>
            </m:r>
            <m:ctrlPr>
              <w:rPr>
                <w:rFonts w:ascii="Cambria Math" w:hAnsi="Cambria Math"/>
                <w:color w:val="000000" w:themeColor="text1"/>
                <w:sz w:val="24"/>
                <w:u w:val="none"/>
                <w14:textFill>
                  <w14:solidFill>
                    <w14:schemeClr w14:val="tx1"/>
                  </w14:solidFill>
                </w14:textFill>
              </w:rPr>
            </m:ctrlPr>
          </m:sub>
        </m:sSub>
      </m:oMath>
      <w:r>
        <w:rPr>
          <w:rFonts w:hint="eastAsia"/>
          <w:color w:val="000000" w:themeColor="text1"/>
          <w:sz w:val="24"/>
          <w:u w:val="none"/>
          <w14:textFill>
            <w14:solidFill>
              <w14:schemeClr w14:val="tx1"/>
            </w14:solidFill>
          </w14:textFill>
        </w:rPr>
        <w:t>为材料的可加工性，取</w:t>
      </w:r>
      <m:oMath>
        <m:sSub>
          <m:sSubPr>
            <m:ctrlPr>
              <w:rPr>
                <w:rFonts w:ascii="Cambria Math" w:hAnsi="Cambria Math"/>
                <w:color w:val="000000" w:themeColor="text1"/>
                <w:sz w:val="24"/>
                <w:u w:val="none"/>
                <w14:textFill>
                  <w14:solidFill>
                    <w14:schemeClr w14:val="tx1"/>
                  </w14:solidFill>
                </w14:textFill>
              </w:rPr>
            </m:ctrlPr>
          </m:sSubPr>
          <m:e>
            <m:r>
              <m:rPr/>
              <w:rPr>
                <w:rFonts w:hint="eastAsia" w:ascii="Cambria Math" w:hAnsi="Cambria Math"/>
                <w:color w:val="000000" w:themeColor="text1"/>
                <w:sz w:val="24"/>
                <w:u w:val="none"/>
                <w14:textFill>
                  <w14:solidFill>
                    <w14:schemeClr w14:val="tx1"/>
                  </w14:solidFill>
                </w14:textFill>
              </w:rPr>
              <m:t>N</m:t>
            </m:r>
            <m:ctrlPr>
              <w:rPr>
                <w:rFonts w:ascii="Cambria Math" w:hAnsi="Cambria Math"/>
                <w:color w:val="000000" w:themeColor="text1"/>
                <w:sz w:val="24"/>
                <w:u w:val="none"/>
                <w14:textFill>
                  <w14:solidFill>
                    <w14:schemeClr w14:val="tx1"/>
                  </w14:solidFill>
                </w14:textFill>
              </w:rPr>
            </m:ctrlPr>
          </m:e>
          <m:sub>
            <m:r>
              <m:rPr/>
              <w:rPr>
                <w:rFonts w:hint="eastAsia" w:ascii="Cambria Math" w:hAnsi="Cambria Math"/>
                <w:color w:val="000000" w:themeColor="text1"/>
                <w:sz w:val="24"/>
                <w:u w:val="none"/>
                <w14:textFill>
                  <w14:solidFill>
                    <w14:schemeClr w14:val="tx1"/>
                  </w14:solidFill>
                </w14:textFill>
              </w:rPr>
              <m:t>m</m:t>
            </m:r>
            <m:ctrlPr>
              <w:rPr>
                <w:rFonts w:ascii="Cambria Math" w:hAnsi="Cambria Math"/>
                <w:color w:val="000000" w:themeColor="text1"/>
                <w:sz w:val="24"/>
                <w:u w:val="none"/>
                <w14:textFill>
                  <w14:solidFill>
                    <w14:schemeClr w14:val="tx1"/>
                  </w14:solidFill>
                </w14:textFill>
              </w:rPr>
            </m:ctrlPr>
          </m:sub>
        </m:sSub>
        <m:r>
          <m:rPr>
            <m:sty m:val="p"/>
          </m:rPr>
          <w:rPr>
            <w:rFonts w:hint="eastAsia" w:ascii="Cambria Math" w:hAnsi="Cambria Math"/>
            <w:color w:val="000000" w:themeColor="text1"/>
            <w:sz w:val="24"/>
            <w:u w:val="none"/>
            <w14:textFill>
              <w14:solidFill>
                <w14:schemeClr w14:val="tx1"/>
              </w14:solidFill>
            </w14:textFill>
          </w:rPr>
          <m:t>=81.3</m:t>
        </m:r>
      </m:oMath>
      <w:r>
        <w:rPr>
          <w:rFonts w:hint="eastAsia"/>
          <w:color w:val="000000" w:themeColor="text1"/>
          <w:sz w:val="24"/>
          <w:u w:val="none"/>
          <w14:textFill>
            <w14:solidFill>
              <w14:schemeClr w14:val="tx1"/>
            </w14:solidFill>
          </w14:textFill>
        </w:rPr>
        <w:t>，</w:t>
      </w:r>
      <m:oMath>
        <m:sSub>
          <m:sSubPr>
            <m:ctrlPr>
              <w:rPr>
                <w:rFonts w:ascii="Cambria Math" w:hAnsi="Cambria Math"/>
                <w:color w:val="000000" w:themeColor="text1"/>
                <w:sz w:val="24"/>
                <w:u w:val="none"/>
                <w14:textFill>
                  <w14:solidFill>
                    <w14:schemeClr w14:val="tx1"/>
                  </w14:solidFill>
                </w14:textFill>
              </w:rPr>
            </m:ctrlPr>
          </m:sSubPr>
          <m:e>
            <m:r>
              <m:rPr/>
              <w:rPr>
                <w:rFonts w:hint="eastAsia" w:ascii="Cambria Math" w:hAnsi="Cambria Math"/>
                <w:color w:val="000000" w:themeColor="text1"/>
                <w:sz w:val="24"/>
                <w:u w:val="none"/>
                <w14:textFill>
                  <w14:solidFill>
                    <w14:schemeClr w14:val="tx1"/>
                  </w14:solidFill>
                </w14:textFill>
              </w:rPr>
              <m:t>P</m:t>
            </m:r>
            <m:ctrlPr>
              <w:rPr>
                <w:rFonts w:ascii="Cambria Math" w:hAnsi="Cambria Math"/>
                <w:color w:val="000000" w:themeColor="text1"/>
                <w:sz w:val="24"/>
                <w:u w:val="none"/>
                <w14:textFill>
                  <w14:solidFill>
                    <w14:schemeClr w14:val="tx1"/>
                  </w14:solidFill>
                </w14:textFill>
              </w:rPr>
            </m:ctrlPr>
          </m:e>
          <m:sub>
            <m:r>
              <m:rPr/>
              <w:rPr>
                <w:rFonts w:hint="eastAsia" w:ascii="Cambria Math" w:hAnsi="Cambria Math"/>
                <w:color w:val="000000" w:themeColor="text1"/>
                <w:sz w:val="24"/>
                <w:u w:val="none"/>
                <w14:textFill>
                  <w14:solidFill>
                    <w14:schemeClr w14:val="tx1"/>
                  </w14:solidFill>
                </w14:textFill>
              </w:rPr>
              <m:t>w</m:t>
            </m:r>
            <m:ctrlPr>
              <w:rPr>
                <w:rFonts w:ascii="Cambria Math" w:hAnsi="Cambria Math"/>
                <w:color w:val="000000" w:themeColor="text1"/>
                <w:sz w:val="24"/>
                <w:u w:val="none"/>
                <w14:textFill>
                  <w14:solidFill>
                    <w14:schemeClr w14:val="tx1"/>
                  </w14:solidFill>
                </w14:textFill>
              </w:rPr>
            </m:ctrlPr>
          </m:sub>
        </m:sSub>
      </m:oMath>
      <w:r>
        <w:rPr>
          <w:rFonts w:hint="eastAsia"/>
          <w:color w:val="000000" w:themeColor="text1"/>
          <w:sz w:val="24"/>
          <w:u w:val="none"/>
          <w14:textFill>
            <w14:solidFill>
              <w14:schemeClr w14:val="tx1"/>
            </w14:solidFill>
          </w14:textFill>
        </w:rPr>
        <w:t>为水压力，取</w:t>
      </w:r>
      <m:oMath>
        <m:sSub>
          <m:sSubPr>
            <m:ctrlPr>
              <w:rPr>
                <w:rFonts w:ascii="Cambria Math" w:hAnsi="Cambria Math"/>
                <w:color w:val="000000" w:themeColor="text1"/>
                <w:sz w:val="24"/>
                <w:u w:val="none"/>
                <w14:textFill>
                  <w14:solidFill>
                    <w14:schemeClr w14:val="tx1"/>
                  </w14:solidFill>
                </w14:textFill>
              </w:rPr>
            </m:ctrlPr>
          </m:sSubPr>
          <m:e>
            <m:r>
              <m:rPr/>
              <w:rPr>
                <w:rFonts w:hint="eastAsia" w:ascii="Cambria Math" w:hAnsi="Cambria Math"/>
                <w:color w:val="000000" w:themeColor="text1"/>
                <w:sz w:val="24"/>
                <w:u w:val="none"/>
                <w14:textFill>
                  <w14:solidFill>
                    <w14:schemeClr w14:val="tx1"/>
                  </w14:solidFill>
                </w14:textFill>
              </w:rPr>
              <m:t>P</m:t>
            </m:r>
            <m:ctrlPr>
              <w:rPr>
                <w:rFonts w:ascii="Cambria Math" w:hAnsi="Cambria Math"/>
                <w:color w:val="000000" w:themeColor="text1"/>
                <w:sz w:val="24"/>
                <w:u w:val="none"/>
                <w14:textFill>
                  <w14:solidFill>
                    <w14:schemeClr w14:val="tx1"/>
                  </w14:solidFill>
                </w14:textFill>
              </w:rPr>
            </m:ctrlPr>
          </m:e>
          <m:sub>
            <m:r>
              <m:rPr/>
              <w:rPr>
                <w:rFonts w:hint="eastAsia" w:ascii="Cambria Math" w:hAnsi="Cambria Math"/>
                <w:color w:val="000000" w:themeColor="text1"/>
                <w:sz w:val="24"/>
                <w:u w:val="none"/>
                <w14:textFill>
                  <w14:solidFill>
                    <w14:schemeClr w14:val="tx1"/>
                  </w14:solidFill>
                </w14:textFill>
              </w:rPr>
              <m:t>w</m:t>
            </m:r>
            <m:ctrlPr>
              <w:rPr>
                <w:rFonts w:ascii="Cambria Math" w:hAnsi="Cambria Math"/>
                <w:color w:val="000000" w:themeColor="text1"/>
                <w:sz w:val="24"/>
                <w:u w:val="none"/>
                <w14:textFill>
                  <w14:solidFill>
                    <w14:schemeClr w14:val="tx1"/>
                  </w14:solidFill>
                </w14:textFill>
              </w:rPr>
            </m:ctrlPr>
          </m:sub>
        </m:sSub>
        <m:r>
          <m:rPr>
            <m:sty m:val="p"/>
          </m:rPr>
          <w:rPr>
            <w:rFonts w:hint="eastAsia" w:ascii="Cambria Math" w:hAnsi="Cambria Math"/>
            <w:color w:val="000000" w:themeColor="text1"/>
            <w:sz w:val="24"/>
            <w:u w:val="none"/>
            <w14:textFill>
              <w14:solidFill>
                <w14:schemeClr w14:val="tx1"/>
              </w14:solidFill>
            </w14:textFill>
          </w:rPr>
          <m:t>=330</m:t>
        </m:r>
      </m:oMath>
      <w:r>
        <w:rPr>
          <w:rFonts w:hint="eastAsia"/>
          <w:color w:val="000000" w:themeColor="text1"/>
          <w:sz w:val="24"/>
          <w:u w:val="none"/>
          <w14:textFill>
            <w14:solidFill>
              <w14:schemeClr w14:val="tx1"/>
            </w14:solidFill>
          </w14:textFill>
        </w:rPr>
        <w:t>，单位</w:t>
      </w:r>
      <w:r>
        <w:rPr>
          <w:color w:val="000000" w:themeColor="text1"/>
          <w:sz w:val="24"/>
          <w:u w:val="none"/>
          <w14:textFill>
            <w14:solidFill>
              <w14:schemeClr w14:val="tx1"/>
            </w14:solidFill>
          </w14:textFill>
        </w:rPr>
        <w:t>MPa</w:t>
      </w:r>
      <w:r>
        <w:rPr>
          <w:rFonts w:hint="eastAsia"/>
          <w:color w:val="000000" w:themeColor="text1"/>
          <w:sz w:val="24"/>
          <w:u w:val="none"/>
          <w14:textFill>
            <w14:solidFill>
              <w14:schemeClr w14:val="tx1"/>
            </w14:solidFill>
          </w14:textFill>
        </w:rPr>
        <w:t>，</w:t>
      </w:r>
      <m:oMath>
        <m:sSub>
          <m:sSubPr>
            <m:ctrlPr>
              <w:rPr>
                <w:rFonts w:ascii="Cambria Math" w:hAnsi="Cambria Math"/>
                <w:color w:val="000000" w:themeColor="text1"/>
                <w:sz w:val="24"/>
                <w:u w:val="none"/>
                <w14:textFill>
                  <w14:solidFill>
                    <w14:schemeClr w14:val="tx1"/>
                  </w14:solidFill>
                </w14:textFill>
              </w:rPr>
            </m:ctrlPr>
          </m:sSubPr>
          <m:e>
            <m:acc>
              <m:accPr>
                <m:chr m:val="̇"/>
                <m:ctrlPr>
                  <w:rPr>
                    <w:rFonts w:ascii="Cambria Math" w:hAnsi="Cambria Math"/>
                    <w:color w:val="000000" w:themeColor="text1"/>
                    <w:sz w:val="24"/>
                    <w:u w:val="none"/>
                    <w14:textFill>
                      <w14:solidFill>
                        <w14:schemeClr w14:val="tx1"/>
                      </w14:solidFill>
                    </w14:textFill>
                  </w:rPr>
                </m:ctrlPr>
              </m:accPr>
              <m:e>
                <m:r>
                  <m:rPr/>
                  <w:rPr>
                    <w:rFonts w:hint="eastAsia" w:ascii="Cambria Math" w:hAnsi="Cambria Math"/>
                    <w:color w:val="000000" w:themeColor="text1"/>
                    <w:sz w:val="24"/>
                    <w:u w:val="none"/>
                    <w14:textFill>
                      <w14:solidFill>
                        <w14:schemeClr w14:val="tx1"/>
                      </w14:solidFill>
                    </w14:textFill>
                  </w:rPr>
                  <m:t>m</m:t>
                </m:r>
                <m:ctrlPr>
                  <w:rPr>
                    <w:rFonts w:ascii="Cambria Math" w:hAnsi="Cambria Math"/>
                    <w:color w:val="000000" w:themeColor="text1"/>
                    <w:sz w:val="24"/>
                    <w:u w:val="none"/>
                    <w14:textFill>
                      <w14:solidFill>
                        <w14:schemeClr w14:val="tx1"/>
                      </w14:solidFill>
                    </w14:textFill>
                  </w:rPr>
                </m:ctrlPr>
              </m:e>
            </m:acc>
            <m:ctrlPr>
              <w:rPr>
                <w:rFonts w:ascii="Cambria Math" w:hAnsi="Cambria Math"/>
                <w:color w:val="000000" w:themeColor="text1"/>
                <w:sz w:val="24"/>
                <w:u w:val="none"/>
                <w14:textFill>
                  <w14:solidFill>
                    <w14:schemeClr w14:val="tx1"/>
                  </w14:solidFill>
                </w14:textFill>
              </w:rPr>
            </m:ctrlPr>
          </m:e>
          <m:sub>
            <m:r>
              <m:rPr/>
              <w:rPr>
                <w:rFonts w:hint="eastAsia" w:ascii="Cambria Math" w:hAnsi="Cambria Math"/>
                <w:color w:val="000000" w:themeColor="text1"/>
                <w:sz w:val="24"/>
                <w:u w:val="none"/>
                <w14:textFill>
                  <w14:solidFill>
                    <w14:schemeClr w14:val="tx1"/>
                  </w14:solidFill>
                </w14:textFill>
              </w:rPr>
              <m:t>w</m:t>
            </m:r>
            <m:ctrlPr>
              <w:rPr>
                <w:rFonts w:ascii="Cambria Math" w:hAnsi="Cambria Math"/>
                <w:color w:val="000000" w:themeColor="text1"/>
                <w:sz w:val="24"/>
                <w:u w:val="none"/>
                <w14:textFill>
                  <w14:solidFill>
                    <w14:schemeClr w14:val="tx1"/>
                  </w14:solidFill>
                </w14:textFill>
              </w:rPr>
            </m:ctrlPr>
          </m:sub>
        </m:sSub>
      </m:oMath>
      <w:r>
        <w:rPr>
          <w:rFonts w:hint="eastAsia"/>
          <w:color w:val="000000" w:themeColor="text1"/>
          <w:sz w:val="24"/>
          <w:u w:val="none"/>
          <w14:textFill>
            <w14:solidFill>
              <w14:schemeClr w14:val="tx1"/>
            </w14:solidFill>
          </w14:textFill>
        </w:rPr>
        <w:t>为水流量，取</w:t>
      </w:r>
      <m:oMath>
        <m:sSub>
          <m:sSubPr>
            <m:ctrlPr>
              <w:rPr>
                <w:rFonts w:ascii="Cambria Math" w:hAnsi="Cambria Math"/>
                <w:color w:val="000000" w:themeColor="text1"/>
                <w:sz w:val="24"/>
                <w:u w:val="none"/>
                <w14:textFill>
                  <w14:solidFill>
                    <w14:schemeClr w14:val="tx1"/>
                  </w14:solidFill>
                </w14:textFill>
              </w:rPr>
            </m:ctrlPr>
          </m:sSubPr>
          <m:e>
            <m:acc>
              <m:accPr>
                <m:chr m:val="̇"/>
                <m:ctrlPr>
                  <w:rPr>
                    <w:rFonts w:ascii="Cambria Math" w:hAnsi="Cambria Math"/>
                    <w:color w:val="000000" w:themeColor="text1"/>
                    <w:sz w:val="24"/>
                    <w:u w:val="none"/>
                    <w14:textFill>
                      <w14:solidFill>
                        <w14:schemeClr w14:val="tx1"/>
                      </w14:solidFill>
                    </w14:textFill>
                  </w:rPr>
                </m:ctrlPr>
              </m:accPr>
              <m:e>
                <m:r>
                  <m:rPr/>
                  <w:rPr>
                    <w:rFonts w:hint="eastAsia" w:ascii="Cambria Math" w:hAnsi="Cambria Math"/>
                    <w:color w:val="000000" w:themeColor="text1"/>
                    <w:sz w:val="24"/>
                    <w:u w:val="none"/>
                    <w14:textFill>
                      <w14:solidFill>
                        <w14:schemeClr w14:val="tx1"/>
                      </w14:solidFill>
                    </w14:textFill>
                  </w:rPr>
                  <m:t>m</m:t>
                </m:r>
                <m:ctrlPr>
                  <w:rPr>
                    <w:rFonts w:ascii="Cambria Math" w:hAnsi="Cambria Math"/>
                    <w:color w:val="000000" w:themeColor="text1"/>
                    <w:sz w:val="24"/>
                    <w:u w:val="none"/>
                    <w14:textFill>
                      <w14:solidFill>
                        <w14:schemeClr w14:val="tx1"/>
                      </w14:solidFill>
                    </w14:textFill>
                  </w:rPr>
                </m:ctrlPr>
              </m:e>
            </m:acc>
            <m:ctrlPr>
              <w:rPr>
                <w:rFonts w:ascii="Cambria Math" w:hAnsi="Cambria Math"/>
                <w:color w:val="000000" w:themeColor="text1"/>
                <w:sz w:val="24"/>
                <w:u w:val="none"/>
                <w14:textFill>
                  <w14:solidFill>
                    <w14:schemeClr w14:val="tx1"/>
                  </w14:solidFill>
                </w14:textFill>
              </w:rPr>
            </m:ctrlPr>
          </m:e>
          <m:sub>
            <m:r>
              <m:rPr/>
              <w:rPr>
                <w:rFonts w:hint="eastAsia" w:ascii="Cambria Math" w:hAnsi="Cambria Math"/>
                <w:color w:val="000000" w:themeColor="text1"/>
                <w:sz w:val="24"/>
                <w:u w:val="none"/>
                <w14:textFill>
                  <w14:solidFill>
                    <w14:schemeClr w14:val="tx1"/>
                  </w14:solidFill>
                </w14:textFill>
              </w:rPr>
              <m:t>w</m:t>
            </m:r>
            <m:ctrlPr>
              <w:rPr>
                <w:rFonts w:ascii="Cambria Math" w:hAnsi="Cambria Math"/>
                <w:color w:val="000000" w:themeColor="text1"/>
                <w:sz w:val="24"/>
                <w:u w:val="none"/>
                <w14:textFill>
                  <w14:solidFill>
                    <w14:schemeClr w14:val="tx1"/>
                  </w14:solidFill>
                </w14:textFill>
              </w:rPr>
            </m:ctrlPr>
          </m:sub>
        </m:sSub>
        <m:r>
          <m:rPr>
            <m:sty m:val="p"/>
          </m:rPr>
          <w:rPr>
            <w:rFonts w:hint="eastAsia" w:ascii="Cambria Math" w:hAnsi="Cambria Math"/>
            <w:color w:val="000000" w:themeColor="text1"/>
            <w:sz w:val="24"/>
            <w:u w:val="none"/>
            <w14:textFill>
              <w14:solidFill>
                <w14:schemeClr w14:val="tx1"/>
              </w14:solidFill>
            </w14:textFill>
          </w:rPr>
          <m:t>=3.8</m:t>
        </m:r>
      </m:oMath>
      <w:r>
        <w:rPr>
          <w:rFonts w:hint="eastAsia"/>
          <w:color w:val="000000" w:themeColor="text1"/>
          <w:sz w:val="24"/>
          <w:u w:val="none"/>
          <w14:textFill>
            <w14:solidFill>
              <w14:schemeClr w14:val="tx1"/>
            </w14:solidFill>
          </w14:textFill>
        </w:rPr>
        <w:t>，单位</w:t>
      </w:r>
      <w:r>
        <w:rPr>
          <w:color w:val="000000" w:themeColor="text1"/>
          <w:sz w:val="24"/>
          <w:u w:val="none"/>
          <w14:textFill>
            <w14:solidFill>
              <w14:schemeClr w14:val="tx1"/>
            </w14:solidFill>
          </w14:textFill>
        </w:rPr>
        <w:t>L/min</w:t>
      </w:r>
      <w:r>
        <w:rPr>
          <w:rFonts w:hint="eastAsia"/>
          <w:color w:val="000000" w:themeColor="text1"/>
          <w:sz w:val="24"/>
          <w:u w:val="none"/>
          <w14:textFill>
            <w14:solidFill>
              <w14:schemeClr w14:val="tx1"/>
            </w14:solidFill>
          </w14:textFill>
        </w:rPr>
        <w:t>，</w:t>
      </w:r>
      <m:oMath>
        <m:acc>
          <m:accPr>
            <m:chr m:val="̇"/>
            <m:ctrlPr>
              <w:rPr>
                <w:rFonts w:ascii="Cambria Math" w:hAnsi="Cambria Math"/>
                <w:color w:val="000000" w:themeColor="text1"/>
                <w:sz w:val="24"/>
                <w:u w:val="none"/>
                <w14:textFill>
                  <w14:solidFill>
                    <w14:schemeClr w14:val="tx1"/>
                  </w14:solidFill>
                </w14:textFill>
              </w:rPr>
            </m:ctrlPr>
          </m:accPr>
          <m:e>
            <m:r>
              <m:rPr/>
              <w:rPr>
                <w:rFonts w:hint="eastAsia" w:ascii="Cambria Math" w:hAnsi="Cambria Math"/>
                <w:color w:val="000000" w:themeColor="text1"/>
                <w:sz w:val="24"/>
                <w:u w:val="none"/>
                <w14:textFill>
                  <w14:solidFill>
                    <w14:schemeClr w14:val="tx1"/>
                  </w14:solidFill>
                </w14:textFill>
              </w:rPr>
              <m:t>m</m:t>
            </m:r>
            <m:ctrlPr>
              <w:rPr>
                <w:rFonts w:ascii="Cambria Math" w:hAnsi="Cambria Math"/>
                <w:color w:val="000000" w:themeColor="text1"/>
                <w:sz w:val="24"/>
                <w:u w:val="none"/>
                <w14:textFill>
                  <w14:solidFill>
                    <w14:schemeClr w14:val="tx1"/>
                  </w14:solidFill>
                </w14:textFill>
              </w:rPr>
            </m:ctrlPr>
          </m:e>
        </m:acc>
      </m:oMath>
      <w:r>
        <w:rPr>
          <w:rFonts w:hint="eastAsia"/>
          <w:color w:val="000000" w:themeColor="text1"/>
          <w:sz w:val="24"/>
          <w:u w:val="none"/>
          <w14:textFill>
            <w14:solidFill>
              <w14:schemeClr w14:val="tx1"/>
            </w14:solidFill>
          </w14:textFill>
        </w:rPr>
        <w:t>为磨料流量，取</w:t>
      </w:r>
      <m:oMath>
        <m:acc>
          <m:accPr>
            <m:chr m:val="̇"/>
            <m:ctrlPr>
              <w:rPr>
                <w:rFonts w:ascii="Cambria Math" w:hAnsi="Cambria Math"/>
                <w:color w:val="000000" w:themeColor="text1"/>
                <w:sz w:val="24"/>
                <w:u w:val="none"/>
                <w14:textFill>
                  <w14:solidFill>
                    <w14:schemeClr w14:val="tx1"/>
                  </w14:solidFill>
                </w14:textFill>
              </w:rPr>
            </m:ctrlPr>
          </m:accPr>
          <m:e>
            <m:r>
              <m:rPr/>
              <w:rPr>
                <w:rFonts w:hint="eastAsia" w:ascii="Cambria Math" w:hAnsi="Cambria Math"/>
                <w:color w:val="000000" w:themeColor="text1"/>
                <w:sz w:val="24"/>
                <w:u w:val="none"/>
                <w14:textFill>
                  <w14:solidFill>
                    <w14:schemeClr w14:val="tx1"/>
                  </w14:solidFill>
                </w14:textFill>
              </w:rPr>
              <m:t>m</m:t>
            </m:r>
            <m:ctrlPr>
              <w:rPr>
                <w:rFonts w:ascii="Cambria Math" w:hAnsi="Cambria Math"/>
                <w:color w:val="000000" w:themeColor="text1"/>
                <w:sz w:val="24"/>
                <w:u w:val="none"/>
                <w14:textFill>
                  <w14:solidFill>
                    <w14:schemeClr w14:val="tx1"/>
                  </w14:solidFill>
                </w14:textFill>
              </w:rPr>
            </m:ctrlPr>
          </m:e>
        </m:acc>
        <m:r>
          <m:rPr>
            <m:sty m:val="p"/>
          </m:rPr>
          <w:rPr>
            <w:rFonts w:hint="eastAsia" w:ascii="Cambria Math" w:hAnsi="Cambria Math"/>
            <w:color w:val="000000" w:themeColor="text1"/>
            <w:sz w:val="24"/>
            <w:u w:val="none"/>
            <w14:textFill>
              <w14:solidFill>
                <w14:schemeClr w14:val="tx1"/>
              </w14:solidFill>
            </w14:textFill>
          </w:rPr>
          <m:t>=0.407</m:t>
        </m:r>
      </m:oMath>
      <w:r>
        <w:rPr>
          <w:rFonts w:hint="eastAsia"/>
          <w:color w:val="000000" w:themeColor="text1"/>
          <w:sz w:val="24"/>
          <w:u w:val="none"/>
          <w14:textFill>
            <w14:solidFill>
              <w14:schemeClr w14:val="tx1"/>
            </w14:solidFill>
          </w14:textFill>
        </w:rPr>
        <w:t>，单位</w:t>
      </w:r>
      <w:r>
        <w:rPr>
          <w:color w:val="000000" w:themeColor="text1"/>
          <w:sz w:val="24"/>
          <w:u w:val="none"/>
          <w14:textFill>
            <w14:solidFill>
              <w14:schemeClr w14:val="tx1"/>
            </w14:solidFill>
          </w14:textFill>
        </w:rPr>
        <w:t>kg/min</w:t>
      </w:r>
      <w:r>
        <w:rPr>
          <w:rFonts w:hint="eastAsia"/>
          <w:color w:val="000000" w:themeColor="text1"/>
          <w:sz w:val="24"/>
          <w:u w:val="none"/>
          <w14:textFill>
            <w14:solidFill>
              <w14:schemeClr w14:val="tx1"/>
            </w14:solidFill>
          </w14:textFill>
        </w:rPr>
        <w:t>。</w:t>
      </w:r>
    </w:p>
    <w:p>
      <w:pPr>
        <w:spacing w:line="360" w:lineRule="auto"/>
        <w:ind w:firstLine="480" w:firstLineChars="200"/>
        <w:rPr>
          <w:color w:val="000000" w:themeColor="text1"/>
          <w:sz w:val="24"/>
          <w:u w:val="none"/>
          <w14:textFill>
            <w14:solidFill>
              <w14:schemeClr w14:val="tx1"/>
            </w14:solidFill>
          </w14:textFill>
        </w:rPr>
      </w:pPr>
      <w:r>
        <w:rPr>
          <w:rFonts w:hint="eastAsia"/>
          <w:color w:val="000000" w:themeColor="text1"/>
          <w:sz w:val="24"/>
          <w:u w:val="none"/>
          <w14:textFill>
            <w14:solidFill>
              <w14:schemeClr w14:val="tx1"/>
            </w14:solidFill>
          </w14:textFill>
        </w:rPr>
        <w:t>得到</w:t>
      </w:r>
      <w:r>
        <w:rPr>
          <w:color w:val="000000" w:themeColor="text1"/>
          <w:sz w:val="24"/>
          <w:u w:val="none"/>
          <w14:textFill>
            <w14:solidFill>
              <w14:schemeClr w14:val="tx1"/>
            </w14:solidFill>
          </w14:textFill>
        </w:rPr>
        <w:t>330 MPa</w:t>
      </w:r>
      <w:r>
        <w:rPr>
          <w:rFonts w:hint="eastAsia"/>
          <w:color w:val="000000" w:themeColor="text1"/>
          <w:sz w:val="24"/>
          <w:u w:val="none"/>
          <w14:textFill>
            <w14:solidFill>
              <w14:schemeClr w14:val="tx1"/>
            </w14:solidFill>
          </w14:textFill>
        </w:rPr>
        <w:t>压力下低碳钢工件的厚度阈值</w:t>
      </w:r>
      <m:oMath>
        <m:r>
          <m:rPr/>
          <w:rPr>
            <w:rFonts w:hint="eastAsia" w:ascii="Cambria Math" w:hAnsi="Cambria Math"/>
            <w:color w:val="000000" w:themeColor="text1"/>
            <w:sz w:val="24"/>
            <w:u w:val="none"/>
            <w14:textFill>
              <w14:solidFill>
                <w14:schemeClr w14:val="tx1"/>
              </w14:solidFill>
            </w14:textFill>
          </w:rPr>
          <m:t>H</m:t>
        </m:r>
      </m:oMath>
      <w:r>
        <w:rPr>
          <w:rFonts w:hint="eastAsia"/>
          <w:color w:val="000000" w:themeColor="text1"/>
          <w:sz w:val="24"/>
          <w:u w:val="none"/>
          <w14:textFill>
            <w14:solidFill>
              <w14:schemeClr w14:val="tx1"/>
            </w14:solidFill>
          </w14:textFill>
        </w:rPr>
        <w:t>约为</w:t>
      </w:r>
      <w:r>
        <w:rPr>
          <w:color w:val="000000" w:themeColor="text1"/>
          <w:sz w:val="24"/>
          <w:u w:val="none"/>
          <w14:textFill>
            <w14:solidFill>
              <w14:schemeClr w14:val="tx1"/>
            </w14:solidFill>
          </w14:textFill>
        </w:rPr>
        <w:t>69.7 mm</w:t>
      </w:r>
      <w:r>
        <w:rPr>
          <w:rFonts w:hint="eastAsia"/>
          <w:color w:val="000000" w:themeColor="text1"/>
          <w:sz w:val="24"/>
          <w:u w:val="none"/>
          <w14:textFill>
            <w14:solidFill>
              <w14:schemeClr w14:val="tx1"/>
            </w14:solidFill>
          </w14:textFill>
        </w:rPr>
        <w:t>。因此在上述切割条件下，厚度大于</w:t>
      </w:r>
      <w:r>
        <w:rPr>
          <w:color w:val="000000" w:themeColor="text1"/>
          <w:sz w:val="24"/>
          <w:u w:val="none"/>
          <w14:textFill>
            <w14:solidFill>
              <w14:schemeClr w14:val="tx1"/>
            </w14:solidFill>
          </w14:textFill>
        </w:rPr>
        <w:t>69.7 mm</w:t>
      </w:r>
      <w:r>
        <w:rPr>
          <w:rFonts w:hint="eastAsia"/>
          <w:color w:val="000000" w:themeColor="text1"/>
          <w:sz w:val="24"/>
          <w:u w:val="none"/>
          <w14:textFill>
            <w14:solidFill>
              <w14:schemeClr w14:val="tx1"/>
            </w14:solidFill>
          </w14:textFill>
        </w:rPr>
        <w:t>的低碳钢</w:t>
      </w:r>
      <w:r>
        <w:rPr>
          <w:rFonts w:hint="eastAsia"/>
          <w:color w:val="000000" w:themeColor="text1"/>
          <w:sz w:val="24"/>
          <w:u w:val="none"/>
          <w:lang w:val="en-US" w:eastAsia="zh-CN"/>
          <w14:textFill>
            <w14:solidFill>
              <w14:schemeClr w14:val="tx1"/>
            </w14:solidFill>
          </w14:textFill>
        </w:rPr>
        <w:t>划为</w:t>
      </w:r>
      <w:r>
        <w:rPr>
          <w:rFonts w:hint="eastAsia"/>
          <w:color w:val="000000" w:themeColor="text1"/>
          <w:sz w:val="24"/>
          <w:u w:val="none"/>
          <w14:textFill>
            <w14:solidFill>
              <w14:schemeClr w14:val="tx1"/>
            </w14:solidFill>
          </w14:textFill>
        </w:rPr>
        <w:t>厚材料，其切缝</w:t>
      </w:r>
      <w:del w:id="36" w:author="windr" w:date="2021-05-03T11:47:50Z">
        <w:r>
          <w:rPr>
            <w:rFonts w:hint="eastAsia"/>
            <w:color w:val="000000" w:themeColor="text1"/>
            <w:sz w:val="24"/>
            <w:u w:val="none"/>
            <w14:textFill>
              <w14:solidFill>
                <w14:schemeClr w14:val="tx1"/>
              </w14:solidFill>
            </w14:textFill>
          </w:rPr>
          <w:delText>切</w:delText>
        </w:r>
      </w:del>
      <w:del w:id="37" w:author="windr" w:date="2021-05-03T11:47:14Z">
        <w:r>
          <w:rPr>
            <w:rFonts w:hint="eastAsia"/>
            <w:color w:val="000000" w:themeColor="text1"/>
            <w:sz w:val="24"/>
            <w:u w:val="none"/>
            <w14:textFill>
              <w14:solidFill>
                <w14:schemeClr w14:val="tx1"/>
              </w14:solidFill>
            </w14:textFill>
          </w:rPr>
          <w:delText>缝</w:delText>
        </w:r>
      </w:del>
      <w:r>
        <w:rPr>
          <w:rFonts w:hint="eastAsia"/>
          <w:color w:val="000000" w:themeColor="text1"/>
          <w:sz w:val="24"/>
          <w:u w:val="none"/>
          <w14:textFill>
            <w14:solidFill>
              <w14:schemeClr w14:val="tx1"/>
            </w14:solidFill>
          </w14:textFill>
        </w:rPr>
        <w:t>侧边轮廓必然为外凸型曲线特征，而厚度低于</w:t>
      </w:r>
      <w:r>
        <w:rPr>
          <w:color w:val="000000" w:themeColor="text1"/>
          <w:sz w:val="24"/>
          <w:u w:val="none"/>
          <w14:textFill>
            <w14:solidFill>
              <w14:schemeClr w14:val="tx1"/>
            </w14:solidFill>
          </w14:textFill>
        </w:rPr>
        <w:t>69.7 mm</w:t>
      </w:r>
      <w:r>
        <w:rPr>
          <w:rFonts w:hint="eastAsia"/>
          <w:color w:val="000000" w:themeColor="text1"/>
          <w:sz w:val="24"/>
          <w:u w:val="none"/>
          <w14:textFill>
            <w14:solidFill>
              <w14:schemeClr w14:val="tx1"/>
            </w14:solidFill>
          </w14:textFill>
        </w:rPr>
        <w:t>的低碳钢一般可视作薄材料，其加工轮廓的锥度特征将视其具体切割速度而定，可能是内凹曲线型或直线型。</w:t>
      </w:r>
    </w:p>
    <w:p>
      <w:pPr>
        <w:spacing w:line="360" w:lineRule="auto"/>
        <w:ind w:firstLine="480" w:firstLineChars="200"/>
        <w:jc w:val="left"/>
        <w:rPr>
          <w:sz w:val="24"/>
        </w:rPr>
      </w:pPr>
      <w:r>
        <w:rPr>
          <w:rFonts w:hint="eastAsia"/>
          <w:sz w:val="24"/>
        </w:rPr>
        <w:t>因此，在磨料水射流切割材料的过程中，首先需要通过</w:t>
      </w:r>
      <w:r>
        <w:rPr>
          <w:sz w:val="24"/>
        </w:rPr>
        <w:t>切缝轮廓类型系数</w:t>
      </w:r>
      <m:oMath>
        <m:r>
          <m:rPr/>
          <w:rPr>
            <w:rFonts w:ascii="Cambria Math" w:hAnsi="Cambria Math"/>
            <w:sz w:val="24"/>
          </w:rPr>
          <m:t>δ</m:t>
        </m:r>
      </m:oMath>
      <w:r>
        <w:rPr>
          <w:rFonts w:hint="eastAsia"/>
          <w:sz w:val="24"/>
        </w:rPr>
        <w:t>的值来判断切缝侧边轮廓的类型。如果属于内凹曲线型</w:t>
      </w:r>
      <w:r>
        <w:rPr>
          <w:sz w:val="24"/>
        </w:rPr>
        <w:t>或</w:t>
      </w:r>
      <w:r>
        <w:rPr>
          <w:rFonts w:hint="eastAsia"/>
          <w:sz w:val="24"/>
        </w:rPr>
        <w:t>直线型，可以直接采用传统的锥度补偿方式进行补偿，如图5.</w:t>
      </w:r>
      <w:r>
        <w:rPr>
          <w:sz w:val="24"/>
        </w:rPr>
        <w:t>21</w:t>
      </w:r>
      <w:r>
        <w:rPr>
          <w:rFonts w:hint="eastAsia"/>
          <w:sz w:val="24"/>
        </w:rPr>
        <w:t>所示</w:t>
      </w:r>
      <w:r>
        <w:rPr>
          <w:sz w:val="24"/>
        </w:rPr>
        <w:t>。</w:t>
      </w:r>
      <w:r>
        <w:rPr>
          <w:rFonts w:hint="eastAsia"/>
          <w:sz w:val="24"/>
        </w:rPr>
        <w:t>如果属于外凸型，则</w:t>
      </w:r>
      <w:r>
        <w:rPr>
          <w:rFonts w:hint="eastAsia" w:ascii="Times New Roman" w:hAnsi="Times New Roman"/>
          <w:color w:val="auto"/>
          <w:sz w:val="24"/>
          <w:u w:val="none"/>
        </w:rPr>
        <w:t>需</w:t>
      </w:r>
      <w:r>
        <w:rPr>
          <w:rFonts w:hint="eastAsia"/>
          <w:sz w:val="24"/>
        </w:rPr>
        <w:t>要</w:t>
      </w:r>
      <w:r>
        <w:rPr>
          <w:rFonts w:hint="eastAsia" w:ascii="Times New Roman" w:hAnsi="Times New Roman"/>
          <w:color w:val="auto"/>
          <w:sz w:val="24"/>
          <w:u w:val="none"/>
        </w:rPr>
        <w:t>采用切割头锥度补偿与</w:t>
      </w:r>
      <w:r>
        <w:rPr>
          <w:rFonts w:hint="eastAsia"/>
          <w:sz w:val="24"/>
        </w:rPr>
        <w:t>切缝轮廓</w:t>
      </w:r>
      <w:r>
        <w:rPr>
          <w:sz w:val="24"/>
        </w:rPr>
        <w:t>外凸鼓点</w:t>
      </w:r>
      <w:r>
        <w:rPr>
          <w:rFonts w:hint="eastAsia"/>
          <w:sz w:val="24"/>
        </w:rPr>
        <w:t>刀具补偿</w:t>
      </w:r>
      <w:r>
        <w:rPr>
          <w:sz w:val="24"/>
        </w:rPr>
        <w:t>相结合</w:t>
      </w:r>
      <w:r>
        <w:rPr>
          <w:rFonts w:hint="eastAsia"/>
          <w:sz w:val="24"/>
        </w:rPr>
        <w:t>的补偿方法。侧边轮廓</w:t>
      </w:r>
      <w:r>
        <w:rPr>
          <w:rFonts w:hint="eastAsia"/>
          <w:sz w:val="24"/>
          <w:lang w:val="en-US" w:eastAsia="zh-CN"/>
        </w:rPr>
        <w:t>的</w:t>
      </w:r>
      <w:r>
        <w:rPr>
          <w:rFonts w:hint="eastAsia" w:ascii="Times New Roman" w:hAnsi="Times New Roman"/>
          <w:color w:val="auto"/>
          <w:sz w:val="24"/>
          <w:u w:val="none"/>
        </w:rPr>
        <w:t>鼓点是整个</w:t>
      </w:r>
      <w:r>
        <w:rPr>
          <w:rFonts w:hint="eastAsia"/>
          <w:sz w:val="24"/>
        </w:rPr>
        <w:t>切缝轮廓</w:t>
      </w:r>
      <w:r>
        <w:rPr>
          <w:rFonts w:hint="eastAsia" w:ascii="Times New Roman" w:hAnsi="Times New Roman"/>
          <w:color w:val="auto"/>
          <w:sz w:val="24"/>
          <w:u w:val="none"/>
        </w:rPr>
        <w:t>面最突出的位置，在水射流切割中根据</w:t>
      </w:r>
      <w:r>
        <w:rPr>
          <w:rFonts w:hint="eastAsia"/>
          <w:sz w:val="24"/>
        </w:rPr>
        <w:t>按</w:t>
      </w:r>
      <w:r>
        <w:rPr>
          <w:sz w:val="24"/>
        </w:rPr>
        <w:t>锥度</w:t>
      </w:r>
      <w:r>
        <w:rPr>
          <w:rFonts w:hint="eastAsia"/>
          <w:sz w:val="24"/>
        </w:rPr>
        <w:t>补偿</w:t>
      </w:r>
      <w:r>
        <w:rPr>
          <w:sz w:val="24"/>
        </w:rPr>
        <w:t>后</w:t>
      </w:r>
      <w:r>
        <w:rPr>
          <w:rFonts w:hint="eastAsia" w:ascii="Times New Roman" w:hAnsi="Times New Roman"/>
          <w:color w:val="auto"/>
          <w:sz w:val="24"/>
          <w:u w:val="none"/>
        </w:rPr>
        <w:t>鼓点的位置计算切割头的实际刀补量，如图</w:t>
      </w:r>
      <w:r>
        <w:rPr>
          <w:rFonts w:hint="eastAsia"/>
          <w:sz w:val="24"/>
        </w:rPr>
        <w:t>5.2</w:t>
      </w:r>
      <w:r>
        <w:rPr>
          <w:sz w:val="24"/>
        </w:rPr>
        <w:t>2</w:t>
      </w:r>
      <w:r>
        <w:rPr>
          <w:rFonts w:hint="eastAsia" w:ascii="Times New Roman" w:hAnsi="Times New Roman"/>
          <w:color w:val="auto"/>
          <w:sz w:val="24"/>
          <w:u w:val="none"/>
        </w:rPr>
        <w:t>所示。</w:t>
      </w:r>
      <w:r>
        <w:rPr>
          <w:rFonts w:hint="eastAsia"/>
          <w:sz w:val="24"/>
        </w:rPr>
        <w:t>由于</w:t>
      </w:r>
      <w:r>
        <w:rPr>
          <w:sz w:val="24"/>
        </w:rPr>
        <w:t>外凸型曲线</w:t>
      </w:r>
      <w:r>
        <w:rPr>
          <w:rFonts w:hint="eastAsia"/>
          <w:sz w:val="24"/>
        </w:rPr>
        <w:t>轮廓</w:t>
      </w:r>
      <w:r>
        <w:rPr>
          <w:sz w:val="24"/>
        </w:rPr>
        <w:t>在材料中间会</w:t>
      </w:r>
      <w:r>
        <w:rPr>
          <w:rFonts w:hint="eastAsia"/>
          <w:sz w:val="24"/>
        </w:rPr>
        <w:t>移除</w:t>
      </w:r>
      <w:r>
        <w:rPr>
          <w:sz w:val="24"/>
        </w:rPr>
        <w:t>多余的材料，这</w:t>
      </w:r>
      <w:r>
        <w:rPr>
          <w:rFonts w:hint="eastAsia"/>
          <w:sz w:val="24"/>
        </w:rPr>
        <w:t>对于工业</w:t>
      </w:r>
      <w:r>
        <w:rPr>
          <w:sz w:val="24"/>
        </w:rPr>
        <w:t>应用来说</w:t>
      </w:r>
      <w:r>
        <w:rPr>
          <w:rFonts w:hint="eastAsia"/>
          <w:sz w:val="24"/>
        </w:rPr>
        <w:t>是</w:t>
      </w:r>
      <w:r>
        <w:rPr>
          <w:sz w:val="24"/>
        </w:rPr>
        <w:t>不可接受的，</w:t>
      </w:r>
      <w:r>
        <w:rPr>
          <w:rFonts w:hint="eastAsia"/>
          <w:sz w:val="24"/>
        </w:rPr>
        <w:t>因此</w:t>
      </w:r>
      <w:r>
        <w:rPr>
          <w:sz w:val="24"/>
        </w:rPr>
        <w:t>，</w:t>
      </w:r>
      <w:r>
        <w:rPr>
          <w:rFonts w:hint="eastAsia"/>
          <w:sz w:val="24"/>
        </w:rPr>
        <w:t>通过刀补</w:t>
      </w:r>
      <w:r>
        <w:rPr>
          <w:sz w:val="24"/>
        </w:rPr>
        <w:t>的方式</w:t>
      </w:r>
      <w:r>
        <w:rPr>
          <w:rFonts w:hint="eastAsia"/>
          <w:sz w:val="24"/>
        </w:rPr>
        <w:t>确保</w:t>
      </w:r>
      <w:r>
        <w:rPr>
          <w:sz w:val="24"/>
        </w:rPr>
        <w:t>射流不会对工件造成</w:t>
      </w:r>
      <w:r>
        <w:rPr>
          <w:rFonts w:hint="eastAsia"/>
          <w:sz w:val="24"/>
        </w:rPr>
        <w:t>“损伤”，再</w:t>
      </w:r>
      <w:r>
        <w:rPr>
          <w:sz w:val="24"/>
        </w:rPr>
        <w:t>通过传统锥度补偿的方法令</w:t>
      </w:r>
      <w:r>
        <w:rPr>
          <w:rFonts w:hint="eastAsia"/>
          <w:sz w:val="24"/>
        </w:rPr>
        <w:t>材料</w:t>
      </w:r>
      <w:r>
        <w:rPr>
          <w:sz w:val="24"/>
        </w:rPr>
        <w:t>余量尽量的小，便于</w:t>
      </w:r>
      <w:r>
        <w:rPr>
          <w:rFonts w:hint="eastAsia"/>
          <w:sz w:val="24"/>
        </w:rPr>
        <w:t>后续</w:t>
      </w:r>
      <w:r>
        <w:rPr>
          <w:sz w:val="24"/>
        </w:rPr>
        <w:t>加工处理。</w:t>
      </w:r>
      <w:r>
        <w:rPr>
          <w:rFonts w:hint="eastAsia"/>
          <w:sz w:val="24"/>
        </w:rPr>
        <w:t>对于</w:t>
      </w:r>
      <w:r>
        <w:rPr>
          <w:sz w:val="24"/>
        </w:rPr>
        <w:t>厚材料切割任务，</w:t>
      </w:r>
      <w:r>
        <w:rPr>
          <w:rFonts w:hint="eastAsia"/>
          <w:sz w:val="24"/>
        </w:rPr>
        <w:t>待水射流工序</w:t>
      </w:r>
      <w:r>
        <w:rPr>
          <w:sz w:val="24"/>
        </w:rPr>
        <w:t>完成后，</w:t>
      </w:r>
      <w:r>
        <w:rPr>
          <w:rFonts w:hint="eastAsia"/>
          <w:sz w:val="24"/>
        </w:rPr>
        <w:t>再采用铣削等其他加工手段对工件</w:t>
      </w:r>
      <w:r>
        <w:rPr>
          <w:sz w:val="24"/>
        </w:rPr>
        <w:t>上的材料余量进行二次加工</w:t>
      </w:r>
      <w:r>
        <w:rPr>
          <w:rFonts w:hint="eastAsia"/>
          <w:sz w:val="24"/>
        </w:rPr>
        <w:t>，来消除误差。</w:t>
      </w:r>
    </w:p>
    <w:p>
      <w:pPr>
        <w:spacing w:line="360" w:lineRule="auto"/>
        <w:ind w:firstLine="480" w:firstLineChars="200"/>
        <w:rPr>
          <w:rFonts w:ascii="Times New Roman" w:hAnsi="Times New Roman"/>
          <w:sz w:val="24"/>
        </w:rPr>
      </w:pPr>
    </w:p>
    <w:p>
      <w:pPr>
        <w:spacing w:line="360" w:lineRule="auto"/>
        <w:jc w:val="center"/>
        <w:rPr>
          <w:sz w:val="24"/>
        </w:rPr>
      </w:pPr>
      <w:r>
        <w:rPr>
          <w:color w:val="auto"/>
          <w:sz w:val="24"/>
          <w:u w:val="none"/>
        </w:rPr>
        <w:drawing>
          <wp:inline distT="0" distB="0" distL="0" distR="0">
            <wp:extent cx="2979420" cy="6234430"/>
            <wp:effectExtent l="0" t="0" r="11430" b="13970"/>
            <wp:docPr id="261" name="图片 261" descr="C:\Users\windr\Desktop\图片35.png图片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C:\Users\windr\Desktop\图片35.png图片35"/>
                    <pic:cNvPicPr>
                      <a:picLocks noChangeAspect="1" noChangeArrowheads="1"/>
                    </pic:cNvPicPr>
                  </pic:nvPicPr>
                  <pic:blipFill>
                    <a:blip r:embed="rId148"/>
                    <a:srcRect/>
                    <a:stretch>
                      <a:fillRect/>
                    </a:stretch>
                  </pic:blipFill>
                  <pic:spPr>
                    <a:xfrm>
                      <a:off x="0" y="0"/>
                      <a:ext cx="2979420" cy="6234430"/>
                    </a:xfrm>
                    <a:prstGeom prst="rect">
                      <a:avLst/>
                    </a:prstGeom>
                    <a:noFill/>
                    <a:ln>
                      <a:noFill/>
                    </a:ln>
                  </pic:spPr>
                </pic:pic>
              </a:graphicData>
            </a:graphic>
          </wp:inline>
        </w:drawing>
      </w:r>
    </w:p>
    <w:p>
      <w:pPr>
        <w:spacing w:line="360" w:lineRule="auto"/>
        <w:jc w:val="center"/>
      </w:pPr>
      <w:r>
        <w:rPr>
          <w:rFonts w:hint="eastAsia"/>
        </w:rPr>
        <w:t>图5.</w:t>
      </w:r>
      <w:r>
        <w:t xml:space="preserve">21 </w:t>
      </w:r>
      <w:r>
        <w:rPr>
          <w:rFonts w:hint="eastAsia"/>
        </w:rPr>
        <w:t>基于射流流形三维模型对直线型侧边轮廓</w:t>
      </w:r>
      <w:r>
        <w:t>特征</w:t>
      </w:r>
      <w:r>
        <w:rPr>
          <w:rFonts w:hint="eastAsia"/>
        </w:rPr>
        <w:t>进行反向补偿示意图</w:t>
      </w:r>
    </w:p>
    <w:p>
      <w:pPr>
        <w:jc w:val="center"/>
        <w:rPr>
          <w:sz w:val="24"/>
        </w:rPr>
      </w:pPr>
      <w:r>
        <w:rPr>
          <w:color w:val="auto"/>
          <w:sz w:val="24"/>
          <w:u w:val="none"/>
        </w:rPr>
        <w:drawing>
          <wp:inline distT="0" distB="0" distL="0" distR="0">
            <wp:extent cx="3587115" cy="5597525"/>
            <wp:effectExtent l="0" t="0" r="13335" b="3175"/>
            <wp:docPr id="260" name="图片 260" descr="C:\Users\windr\Desktop\图片34.png图片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C:\Users\windr\Desktop\图片34.png图片34"/>
                    <pic:cNvPicPr>
                      <a:picLocks noChangeAspect="1" noChangeArrowheads="1"/>
                    </pic:cNvPicPr>
                  </pic:nvPicPr>
                  <pic:blipFill>
                    <a:blip r:embed="rId149"/>
                    <a:srcRect/>
                    <a:stretch>
                      <a:fillRect/>
                    </a:stretch>
                  </pic:blipFill>
                  <pic:spPr>
                    <a:xfrm>
                      <a:off x="0" y="0"/>
                      <a:ext cx="3587115" cy="5598000"/>
                    </a:xfrm>
                    <a:prstGeom prst="rect">
                      <a:avLst/>
                    </a:prstGeom>
                    <a:noFill/>
                    <a:ln>
                      <a:noFill/>
                    </a:ln>
                  </pic:spPr>
                </pic:pic>
              </a:graphicData>
            </a:graphic>
          </wp:inline>
        </w:drawing>
      </w:r>
    </w:p>
    <w:p>
      <w:pPr>
        <w:spacing w:line="360" w:lineRule="auto"/>
        <w:jc w:val="center"/>
      </w:pPr>
      <w:r>
        <w:rPr>
          <w:rFonts w:hint="eastAsia"/>
        </w:rPr>
        <w:t>图5.</w:t>
      </w:r>
      <w:r>
        <w:t xml:space="preserve">22 </w:t>
      </w:r>
      <w:r>
        <w:rPr>
          <w:rFonts w:hint="eastAsia"/>
        </w:rPr>
        <w:t>基于射流流形三维模型对软刀子侧边轮廓外凸型</w:t>
      </w:r>
      <w:r>
        <w:t>曲线特征</w:t>
      </w:r>
      <w:r>
        <w:rPr>
          <w:rFonts w:hint="eastAsia"/>
        </w:rPr>
        <w:t>进行补偿示意图</w:t>
      </w:r>
    </w:p>
    <w:p>
      <w:pPr>
        <w:pStyle w:val="20"/>
        <w:keepNext/>
        <w:keepLines/>
        <w:pageBreakBefore w:val="0"/>
        <w:widowControl w:val="0"/>
        <w:kinsoku/>
        <w:wordWrap/>
        <w:overflowPunct/>
        <w:topLinePunct w:val="0"/>
        <w:autoSpaceDE/>
        <w:autoSpaceDN/>
        <w:bidi w:val="0"/>
        <w:adjustRightInd/>
        <w:snapToGrid/>
        <w:spacing w:line="416" w:lineRule="auto"/>
        <w:ind w:left="0"/>
        <w:textAlignment w:val="auto"/>
        <w:rPr>
          <w:rFonts w:ascii="黑体" w:hAnsi="黑体" w:eastAsia="黑体"/>
          <w:b w:val="0"/>
        </w:rPr>
      </w:pPr>
      <w:bookmarkStart w:id="203" w:name="_Toc21921"/>
      <w:bookmarkStart w:id="204" w:name="_Toc29655"/>
      <w:bookmarkStart w:id="205" w:name="_Toc55940864"/>
      <w:r>
        <w:rPr>
          <w:rFonts w:ascii="黑体" w:hAnsi="黑体" w:eastAsia="黑体"/>
          <w:b w:val="0"/>
        </w:rPr>
        <w:t>5.4.3</w:t>
      </w:r>
      <w:r>
        <w:rPr>
          <w:rFonts w:hint="eastAsia" w:ascii="黑体" w:hAnsi="黑体" w:eastAsia="黑体"/>
          <w:b w:val="0"/>
          <w:lang w:val="en-US" w:eastAsia="zh-CN"/>
        </w:rPr>
        <w:t xml:space="preserve">  </w:t>
      </w:r>
      <w:r>
        <w:rPr>
          <w:rFonts w:hint="eastAsia" w:ascii="黑体" w:hAnsi="黑体" w:eastAsia="黑体"/>
          <w:b w:val="0"/>
        </w:rPr>
        <w:t>仿真验证和实验验证</w:t>
      </w:r>
      <w:bookmarkEnd w:id="203"/>
      <w:bookmarkEnd w:id="204"/>
      <w:bookmarkEnd w:id="205"/>
    </w:p>
    <w:p>
      <w:pPr>
        <w:spacing w:line="360" w:lineRule="auto"/>
        <w:ind w:firstLine="480" w:firstLineChars="200"/>
        <w:rPr>
          <w:sz w:val="24"/>
        </w:rPr>
      </w:pPr>
      <w:r>
        <w:rPr>
          <w:rFonts w:hint="eastAsia"/>
          <w:sz w:val="24"/>
        </w:rPr>
        <w:t>本文利用上文中构建的射流流形三维模型模拟真实切割过程，采用布尔工具实现了磨料水射流的仿真切割。基于射流流形三维模型中轴线滞后角及侧边轮廓的锥度角对射流流形的姿态进行反向补偿。经补偿后切缝前沿中</w:t>
      </w:r>
      <w:r>
        <w:rPr>
          <w:sz w:val="24"/>
        </w:rPr>
        <w:t>轴线</w:t>
      </w:r>
      <w:r>
        <w:rPr>
          <w:rFonts w:hint="eastAsia"/>
          <w:sz w:val="24"/>
        </w:rPr>
        <w:t>的上下端点在一条竖直线上；切缝侧边轮廓经补偿的一侧的上下端点在一条竖直线上。</w:t>
      </w:r>
    </w:p>
    <w:p>
      <w:pPr>
        <w:spacing w:line="360" w:lineRule="auto"/>
        <w:ind w:firstLine="480" w:firstLineChars="200"/>
        <w:rPr>
          <w:rFonts w:hint="eastAsia"/>
          <w:sz w:val="24"/>
        </w:rPr>
      </w:pPr>
      <w:r>
        <w:rPr>
          <w:rFonts w:hint="eastAsia"/>
          <w:sz w:val="24"/>
        </w:rPr>
        <w:t>为了验证该</w:t>
      </w:r>
      <w:r>
        <w:rPr>
          <w:sz w:val="24"/>
        </w:rPr>
        <w:t>补偿方法的有效性</w:t>
      </w:r>
      <w:r>
        <w:rPr>
          <w:rFonts w:hint="eastAsia"/>
          <w:sz w:val="24"/>
        </w:rPr>
        <w:t>，本文依据仿真切割时</w:t>
      </w:r>
      <w:r>
        <w:rPr>
          <w:sz w:val="24"/>
        </w:rPr>
        <w:t>的补偿角度</w:t>
      </w:r>
      <w:r>
        <w:rPr>
          <w:rFonts w:hint="eastAsia"/>
          <w:sz w:val="24"/>
        </w:rPr>
        <w:t>在同样</w:t>
      </w:r>
      <w:r>
        <w:rPr>
          <w:sz w:val="24"/>
        </w:rPr>
        <w:t>的</w:t>
      </w:r>
      <w:r>
        <w:rPr>
          <w:rFonts w:hint="eastAsia"/>
          <w:sz w:val="24"/>
        </w:rPr>
        <w:t>拼块材料上对330</w:t>
      </w:r>
      <w:r>
        <w:rPr>
          <w:sz w:val="24"/>
        </w:rPr>
        <w:t xml:space="preserve"> MPa</w:t>
      </w:r>
      <w:r>
        <w:rPr>
          <w:rFonts w:hint="eastAsia"/>
          <w:sz w:val="24"/>
        </w:rPr>
        <w:t>压力、五种厚度下的Q3、Q5切割质量切割</w:t>
      </w:r>
      <w:r>
        <w:rPr>
          <w:sz w:val="24"/>
        </w:rPr>
        <w:t>实验</w:t>
      </w:r>
      <w:r>
        <w:rPr>
          <w:rFonts w:hint="eastAsia"/>
          <w:sz w:val="24"/>
        </w:rPr>
        <w:t>进行了实际切割，再使用本文</w:t>
      </w:r>
      <w:r>
        <w:rPr>
          <w:sz w:val="24"/>
        </w:rPr>
        <w:t>的</w:t>
      </w:r>
      <w:r>
        <w:rPr>
          <w:rFonts w:hint="eastAsia"/>
          <w:sz w:val="24"/>
        </w:rPr>
        <w:t>三维扫描方法采集切缝形貌</w:t>
      </w:r>
      <w:r>
        <w:rPr>
          <w:sz w:val="24"/>
        </w:rPr>
        <w:t>数据</w:t>
      </w:r>
      <w:r>
        <w:rPr>
          <w:rFonts w:hint="eastAsia"/>
          <w:sz w:val="24"/>
        </w:rPr>
        <w:t>，最终得到了完整的补偿后</w:t>
      </w:r>
      <w:r>
        <w:rPr>
          <w:sz w:val="24"/>
        </w:rPr>
        <w:t>的</w:t>
      </w:r>
      <w:r>
        <w:rPr>
          <w:rFonts w:hint="eastAsia"/>
          <w:sz w:val="24"/>
        </w:rPr>
        <w:t>切缝模型。40</w:t>
      </w:r>
      <w:r>
        <w:rPr>
          <w:sz w:val="24"/>
        </w:rPr>
        <w:t xml:space="preserve"> mm</w:t>
      </w:r>
      <w:r>
        <w:rPr>
          <w:rFonts w:hint="eastAsia"/>
          <w:sz w:val="24"/>
        </w:rPr>
        <w:t>厚度</w:t>
      </w:r>
      <w:r>
        <w:rPr>
          <w:sz w:val="24"/>
        </w:rPr>
        <w:t>的</w:t>
      </w:r>
      <w:r>
        <w:rPr>
          <w:rFonts w:hint="eastAsia"/>
          <w:sz w:val="24"/>
        </w:rPr>
        <w:t>实际切割</w:t>
      </w:r>
      <w:r>
        <w:rPr>
          <w:sz w:val="24"/>
        </w:rPr>
        <w:t>结果和仿真切割</w:t>
      </w:r>
      <w:r>
        <w:rPr>
          <w:rFonts w:hint="eastAsia"/>
          <w:sz w:val="24"/>
        </w:rPr>
        <w:t>结果</w:t>
      </w:r>
      <w:r>
        <w:rPr>
          <w:sz w:val="24"/>
        </w:rPr>
        <w:t>对比</w:t>
      </w:r>
      <w:r>
        <w:rPr>
          <w:rFonts w:hint="eastAsia"/>
          <w:sz w:val="24"/>
        </w:rPr>
        <w:t>如图5.2</w:t>
      </w:r>
      <w:r>
        <w:rPr>
          <w:sz w:val="24"/>
        </w:rPr>
        <w:t>3</w:t>
      </w:r>
      <w:r>
        <w:rPr>
          <w:rFonts w:hint="eastAsia"/>
          <w:sz w:val="24"/>
        </w:rPr>
        <w:t>和图5.2</w:t>
      </w:r>
      <w:r>
        <w:rPr>
          <w:sz w:val="24"/>
        </w:rPr>
        <w:t>4</w:t>
      </w:r>
      <w:r>
        <w:rPr>
          <w:rFonts w:hint="eastAsia"/>
          <w:sz w:val="24"/>
        </w:rPr>
        <w:t>所示。</w:t>
      </w:r>
    </w:p>
    <w:p>
      <w:pPr>
        <w:spacing w:line="360" w:lineRule="auto"/>
        <w:jc w:val="center"/>
        <w:rPr>
          <w:sz w:val="24"/>
        </w:rPr>
      </w:pPr>
      <w:r>
        <w:rPr>
          <w:rFonts w:hint="eastAsia"/>
          <w:sz w:val="24"/>
        </w:rPr>
        <w:drawing>
          <wp:inline distT="0" distB="0" distL="114300" distR="114300">
            <wp:extent cx="4194810" cy="2804160"/>
            <wp:effectExtent l="0" t="0" r="15240" b="15240"/>
            <wp:docPr id="93" name="图片 93"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图片3"/>
                    <pic:cNvPicPr>
                      <a:picLocks noChangeAspect="1"/>
                    </pic:cNvPicPr>
                  </pic:nvPicPr>
                  <pic:blipFill>
                    <a:blip r:embed="rId150" cstate="print"/>
                    <a:stretch>
                      <a:fillRect/>
                    </a:stretch>
                  </pic:blipFill>
                  <pic:spPr>
                    <a:xfrm>
                      <a:off x="0" y="0"/>
                      <a:ext cx="4194810" cy="2804160"/>
                    </a:xfrm>
                    <a:prstGeom prst="rect">
                      <a:avLst/>
                    </a:prstGeom>
                  </pic:spPr>
                </pic:pic>
              </a:graphicData>
            </a:graphic>
          </wp:inline>
        </w:drawing>
      </w:r>
    </w:p>
    <w:p>
      <w:pPr>
        <w:spacing w:line="360" w:lineRule="auto"/>
        <w:jc w:val="center"/>
      </w:pPr>
      <w:r>
        <w:rPr>
          <w:rFonts w:hint="eastAsia"/>
        </w:rPr>
        <w:t>图5.2</w:t>
      </w:r>
      <w:r>
        <w:t>3</w:t>
      </w:r>
      <w:r>
        <w:rPr>
          <w:rFonts w:hint="eastAsia"/>
        </w:rPr>
        <w:t xml:space="preserve"> </w:t>
      </w:r>
      <w:r>
        <w:t xml:space="preserve"> 330 MPa</w:t>
      </w:r>
      <w:r>
        <w:rPr>
          <w:rFonts w:hint="eastAsia"/>
        </w:rPr>
        <w:t>压力、40</w:t>
      </w:r>
      <w:r>
        <w:t xml:space="preserve"> mm</w:t>
      </w:r>
      <w:r>
        <w:rPr>
          <w:rFonts w:hint="eastAsia"/>
        </w:rPr>
        <w:t>厚度</w:t>
      </w:r>
      <w:r>
        <w:t>下</w:t>
      </w:r>
      <w:r>
        <w:rPr>
          <w:rFonts w:hint="eastAsia"/>
        </w:rPr>
        <w:t>Q3仿真补偿切割结果(左)和实际切缝模型(右</w:t>
      </w:r>
      <w:r>
        <w:t>)</w:t>
      </w:r>
    </w:p>
    <w:p>
      <w:pPr>
        <w:spacing w:line="360" w:lineRule="auto"/>
        <w:jc w:val="center"/>
      </w:pPr>
    </w:p>
    <w:p>
      <w:pPr>
        <w:spacing w:line="360" w:lineRule="auto"/>
        <w:jc w:val="center"/>
        <w:rPr>
          <w:sz w:val="24"/>
        </w:rPr>
      </w:pPr>
      <w:r>
        <w:rPr>
          <w:rFonts w:hint="eastAsia"/>
          <w:sz w:val="24"/>
        </w:rPr>
        <w:drawing>
          <wp:inline distT="0" distB="0" distL="114300" distR="114300">
            <wp:extent cx="4093845" cy="2734945"/>
            <wp:effectExtent l="0" t="0" r="1905" b="8255"/>
            <wp:docPr id="94" name="图片 94"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图片3"/>
                    <pic:cNvPicPr>
                      <a:picLocks noChangeAspect="1"/>
                    </pic:cNvPicPr>
                  </pic:nvPicPr>
                  <pic:blipFill>
                    <a:blip r:embed="rId151" cstate="print"/>
                    <a:stretch>
                      <a:fillRect/>
                    </a:stretch>
                  </pic:blipFill>
                  <pic:spPr>
                    <a:xfrm>
                      <a:off x="0" y="0"/>
                      <a:ext cx="4093845" cy="2734945"/>
                    </a:xfrm>
                    <a:prstGeom prst="rect">
                      <a:avLst/>
                    </a:prstGeom>
                  </pic:spPr>
                </pic:pic>
              </a:graphicData>
            </a:graphic>
          </wp:inline>
        </w:drawing>
      </w:r>
    </w:p>
    <w:p>
      <w:pPr>
        <w:spacing w:line="360" w:lineRule="auto"/>
        <w:jc w:val="center"/>
      </w:pPr>
      <w:r>
        <w:rPr>
          <w:rFonts w:hint="eastAsia"/>
        </w:rPr>
        <w:t>图5.2</w:t>
      </w:r>
      <w:r>
        <w:t>4</w:t>
      </w:r>
      <w:r>
        <w:rPr>
          <w:rFonts w:hint="eastAsia"/>
        </w:rPr>
        <w:t xml:space="preserve"> </w:t>
      </w:r>
      <w:r>
        <w:t xml:space="preserve"> 330 MPa</w:t>
      </w:r>
      <w:r>
        <w:rPr>
          <w:rFonts w:hint="eastAsia"/>
        </w:rPr>
        <w:t>压力、40</w:t>
      </w:r>
      <w:r>
        <w:t xml:space="preserve"> mm</w:t>
      </w:r>
      <w:r>
        <w:rPr>
          <w:rFonts w:hint="eastAsia"/>
        </w:rPr>
        <w:t>厚度</w:t>
      </w:r>
      <w:r>
        <w:t>下</w:t>
      </w:r>
      <w:r>
        <w:rPr>
          <w:rFonts w:hint="eastAsia"/>
        </w:rPr>
        <w:t>Q</w:t>
      </w:r>
      <w:r>
        <w:t>5</w:t>
      </w:r>
      <w:r>
        <w:rPr>
          <w:rFonts w:hint="eastAsia"/>
        </w:rPr>
        <w:t>仿真补偿切割结果(左)和实际切缝模型(右</w:t>
      </w:r>
      <w:r>
        <w:t>)</w:t>
      </w:r>
    </w:p>
    <w:p>
      <w:pPr>
        <w:spacing w:line="360" w:lineRule="auto"/>
        <w:ind w:firstLine="480" w:firstLineChars="200"/>
        <w:jc w:val="left"/>
        <w:rPr>
          <w:rFonts w:hint="eastAsia"/>
          <w:sz w:val="24"/>
        </w:rPr>
      </w:pPr>
    </w:p>
    <w:p>
      <w:pPr>
        <w:spacing w:line="360" w:lineRule="auto"/>
        <w:ind w:firstLine="480" w:firstLineChars="200"/>
        <w:jc w:val="left"/>
        <w:rPr>
          <w:sz w:val="24"/>
        </w:rPr>
      </w:pPr>
      <w:r>
        <w:rPr>
          <w:rFonts w:hint="eastAsia"/>
          <w:sz w:val="24"/>
        </w:rPr>
        <w:t>可以观察到补偿后的实际切缝的改善效果与仿真结果相似，进一步量化比较仿真切割结果与实际切割结果，以</w:t>
      </w:r>
      <w:r>
        <w:rPr>
          <w:sz w:val="24"/>
        </w:rPr>
        <w:t>3</w:t>
      </w:r>
      <w:r>
        <w:rPr>
          <w:rFonts w:hint="eastAsia"/>
          <w:sz w:val="24"/>
        </w:rPr>
        <w:t>30</w:t>
      </w:r>
      <w:r>
        <w:rPr>
          <w:sz w:val="24"/>
        </w:rPr>
        <w:t xml:space="preserve"> MPa</w:t>
      </w:r>
      <w:r>
        <w:rPr>
          <w:rFonts w:hint="eastAsia"/>
          <w:sz w:val="24"/>
        </w:rPr>
        <w:t>压力下40</w:t>
      </w:r>
      <w:r>
        <w:rPr>
          <w:sz w:val="24"/>
        </w:rPr>
        <w:t xml:space="preserve"> mm</w:t>
      </w:r>
      <w:r>
        <w:rPr>
          <w:rFonts w:hint="eastAsia"/>
          <w:sz w:val="24"/>
        </w:rPr>
        <w:t>厚度的Q3、Q5为例，切割前沿的对比如图5.2</w:t>
      </w:r>
      <w:r>
        <w:rPr>
          <w:sz w:val="24"/>
        </w:rPr>
        <w:t>5</w:t>
      </w:r>
      <w:r>
        <w:rPr>
          <w:rFonts w:hint="eastAsia"/>
          <w:sz w:val="24"/>
        </w:rPr>
        <w:t>和图5.2</w:t>
      </w:r>
      <w:r>
        <w:rPr>
          <w:sz w:val="24"/>
        </w:rPr>
        <w:t>6</w:t>
      </w:r>
      <w:r>
        <w:rPr>
          <w:rFonts w:hint="eastAsia"/>
          <w:sz w:val="24"/>
        </w:rPr>
        <w:t>所示。侧边轮廓的对比如图5.2</w:t>
      </w:r>
      <w:r>
        <w:rPr>
          <w:sz w:val="24"/>
        </w:rPr>
        <w:t>7</w:t>
      </w:r>
      <w:r>
        <w:rPr>
          <w:rFonts w:hint="eastAsia"/>
          <w:sz w:val="24"/>
        </w:rPr>
        <w:t>和图5.2</w:t>
      </w:r>
      <w:r>
        <w:rPr>
          <w:sz w:val="24"/>
        </w:rPr>
        <w:t>8</w:t>
      </w:r>
      <w:r>
        <w:rPr>
          <w:rFonts w:hint="eastAsia"/>
          <w:sz w:val="24"/>
        </w:rPr>
        <w:t>所示。切割</w:t>
      </w:r>
      <w:r>
        <w:rPr>
          <w:sz w:val="24"/>
        </w:rPr>
        <w:t>前沿的</w:t>
      </w:r>
      <w:r>
        <w:rPr>
          <w:rFonts w:hint="eastAsia"/>
          <w:sz w:val="24"/>
        </w:rPr>
        <w:t>最大</w:t>
      </w:r>
      <w:r>
        <w:rPr>
          <w:sz w:val="24"/>
        </w:rPr>
        <w:t>误差</w:t>
      </w:r>
      <w:r>
        <w:rPr>
          <w:rFonts w:hint="eastAsia"/>
          <w:sz w:val="24"/>
        </w:rPr>
        <w:t>分别为</w:t>
      </w:r>
      <w:r>
        <w:rPr>
          <w:sz w:val="24"/>
        </w:rPr>
        <w:t>0.05</w:t>
      </w:r>
      <w:r>
        <w:rPr>
          <w:rFonts w:hint="eastAsia"/>
          <w:sz w:val="24"/>
        </w:rPr>
        <w:t>和</w:t>
      </w:r>
      <w:r>
        <w:rPr>
          <w:sz w:val="24"/>
        </w:rPr>
        <w:t>0.32 mm，</w:t>
      </w:r>
      <w:r>
        <w:rPr>
          <w:rFonts w:hint="eastAsia"/>
          <w:sz w:val="24"/>
        </w:rPr>
        <w:t>侧边</w:t>
      </w:r>
      <w:r>
        <w:rPr>
          <w:sz w:val="24"/>
        </w:rPr>
        <w:t>轮廓的最大误差为</w:t>
      </w:r>
      <w:r>
        <w:rPr>
          <w:rFonts w:hint="eastAsia"/>
          <w:sz w:val="24"/>
        </w:rPr>
        <w:t>0.05和0.03</w:t>
      </w:r>
      <w:r>
        <w:rPr>
          <w:sz w:val="24"/>
        </w:rPr>
        <w:t xml:space="preserve"> mm</w:t>
      </w:r>
      <w:r>
        <w:rPr>
          <w:rFonts w:hint="eastAsia"/>
          <w:sz w:val="24"/>
        </w:rPr>
        <w:t>，说明仿真切割的</w:t>
      </w:r>
      <w:r>
        <w:rPr>
          <w:sz w:val="24"/>
        </w:rPr>
        <w:t>补偿效果</w:t>
      </w:r>
      <w:r>
        <w:rPr>
          <w:rFonts w:hint="eastAsia"/>
          <w:sz w:val="24"/>
        </w:rPr>
        <w:t>能够</w:t>
      </w:r>
      <w:r>
        <w:rPr>
          <w:sz w:val="24"/>
        </w:rPr>
        <w:t>较好的模拟实际</w:t>
      </w:r>
      <w:r>
        <w:rPr>
          <w:rFonts w:hint="eastAsia"/>
          <w:sz w:val="24"/>
        </w:rPr>
        <w:t>切割的</w:t>
      </w:r>
      <w:r>
        <w:rPr>
          <w:sz w:val="24"/>
        </w:rPr>
        <w:t>补偿效果</w:t>
      </w:r>
      <w:r>
        <w:rPr>
          <w:rFonts w:hint="eastAsia"/>
          <w:sz w:val="24"/>
        </w:rPr>
        <w:t>，证实</w:t>
      </w:r>
      <w:r>
        <w:rPr>
          <w:sz w:val="24"/>
        </w:rPr>
        <w:t>了该补偿方法能有效地改善射流流形，减小射流切割</w:t>
      </w:r>
      <w:r>
        <w:rPr>
          <w:rFonts w:hint="eastAsia"/>
          <w:sz w:val="24"/>
        </w:rPr>
        <w:t>材料</w:t>
      </w:r>
      <w:r>
        <w:rPr>
          <w:sz w:val="24"/>
        </w:rPr>
        <w:t>的形状误差。</w:t>
      </w:r>
    </w:p>
    <w:p>
      <w:pPr>
        <w:spacing w:line="360" w:lineRule="auto"/>
        <w:ind w:firstLine="480" w:firstLineChars="200"/>
        <w:jc w:val="left"/>
        <w:rPr>
          <w:sz w:val="24"/>
        </w:rPr>
      </w:pPr>
    </w:p>
    <w:p>
      <w:pPr>
        <w:spacing w:line="360" w:lineRule="auto"/>
        <w:jc w:val="center"/>
        <w:rPr>
          <w:sz w:val="24"/>
        </w:rPr>
      </w:pPr>
      <w:r>
        <w:rPr>
          <w:sz w:val="24"/>
        </w:rPr>
        <w:drawing>
          <wp:inline distT="0" distB="0" distL="0" distR="0">
            <wp:extent cx="3628390" cy="3409950"/>
            <wp:effectExtent l="0" t="0" r="10160" b="0"/>
            <wp:docPr id="25" name="图片 25" descr="C:\Users\windr\Desktop\图片19.png图片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windr\Desktop\图片19.png图片19"/>
                    <pic:cNvPicPr>
                      <a:picLocks noChangeAspect="1" noChangeArrowheads="1"/>
                    </pic:cNvPicPr>
                  </pic:nvPicPr>
                  <pic:blipFill>
                    <a:blip r:embed="rId152"/>
                    <a:srcRect/>
                    <a:stretch>
                      <a:fillRect/>
                    </a:stretch>
                  </pic:blipFill>
                  <pic:spPr>
                    <a:xfrm>
                      <a:off x="0" y="0"/>
                      <a:ext cx="3628800" cy="3409950"/>
                    </a:xfrm>
                    <a:prstGeom prst="rect">
                      <a:avLst/>
                    </a:prstGeom>
                    <a:noFill/>
                    <a:ln>
                      <a:noFill/>
                    </a:ln>
                  </pic:spPr>
                </pic:pic>
              </a:graphicData>
            </a:graphic>
          </wp:inline>
        </w:drawing>
      </w:r>
    </w:p>
    <w:p>
      <w:pPr>
        <w:spacing w:line="360" w:lineRule="auto"/>
        <w:jc w:val="center"/>
      </w:pPr>
      <w:r>
        <w:rPr>
          <w:rFonts w:hint="eastAsia"/>
        </w:rPr>
        <w:t>图5.2</w:t>
      </w:r>
      <w:r>
        <w:t>5</w:t>
      </w:r>
      <w:r>
        <w:rPr>
          <w:rFonts w:hint="eastAsia"/>
        </w:rPr>
        <w:t xml:space="preserve"> </w:t>
      </w:r>
      <w:r>
        <w:t xml:space="preserve"> 330 MPa</w:t>
      </w:r>
      <w:r>
        <w:rPr>
          <w:rFonts w:hint="eastAsia"/>
        </w:rPr>
        <w:t>压力、40</w:t>
      </w:r>
      <w:r>
        <w:t xml:space="preserve"> mm</w:t>
      </w:r>
      <w:r>
        <w:rPr>
          <w:rFonts w:hint="eastAsia"/>
        </w:rPr>
        <w:t>厚度</w:t>
      </w:r>
      <w:r>
        <w:t>下</w:t>
      </w:r>
      <w:r>
        <w:rPr>
          <w:rFonts w:hint="eastAsia"/>
        </w:rPr>
        <w:t>Q3仿真切割与实际切割的切割前沿对比</w:t>
      </w:r>
    </w:p>
    <w:p>
      <w:pPr>
        <w:spacing w:line="360" w:lineRule="auto"/>
        <w:ind w:firstLine="480" w:firstLineChars="200"/>
        <w:jc w:val="left"/>
        <w:rPr>
          <w:color w:val="FF0000"/>
          <w:sz w:val="24"/>
        </w:rPr>
      </w:pPr>
    </w:p>
    <w:p>
      <w:pPr>
        <w:spacing w:line="360" w:lineRule="auto"/>
        <w:jc w:val="center"/>
        <w:rPr>
          <w:sz w:val="24"/>
        </w:rPr>
      </w:pPr>
      <w:r>
        <w:rPr>
          <w:sz w:val="24"/>
        </w:rPr>
        <w:drawing>
          <wp:inline distT="0" distB="0" distL="0" distR="0">
            <wp:extent cx="2933700" cy="3440430"/>
            <wp:effectExtent l="0" t="0" r="0" b="7620"/>
            <wp:docPr id="20" name="图片 20" descr="C:\Users\windr\Desktop\图片21.png图片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windr\Desktop\图片21.png图片21"/>
                    <pic:cNvPicPr>
                      <a:picLocks noChangeAspect="1" noChangeArrowheads="1"/>
                    </pic:cNvPicPr>
                  </pic:nvPicPr>
                  <pic:blipFill>
                    <a:blip r:embed="rId153"/>
                    <a:srcRect/>
                    <a:stretch>
                      <a:fillRect/>
                    </a:stretch>
                  </pic:blipFill>
                  <pic:spPr>
                    <a:xfrm>
                      <a:off x="0" y="0"/>
                      <a:ext cx="2934000" cy="3440430"/>
                    </a:xfrm>
                    <a:prstGeom prst="rect">
                      <a:avLst/>
                    </a:prstGeom>
                    <a:noFill/>
                    <a:ln>
                      <a:noFill/>
                    </a:ln>
                  </pic:spPr>
                </pic:pic>
              </a:graphicData>
            </a:graphic>
          </wp:inline>
        </w:drawing>
      </w:r>
    </w:p>
    <w:p>
      <w:pPr>
        <w:spacing w:line="360" w:lineRule="auto"/>
        <w:jc w:val="center"/>
        <w:rPr>
          <w:rFonts w:hint="eastAsia"/>
        </w:rPr>
      </w:pPr>
      <w:r>
        <w:rPr>
          <w:rFonts w:hint="eastAsia"/>
        </w:rPr>
        <w:t>图5.2</w:t>
      </w:r>
      <w:r>
        <w:t>6</w:t>
      </w:r>
      <w:r>
        <w:rPr>
          <w:rFonts w:hint="eastAsia"/>
        </w:rPr>
        <w:t xml:space="preserve"> </w:t>
      </w:r>
      <w:r>
        <w:t xml:space="preserve"> 330 MPa</w:t>
      </w:r>
      <w:r>
        <w:rPr>
          <w:rFonts w:hint="eastAsia"/>
        </w:rPr>
        <w:t>压力、40</w:t>
      </w:r>
      <w:r>
        <w:t xml:space="preserve"> mm</w:t>
      </w:r>
      <w:r>
        <w:rPr>
          <w:rFonts w:hint="eastAsia"/>
        </w:rPr>
        <w:t>厚度</w:t>
      </w:r>
      <w:r>
        <w:t>下</w:t>
      </w:r>
      <w:r>
        <w:rPr>
          <w:rFonts w:hint="eastAsia"/>
        </w:rPr>
        <w:t>Q5仿真切割与实际切割的切割前沿对比</w:t>
      </w:r>
    </w:p>
    <w:p>
      <w:pPr>
        <w:spacing w:line="360" w:lineRule="auto"/>
        <w:jc w:val="center"/>
        <w:rPr>
          <w:rFonts w:hint="eastAsia"/>
        </w:rPr>
      </w:pPr>
    </w:p>
    <w:p>
      <w:pPr>
        <w:spacing w:line="360" w:lineRule="auto"/>
        <w:jc w:val="center"/>
        <w:rPr>
          <w:sz w:val="24"/>
        </w:rPr>
      </w:pPr>
      <w:r>
        <w:rPr>
          <w:sz w:val="24"/>
        </w:rPr>
        <w:drawing>
          <wp:inline distT="0" distB="0" distL="0" distR="0">
            <wp:extent cx="4060190" cy="3721735"/>
            <wp:effectExtent l="0" t="0" r="16510" b="12065"/>
            <wp:docPr id="96" name="图片 96" descr="C:\Users\windr\Desktop\图片20.png图片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C:\Users\windr\Desktop\图片20.png图片20"/>
                    <pic:cNvPicPr>
                      <a:picLocks noChangeAspect="1" noChangeArrowheads="1"/>
                    </pic:cNvPicPr>
                  </pic:nvPicPr>
                  <pic:blipFill>
                    <a:blip r:embed="rId154"/>
                    <a:srcRect/>
                    <a:stretch>
                      <a:fillRect/>
                    </a:stretch>
                  </pic:blipFill>
                  <pic:spPr>
                    <a:xfrm>
                      <a:off x="0" y="0"/>
                      <a:ext cx="4060800" cy="3721735"/>
                    </a:xfrm>
                    <a:prstGeom prst="rect">
                      <a:avLst/>
                    </a:prstGeom>
                    <a:noFill/>
                    <a:ln>
                      <a:noFill/>
                    </a:ln>
                  </pic:spPr>
                </pic:pic>
              </a:graphicData>
            </a:graphic>
          </wp:inline>
        </w:drawing>
      </w:r>
    </w:p>
    <w:p>
      <w:pPr>
        <w:spacing w:line="360" w:lineRule="auto"/>
        <w:jc w:val="center"/>
      </w:pPr>
      <w:r>
        <w:rPr>
          <w:rFonts w:hint="eastAsia"/>
        </w:rPr>
        <w:t>图5.2</w:t>
      </w:r>
      <w:r>
        <w:t>7</w:t>
      </w:r>
      <w:r>
        <w:rPr>
          <w:rFonts w:hint="eastAsia"/>
        </w:rPr>
        <w:t xml:space="preserve"> </w:t>
      </w:r>
      <w:r>
        <w:t xml:space="preserve"> 330 MPa</w:t>
      </w:r>
      <w:r>
        <w:rPr>
          <w:rFonts w:hint="eastAsia"/>
        </w:rPr>
        <w:t>压力、40</w:t>
      </w:r>
      <w:r>
        <w:t xml:space="preserve"> mm</w:t>
      </w:r>
      <w:r>
        <w:rPr>
          <w:rFonts w:hint="eastAsia"/>
        </w:rPr>
        <w:t>厚度</w:t>
      </w:r>
      <w:r>
        <w:t>下</w:t>
      </w:r>
      <w:r>
        <w:rPr>
          <w:rFonts w:hint="eastAsia"/>
        </w:rPr>
        <w:t>Q3仿真切割与实际切割的侧边轮廓对比</w:t>
      </w:r>
    </w:p>
    <w:p>
      <w:pPr>
        <w:spacing w:line="360" w:lineRule="auto"/>
        <w:jc w:val="center"/>
      </w:pPr>
    </w:p>
    <w:p>
      <w:pPr>
        <w:spacing w:line="360" w:lineRule="auto"/>
        <w:jc w:val="center"/>
      </w:pPr>
      <w:r>
        <w:drawing>
          <wp:inline distT="0" distB="0" distL="0" distR="0">
            <wp:extent cx="3330575" cy="3750945"/>
            <wp:effectExtent l="0" t="0" r="3175" b="1905"/>
            <wp:docPr id="102" name="图片 102" descr="C:\Users\windr\Desktop\图片22.png图片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C:\Users\windr\Desktop\图片22.png图片22"/>
                    <pic:cNvPicPr>
                      <a:picLocks noChangeAspect="1" noChangeArrowheads="1"/>
                    </pic:cNvPicPr>
                  </pic:nvPicPr>
                  <pic:blipFill>
                    <a:blip r:embed="rId155"/>
                    <a:srcRect/>
                    <a:stretch>
                      <a:fillRect/>
                    </a:stretch>
                  </pic:blipFill>
                  <pic:spPr>
                    <a:xfrm>
                      <a:off x="0" y="0"/>
                      <a:ext cx="3330575" cy="3751200"/>
                    </a:xfrm>
                    <a:prstGeom prst="rect">
                      <a:avLst/>
                    </a:prstGeom>
                    <a:noFill/>
                    <a:ln>
                      <a:noFill/>
                    </a:ln>
                  </pic:spPr>
                </pic:pic>
              </a:graphicData>
            </a:graphic>
          </wp:inline>
        </w:drawing>
      </w:r>
    </w:p>
    <w:p>
      <w:pPr>
        <w:spacing w:line="360" w:lineRule="auto"/>
        <w:jc w:val="center"/>
      </w:pPr>
      <w:r>
        <w:rPr>
          <w:rFonts w:hint="eastAsia"/>
        </w:rPr>
        <w:t>图5.2</w:t>
      </w:r>
      <w:r>
        <w:t>8</w:t>
      </w:r>
      <w:r>
        <w:rPr>
          <w:rFonts w:hint="eastAsia"/>
        </w:rPr>
        <w:t xml:space="preserve"> </w:t>
      </w:r>
      <w:r>
        <w:t xml:space="preserve"> 330 MPa</w:t>
      </w:r>
      <w:r>
        <w:rPr>
          <w:rFonts w:hint="eastAsia"/>
        </w:rPr>
        <w:t>压力、40</w:t>
      </w:r>
      <w:r>
        <w:t xml:space="preserve"> mm</w:t>
      </w:r>
      <w:r>
        <w:rPr>
          <w:rFonts w:hint="eastAsia"/>
        </w:rPr>
        <w:t>厚度</w:t>
      </w:r>
      <w:r>
        <w:t>下</w:t>
      </w:r>
      <w:r>
        <w:rPr>
          <w:rFonts w:hint="eastAsia"/>
        </w:rPr>
        <w:t>Q</w:t>
      </w:r>
      <w:r>
        <w:t>5</w:t>
      </w:r>
      <w:r>
        <w:rPr>
          <w:rFonts w:hint="eastAsia"/>
        </w:rPr>
        <w:t>仿真切割与实际切割的侧边轮廓对比</w:t>
      </w:r>
    </w:p>
    <w:p>
      <w:pPr>
        <w:spacing w:line="360" w:lineRule="auto"/>
        <w:jc w:val="both"/>
      </w:pPr>
    </w:p>
    <w:p>
      <w:pPr>
        <w:pStyle w:val="4"/>
        <w:keepLines w:val="0"/>
        <w:numPr>
          <w:ilvl w:val="0"/>
          <w:numId w:val="0"/>
        </w:numPr>
        <w:spacing w:before="120" w:after="120" w:line="415" w:lineRule="auto"/>
        <w:ind w:left="612" w:hanging="612"/>
      </w:pPr>
      <w:bookmarkStart w:id="206" w:name="_Toc49529072"/>
      <w:bookmarkEnd w:id="206"/>
      <w:bookmarkStart w:id="207" w:name="_Toc49511177"/>
      <w:bookmarkEnd w:id="207"/>
      <w:bookmarkStart w:id="208" w:name="_Toc49529073"/>
      <w:bookmarkEnd w:id="208"/>
      <w:bookmarkStart w:id="209" w:name="_Toc49511176"/>
      <w:bookmarkEnd w:id="209"/>
      <w:bookmarkStart w:id="210" w:name="_Toc2524"/>
      <w:bookmarkStart w:id="211" w:name="_Toc55940865"/>
      <w:bookmarkStart w:id="212" w:name="_Toc25876"/>
      <w:r>
        <w:rPr>
          <w:rFonts w:hint="eastAsia"/>
        </w:rPr>
        <w:t>5.5 本章小结</w:t>
      </w:r>
      <w:bookmarkEnd w:id="210"/>
      <w:bookmarkEnd w:id="211"/>
      <w:bookmarkEnd w:id="212"/>
    </w:p>
    <w:p>
      <w:pPr>
        <w:spacing w:line="360" w:lineRule="auto"/>
        <w:ind w:firstLine="480" w:firstLineChars="200"/>
        <w:rPr>
          <w:sz w:val="24"/>
        </w:rPr>
      </w:pPr>
      <w:r>
        <w:rPr>
          <w:rFonts w:hint="eastAsia"/>
          <w:sz w:val="24"/>
        </w:rPr>
        <w:t>本章</w:t>
      </w:r>
      <w:r>
        <w:rPr>
          <w:sz w:val="24"/>
        </w:rPr>
        <w:t>提出一套新的</w:t>
      </w:r>
      <w:r>
        <w:rPr>
          <w:rFonts w:hint="eastAsia"/>
          <w:sz w:val="24"/>
        </w:rPr>
        <w:t>射流</w:t>
      </w:r>
      <w:r>
        <w:rPr>
          <w:sz w:val="24"/>
        </w:rPr>
        <w:t>流</w:t>
      </w:r>
      <w:r>
        <w:rPr>
          <w:rFonts w:hint="eastAsia"/>
          <w:sz w:val="24"/>
        </w:rPr>
        <w:t>形</w:t>
      </w:r>
      <w:r>
        <w:rPr>
          <w:sz w:val="24"/>
        </w:rPr>
        <w:t>三维</w:t>
      </w:r>
      <w:r>
        <w:rPr>
          <w:rFonts w:hint="eastAsia"/>
          <w:sz w:val="24"/>
        </w:rPr>
        <w:t>表征</w:t>
      </w:r>
      <w:r>
        <w:rPr>
          <w:rFonts w:hint="eastAsia"/>
          <w:sz w:val="24"/>
          <w:lang w:val="en-US" w:eastAsia="zh-CN"/>
        </w:rPr>
        <w:t>方法</w:t>
      </w:r>
      <w:r>
        <w:rPr>
          <w:rFonts w:hint="eastAsia"/>
          <w:sz w:val="24"/>
        </w:rPr>
        <w:t>：将前沿</w:t>
      </w:r>
      <w:r>
        <w:rPr>
          <w:sz w:val="24"/>
        </w:rPr>
        <w:t>区域的点云数据</w:t>
      </w:r>
      <w:r>
        <w:rPr>
          <w:rFonts w:hint="eastAsia"/>
          <w:sz w:val="24"/>
        </w:rPr>
        <w:t>按切割</w:t>
      </w:r>
      <w:r>
        <w:rPr>
          <w:sz w:val="24"/>
        </w:rPr>
        <w:t>深度进行分</w:t>
      </w:r>
      <w:r>
        <w:rPr>
          <w:rFonts w:hint="eastAsia"/>
          <w:sz w:val="24"/>
        </w:rPr>
        <w:t>层</w:t>
      </w:r>
      <w:r>
        <w:rPr>
          <w:sz w:val="24"/>
        </w:rPr>
        <w:t>，</w:t>
      </w:r>
      <w:r>
        <w:rPr>
          <w:rFonts w:hint="eastAsia"/>
          <w:sz w:val="24"/>
        </w:rPr>
        <w:t>对前沿</w:t>
      </w:r>
      <w:r>
        <w:rPr>
          <w:sz w:val="24"/>
        </w:rPr>
        <w:t>范围内的</w:t>
      </w:r>
      <w:r>
        <w:rPr>
          <w:rFonts w:hint="eastAsia"/>
          <w:sz w:val="24"/>
        </w:rPr>
        <w:t>数据</w:t>
      </w:r>
      <w:r>
        <w:rPr>
          <w:sz w:val="24"/>
        </w:rPr>
        <w:t>点</w:t>
      </w:r>
      <w:r>
        <w:rPr>
          <w:rFonts w:hint="eastAsia"/>
          <w:sz w:val="24"/>
        </w:rPr>
        <w:t>进行拟合</w:t>
      </w:r>
      <w:r>
        <w:rPr>
          <w:sz w:val="24"/>
        </w:rPr>
        <w:t>，得到该切割深度下射流束</w:t>
      </w:r>
      <w:r>
        <w:rPr>
          <w:rFonts w:hint="eastAsia"/>
          <w:sz w:val="24"/>
        </w:rPr>
        <w:t>截面</w:t>
      </w:r>
      <w:r>
        <w:rPr>
          <w:sz w:val="24"/>
        </w:rPr>
        <w:t>的</w:t>
      </w:r>
      <w:r>
        <w:rPr>
          <w:rFonts w:hint="eastAsia"/>
          <w:sz w:val="24"/>
        </w:rPr>
        <w:t>二维</w:t>
      </w:r>
      <w:r>
        <w:rPr>
          <w:sz w:val="24"/>
        </w:rPr>
        <w:t>模型</w:t>
      </w:r>
      <w:r>
        <w:rPr>
          <w:rFonts w:hint="eastAsia"/>
          <w:sz w:val="24"/>
        </w:rPr>
        <w:t>，通过</w:t>
      </w:r>
      <w:r>
        <w:rPr>
          <w:sz w:val="24"/>
        </w:rPr>
        <w:t>放</w:t>
      </w:r>
      <w:r>
        <w:rPr>
          <w:rFonts w:hint="eastAsia"/>
          <w:sz w:val="24"/>
        </w:rPr>
        <w:t>样</w:t>
      </w:r>
      <w:r>
        <w:rPr>
          <w:sz w:val="24"/>
        </w:rPr>
        <w:t>扫描</w:t>
      </w:r>
      <w:r>
        <w:rPr>
          <w:rFonts w:hint="eastAsia"/>
          <w:sz w:val="24"/>
        </w:rPr>
        <w:t>进一步</w:t>
      </w:r>
      <w:r>
        <w:rPr>
          <w:sz w:val="24"/>
        </w:rPr>
        <w:t>得到</w:t>
      </w:r>
      <w:r>
        <w:rPr>
          <w:rFonts w:hint="eastAsia"/>
          <w:sz w:val="24"/>
        </w:rPr>
        <w:t>整个</w:t>
      </w:r>
      <w:r>
        <w:rPr>
          <w:sz w:val="24"/>
        </w:rPr>
        <w:t>射流流</w:t>
      </w:r>
      <w:r>
        <w:rPr>
          <w:rFonts w:hint="eastAsia"/>
          <w:sz w:val="24"/>
        </w:rPr>
        <w:t>形的</w:t>
      </w:r>
      <w:r>
        <w:rPr>
          <w:sz w:val="24"/>
        </w:rPr>
        <w:t>三维模型</w:t>
      </w:r>
      <w:r>
        <w:rPr>
          <w:rFonts w:hint="eastAsia"/>
          <w:sz w:val="24"/>
        </w:rPr>
        <w:t>。</w:t>
      </w:r>
    </w:p>
    <w:p>
      <w:pPr>
        <w:spacing w:line="360" w:lineRule="auto"/>
        <w:ind w:firstLine="480" w:firstLineChars="200"/>
        <w:rPr>
          <w:sz w:val="24"/>
        </w:rPr>
      </w:pPr>
      <w:r>
        <w:rPr>
          <w:rFonts w:hint="eastAsia"/>
          <w:sz w:val="24"/>
        </w:rPr>
        <w:t>通过</w:t>
      </w:r>
      <w:r>
        <w:rPr>
          <w:sz w:val="24"/>
        </w:rPr>
        <w:t>对</w:t>
      </w:r>
      <w:r>
        <w:rPr>
          <w:rFonts w:hint="eastAsia"/>
          <w:sz w:val="24"/>
        </w:rPr>
        <w:t>射流</w:t>
      </w:r>
      <w:r>
        <w:rPr>
          <w:sz w:val="24"/>
        </w:rPr>
        <w:t>流</w:t>
      </w:r>
      <w:r>
        <w:rPr>
          <w:rFonts w:hint="eastAsia"/>
          <w:sz w:val="24"/>
        </w:rPr>
        <w:t>形</w:t>
      </w:r>
      <w:r>
        <w:rPr>
          <w:sz w:val="24"/>
        </w:rPr>
        <w:t>三维模型</w:t>
      </w:r>
      <w:r>
        <w:rPr>
          <w:rFonts w:hint="eastAsia"/>
          <w:sz w:val="24"/>
          <w:u w:val="none"/>
        </w:rPr>
        <w:t>的</w:t>
      </w:r>
      <w:r>
        <w:rPr>
          <w:sz w:val="24"/>
        </w:rPr>
        <w:t>分析，发现</w:t>
      </w:r>
      <w:r>
        <w:rPr>
          <w:rFonts w:hint="eastAsia"/>
          <w:sz w:val="24"/>
        </w:rPr>
        <w:t>该</w:t>
      </w:r>
      <w:r>
        <w:rPr>
          <w:sz w:val="24"/>
        </w:rPr>
        <w:t>表征</w:t>
      </w:r>
      <w:r>
        <w:rPr>
          <w:rFonts w:hint="eastAsia"/>
          <w:sz w:val="24"/>
          <w:lang w:val="en-US" w:eastAsia="zh-CN"/>
        </w:rPr>
        <w:t>方法</w:t>
      </w:r>
      <w:r>
        <w:rPr>
          <w:sz w:val="24"/>
        </w:rPr>
        <w:t>下的</w:t>
      </w:r>
      <w:r>
        <w:rPr>
          <w:rFonts w:hint="eastAsia"/>
          <w:sz w:val="24"/>
        </w:rPr>
        <w:t>射流流形</w:t>
      </w:r>
      <w:r>
        <w:rPr>
          <w:sz w:val="24"/>
        </w:rPr>
        <w:t>具备</w:t>
      </w:r>
      <w:r>
        <w:rPr>
          <w:rFonts w:hint="eastAsia"/>
          <w:sz w:val="24"/>
        </w:rPr>
        <w:t>更完整</w:t>
      </w:r>
      <w:r>
        <w:rPr>
          <w:sz w:val="24"/>
        </w:rPr>
        <w:t>的</w:t>
      </w:r>
      <w:r>
        <w:rPr>
          <w:rFonts w:hint="eastAsia"/>
          <w:sz w:val="24"/>
        </w:rPr>
        <w:t>三维特征</w:t>
      </w:r>
      <w:r>
        <w:rPr>
          <w:sz w:val="24"/>
        </w:rPr>
        <w:t>形貌信息。</w:t>
      </w:r>
      <w:r>
        <w:rPr>
          <w:rFonts w:hint="eastAsia"/>
          <w:sz w:val="24"/>
        </w:rPr>
        <w:t>该</w:t>
      </w:r>
      <w:r>
        <w:rPr>
          <w:rFonts w:hint="eastAsia"/>
          <w:sz w:val="24"/>
          <w:lang w:val="en-US" w:eastAsia="zh-CN"/>
        </w:rPr>
        <w:t>方法</w:t>
      </w:r>
      <w:r>
        <w:rPr>
          <w:sz w:val="24"/>
        </w:rPr>
        <w:t>为后续射流流形的深入研究提供</w:t>
      </w:r>
      <w:r>
        <w:rPr>
          <w:rFonts w:hint="eastAsia"/>
          <w:sz w:val="24"/>
        </w:rPr>
        <w:t>了</w:t>
      </w:r>
      <w:r>
        <w:rPr>
          <w:sz w:val="24"/>
        </w:rPr>
        <w:t>一种</w:t>
      </w:r>
      <w:r>
        <w:rPr>
          <w:rFonts w:hint="eastAsia"/>
          <w:sz w:val="24"/>
        </w:rPr>
        <w:t>新的</w:t>
      </w:r>
      <w:r>
        <w:rPr>
          <w:sz w:val="24"/>
        </w:rPr>
        <w:t>方法</w:t>
      </w:r>
      <w:r>
        <w:rPr>
          <w:rFonts w:hint="eastAsia"/>
          <w:sz w:val="24"/>
        </w:rPr>
        <w:t>。另外</w:t>
      </w:r>
      <w:r>
        <w:rPr>
          <w:sz w:val="24"/>
        </w:rPr>
        <w:t>，</w:t>
      </w:r>
      <w:r>
        <w:rPr>
          <w:rFonts w:hint="eastAsia"/>
          <w:sz w:val="24"/>
        </w:rPr>
        <w:t>射流</w:t>
      </w:r>
      <w:r>
        <w:rPr>
          <w:sz w:val="24"/>
        </w:rPr>
        <w:t>流形</w:t>
      </w:r>
      <w:r>
        <w:rPr>
          <w:rFonts w:hint="eastAsia"/>
          <w:sz w:val="24"/>
        </w:rPr>
        <w:t>三维模型</w:t>
      </w:r>
      <w:r>
        <w:rPr>
          <w:sz w:val="24"/>
        </w:rPr>
        <w:t>在</w:t>
      </w:r>
      <w:r>
        <w:rPr>
          <w:rFonts w:hint="eastAsia"/>
          <w:sz w:val="24"/>
        </w:rPr>
        <w:t>材料厚度和切割头进给</w:t>
      </w:r>
      <w:r>
        <w:rPr>
          <w:sz w:val="24"/>
        </w:rPr>
        <w:t>速度</w:t>
      </w:r>
      <w:r>
        <w:rPr>
          <w:rFonts w:hint="eastAsia"/>
          <w:sz w:val="24"/>
        </w:rPr>
        <w:t>这两个</w:t>
      </w:r>
      <w:r>
        <w:rPr>
          <w:sz w:val="24"/>
        </w:rPr>
        <w:t>参数变化时的</w:t>
      </w:r>
      <w:r>
        <w:rPr>
          <w:rFonts w:hint="eastAsia"/>
          <w:sz w:val="24"/>
        </w:rPr>
        <w:t>趋势</w:t>
      </w:r>
      <w:r>
        <w:rPr>
          <w:sz w:val="24"/>
        </w:rPr>
        <w:t>与</w:t>
      </w:r>
      <w:r>
        <w:rPr>
          <w:rFonts w:hint="eastAsia"/>
          <w:sz w:val="24"/>
        </w:rPr>
        <w:t>前人</w:t>
      </w:r>
      <w:r>
        <w:rPr>
          <w:sz w:val="24"/>
        </w:rPr>
        <w:t>的研究是相符的，</w:t>
      </w:r>
      <w:r>
        <w:rPr>
          <w:rFonts w:hint="eastAsia"/>
          <w:sz w:val="24"/>
        </w:rPr>
        <w:t>验证了前文射流切缝</w:t>
      </w:r>
      <w:r>
        <w:rPr>
          <w:sz w:val="24"/>
        </w:rPr>
        <w:t>形貌误差特征</w:t>
      </w:r>
      <w:r>
        <w:rPr>
          <w:rFonts w:hint="eastAsia"/>
          <w:sz w:val="24"/>
        </w:rPr>
        <w:t>在</w:t>
      </w:r>
      <w:r>
        <w:rPr>
          <w:sz w:val="24"/>
        </w:rPr>
        <w:t>不同</w:t>
      </w:r>
      <w:r>
        <w:rPr>
          <w:rFonts w:hint="eastAsia"/>
          <w:sz w:val="24"/>
        </w:rPr>
        <w:t>工况</w:t>
      </w:r>
      <w:r>
        <w:rPr>
          <w:sz w:val="24"/>
        </w:rPr>
        <w:t>条件下表现</w:t>
      </w:r>
      <w:r>
        <w:rPr>
          <w:rFonts w:hint="eastAsia"/>
          <w:sz w:val="24"/>
        </w:rPr>
        <w:t>形式的</w:t>
      </w:r>
      <w:r>
        <w:rPr>
          <w:sz w:val="24"/>
        </w:rPr>
        <w:t>理论分析。</w:t>
      </w:r>
      <w:r>
        <w:rPr>
          <w:rFonts w:hint="eastAsia"/>
          <w:sz w:val="24"/>
        </w:rPr>
        <w:t>基于</w:t>
      </w:r>
      <w:r>
        <w:rPr>
          <w:sz w:val="24"/>
        </w:rPr>
        <w:t>能量和的</w:t>
      </w:r>
      <w:r>
        <w:rPr>
          <w:rFonts w:hint="eastAsia"/>
          <w:sz w:val="24"/>
        </w:rPr>
        <w:t>切缝</w:t>
      </w:r>
      <w:r>
        <w:rPr>
          <w:sz w:val="24"/>
        </w:rPr>
        <w:t>形成机理分析，本文对切缝</w:t>
      </w:r>
      <w:r>
        <w:rPr>
          <w:rFonts w:hint="eastAsia"/>
          <w:sz w:val="24"/>
        </w:rPr>
        <w:t>关键</w:t>
      </w:r>
      <w:r>
        <w:rPr>
          <w:sz w:val="24"/>
        </w:rPr>
        <w:t>误差后拖量和</w:t>
      </w:r>
      <w:r>
        <w:rPr>
          <w:rFonts w:hint="eastAsia"/>
          <w:sz w:val="24"/>
        </w:rPr>
        <w:t>上下</w:t>
      </w:r>
      <w:r>
        <w:rPr>
          <w:sz w:val="24"/>
        </w:rPr>
        <w:t>切缝宽度差</w:t>
      </w:r>
      <w:r>
        <w:rPr>
          <w:rFonts w:hint="eastAsia"/>
          <w:sz w:val="24"/>
        </w:rPr>
        <w:t>与</w:t>
      </w:r>
      <w:r>
        <w:rPr>
          <w:sz w:val="24"/>
        </w:rPr>
        <w:t>水压、磨料流量、材料厚度和切割</w:t>
      </w:r>
      <w:r>
        <w:rPr>
          <w:rFonts w:hint="eastAsia"/>
          <w:sz w:val="24"/>
        </w:rPr>
        <w:t>头</w:t>
      </w:r>
      <w:r>
        <w:rPr>
          <w:sz w:val="24"/>
        </w:rPr>
        <w:t>进给速度四个参数进行建模</w:t>
      </w:r>
      <w:r>
        <w:rPr>
          <w:rFonts w:hint="eastAsia"/>
          <w:sz w:val="24"/>
        </w:rPr>
        <w:t>，</w:t>
      </w:r>
      <w:r>
        <w:rPr>
          <w:sz w:val="24"/>
        </w:rPr>
        <w:t>得到</w:t>
      </w:r>
      <w:r>
        <w:rPr>
          <w:rFonts w:hint="eastAsia"/>
          <w:sz w:val="24"/>
        </w:rPr>
        <w:t>的模型结果进一步印证了能量和的机理分析和射流参数影响规律。</w:t>
      </w:r>
    </w:p>
    <w:p>
      <w:pPr>
        <w:spacing w:line="360" w:lineRule="auto"/>
        <w:ind w:firstLine="480" w:firstLineChars="200"/>
        <w:rPr>
          <w:sz w:val="24"/>
        </w:rPr>
      </w:pPr>
      <w:r>
        <w:rPr>
          <w:rFonts w:hint="eastAsia"/>
          <w:sz w:val="24"/>
        </w:rPr>
        <w:t>基于</w:t>
      </w:r>
      <w:r>
        <w:rPr>
          <w:sz w:val="24"/>
        </w:rPr>
        <w:t>该3D</w:t>
      </w:r>
      <w:r>
        <w:rPr>
          <w:rFonts w:hint="eastAsia"/>
          <w:sz w:val="24"/>
        </w:rPr>
        <w:t>表征</w:t>
      </w:r>
      <w:r>
        <w:rPr>
          <w:rFonts w:hint="eastAsia"/>
          <w:sz w:val="24"/>
          <w:lang w:val="en-US" w:eastAsia="zh-CN"/>
        </w:rPr>
        <w:t>方法</w:t>
      </w:r>
      <w:r>
        <w:rPr>
          <w:sz w:val="24"/>
        </w:rPr>
        <w:t>，</w:t>
      </w:r>
      <w:r>
        <w:rPr>
          <w:rFonts w:hint="eastAsia"/>
          <w:sz w:val="24"/>
        </w:rPr>
        <w:t>本章提出</w:t>
      </w:r>
      <w:r>
        <w:rPr>
          <w:sz w:val="24"/>
        </w:rPr>
        <w:t>改善射流流形的</w:t>
      </w:r>
      <w:r>
        <w:rPr>
          <w:rFonts w:hint="eastAsia"/>
          <w:sz w:val="24"/>
        </w:rPr>
        <w:t>补偿</w:t>
      </w:r>
      <w:r>
        <w:rPr>
          <w:sz w:val="24"/>
        </w:rPr>
        <w:t>方法是</w:t>
      </w:r>
      <w:r>
        <w:rPr>
          <w:rFonts w:hint="eastAsia"/>
          <w:sz w:val="24"/>
        </w:rPr>
        <w:t>调整射流</w:t>
      </w:r>
      <w:r>
        <w:rPr>
          <w:sz w:val="24"/>
        </w:rPr>
        <w:t>姿态</w:t>
      </w:r>
      <w:r>
        <w:rPr>
          <w:rFonts w:hint="eastAsia"/>
          <w:sz w:val="24"/>
        </w:rPr>
        <w:t>。依据射流</w:t>
      </w:r>
      <w:r>
        <w:rPr>
          <w:sz w:val="24"/>
        </w:rPr>
        <w:t>流形三维模型</w:t>
      </w:r>
      <w:r>
        <w:rPr>
          <w:rFonts w:hint="eastAsia"/>
          <w:sz w:val="24"/>
        </w:rPr>
        <w:t>采用仿真切割的</w:t>
      </w:r>
      <w:r>
        <w:rPr>
          <w:sz w:val="24"/>
        </w:rPr>
        <w:t>方法</w:t>
      </w:r>
      <w:r>
        <w:rPr>
          <w:rFonts w:hint="eastAsia"/>
          <w:sz w:val="24"/>
        </w:rPr>
        <w:t>对流形中轴线后拖量及不同</w:t>
      </w:r>
      <w:r>
        <w:rPr>
          <w:sz w:val="24"/>
        </w:rPr>
        <w:t>厚度下</w:t>
      </w:r>
      <w:r>
        <w:rPr>
          <w:rFonts w:hint="eastAsia"/>
          <w:sz w:val="24"/>
        </w:rPr>
        <w:t>侧边锥度进行针对性</w:t>
      </w:r>
      <w:r>
        <w:rPr>
          <w:sz w:val="24"/>
        </w:rPr>
        <w:t>的</w:t>
      </w:r>
      <w:r>
        <w:rPr>
          <w:rFonts w:hint="eastAsia"/>
          <w:sz w:val="24"/>
        </w:rPr>
        <w:t>补偿。</w:t>
      </w:r>
    </w:p>
    <w:p>
      <w:pPr>
        <w:spacing w:line="360" w:lineRule="auto"/>
        <w:ind w:firstLine="480" w:firstLineChars="200"/>
        <w:rPr>
          <w:rFonts w:hint="eastAsia"/>
          <w:sz w:val="24"/>
        </w:rPr>
      </w:pPr>
      <w:r>
        <w:rPr>
          <w:rFonts w:hint="eastAsia"/>
          <w:sz w:val="24"/>
        </w:rPr>
        <w:t>最后</w:t>
      </w:r>
      <w:r>
        <w:rPr>
          <w:sz w:val="24"/>
        </w:rPr>
        <w:t>，本文</w:t>
      </w:r>
      <w:r>
        <w:rPr>
          <w:rFonts w:hint="eastAsia"/>
          <w:sz w:val="24"/>
        </w:rPr>
        <w:t>依据基于</w:t>
      </w:r>
      <w:r>
        <w:rPr>
          <w:sz w:val="24"/>
        </w:rPr>
        <w:t>射流</w:t>
      </w:r>
      <w:r>
        <w:rPr>
          <w:rFonts w:hint="eastAsia"/>
          <w:sz w:val="24"/>
        </w:rPr>
        <w:t>流形</w:t>
      </w:r>
      <w:r>
        <w:rPr>
          <w:sz w:val="24"/>
        </w:rPr>
        <w:t>三维模型</w:t>
      </w:r>
      <w:r>
        <w:rPr>
          <w:rFonts w:hint="eastAsia"/>
          <w:sz w:val="24"/>
        </w:rPr>
        <w:t>的切缝</w:t>
      </w:r>
      <w:r>
        <w:rPr>
          <w:sz w:val="24"/>
        </w:rPr>
        <w:t>形貌误差补偿方法</w:t>
      </w:r>
      <w:r>
        <w:rPr>
          <w:rFonts w:hint="eastAsia"/>
          <w:sz w:val="24"/>
        </w:rPr>
        <w:t>在拼块</w:t>
      </w:r>
      <w:r>
        <w:rPr>
          <w:sz w:val="24"/>
        </w:rPr>
        <w:t>材料上</w:t>
      </w:r>
      <w:r>
        <w:rPr>
          <w:rFonts w:hint="eastAsia"/>
          <w:sz w:val="24"/>
        </w:rPr>
        <w:t>进行实际切割，采用本文</w:t>
      </w:r>
      <w:r>
        <w:rPr>
          <w:sz w:val="24"/>
        </w:rPr>
        <w:t>的三维扫描方法得到</w:t>
      </w:r>
      <w:r>
        <w:rPr>
          <w:rFonts w:hint="eastAsia"/>
          <w:sz w:val="24"/>
        </w:rPr>
        <w:t>补偿</w:t>
      </w:r>
      <w:r>
        <w:rPr>
          <w:sz w:val="24"/>
        </w:rPr>
        <w:t>后的实际切缝形貌</w:t>
      </w:r>
      <w:r>
        <w:rPr>
          <w:rFonts w:hint="eastAsia"/>
          <w:sz w:val="24"/>
        </w:rPr>
        <w:t>，通过对比仿真切割与实际切割的误差证明了仿真切割能很好</w:t>
      </w:r>
      <w:r>
        <w:rPr>
          <w:sz w:val="24"/>
        </w:rPr>
        <w:t>地模拟实际</w:t>
      </w:r>
      <w:r>
        <w:rPr>
          <w:rFonts w:hint="eastAsia"/>
          <w:sz w:val="24"/>
        </w:rPr>
        <w:t>切割</w:t>
      </w:r>
      <w:r>
        <w:rPr>
          <w:sz w:val="24"/>
        </w:rPr>
        <w:t>工况以及该补偿方法</w:t>
      </w:r>
      <w:r>
        <w:rPr>
          <w:rFonts w:hint="eastAsia"/>
          <w:sz w:val="24"/>
        </w:rPr>
        <w:t>能够</w:t>
      </w:r>
      <w:r>
        <w:rPr>
          <w:sz w:val="24"/>
        </w:rPr>
        <w:t>有效地改善射流流形，提升</w:t>
      </w:r>
      <w:r>
        <w:rPr>
          <w:rFonts w:hint="eastAsia"/>
          <w:sz w:val="24"/>
        </w:rPr>
        <w:t>加工</w:t>
      </w:r>
      <w:r>
        <w:rPr>
          <w:sz w:val="24"/>
        </w:rPr>
        <w:t>质量</w:t>
      </w:r>
      <w:r>
        <w:rPr>
          <w:rFonts w:hint="eastAsia"/>
          <w:sz w:val="24"/>
        </w:rPr>
        <w:t>。</w:t>
      </w:r>
    </w:p>
    <w:p>
      <w:pPr>
        <w:widowControl/>
        <w:spacing w:line="360" w:lineRule="auto"/>
        <w:ind w:firstLine="480" w:firstLineChars="200"/>
        <w:jc w:val="left"/>
        <w:rPr>
          <w:sz w:val="24"/>
        </w:rPr>
        <w:sectPr>
          <w:footerReference r:id="rId23" w:type="default"/>
          <w:endnotePr>
            <w:numFmt w:val="decimal"/>
          </w:endnotePr>
          <w:pgSz w:w="11906" w:h="16838"/>
          <w:pgMar w:top="1701" w:right="1797" w:bottom="1701" w:left="1797" w:header="851" w:footer="992" w:gutter="0"/>
          <w:pgNumType w:start="71"/>
          <w:cols w:space="720" w:num="1"/>
          <w:docGrid w:type="linesAndChars" w:linePitch="312" w:charSpace="0"/>
        </w:sectPr>
      </w:pPr>
      <w:r>
        <w:rPr>
          <w:sz w:val="24"/>
        </w:rPr>
        <w:br w:type="page"/>
      </w:r>
    </w:p>
    <w:p>
      <w:pPr>
        <w:pStyle w:val="18"/>
        <w:keepNext/>
        <w:keepLines/>
        <w:numPr>
          <w:ilvl w:val="0"/>
          <w:numId w:val="0"/>
        </w:numPr>
        <w:spacing w:before="260" w:after="260" w:line="416" w:lineRule="auto"/>
        <w:ind w:leftChars="0"/>
        <w:jc w:val="center"/>
        <w:outlineLvl w:val="1"/>
        <w:rPr>
          <w:rFonts w:hint="eastAsia"/>
        </w:rPr>
      </w:pPr>
      <w:bookmarkStart w:id="213" w:name="_Toc8041"/>
      <w:bookmarkStart w:id="214" w:name="_Toc12880"/>
      <w:bookmarkStart w:id="215" w:name="_Toc55940866"/>
      <w:r>
        <w:rPr>
          <w:rFonts w:hint="eastAsia"/>
        </w:rPr>
        <w:t>第六章</w:t>
      </w:r>
      <w:r>
        <w:t xml:space="preserve">  </w:t>
      </w:r>
      <w:r>
        <w:rPr>
          <w:rFonts w:hint="eastAsia"/>
        </w:rPr>
        <w:t>结论与展望</w:t>
      </w:r>
      <w:bookmarkEnd w:id="213"/>
      <w:bookmarkEnd w:id="214"/>
      <w:bookmarkEnd w:id="215"/>
      <w:bookmarkStart w:id="216" w:name="_Toc49511181"/>
      <w:bookmarkEnd w:id="216"/>
      <w:bookmarkStart w:id="217" w:name="_Toc55938119"/>
      <w:bookmarkEnd w:id="217"/>
      <w:bookmarkStart w:id="218" w:name="_Toc55808452"/>
      <w:bookmarkEnd w:id="218"/>
      <w:bookmarkStart w:id="219" w:name="_Toc55900192"/>
      <w:bookmarkEnd w:id="219"/>
      <w:bookmarkStart w:id="220" w:name="_Toc49529077"/>
      <w:bookmarkEnd w:id="220"/>
      <w:bookmarkStart w:id="221" w:name="_Toc55852732"/>
      <w:bookmarkEnd w:id="221"/>
      <w:bookmarkStart w:id="222" w:name="_Toc55940868"/>
      <w:bookmarkEnd w:id="222"/>
      <w:bookmarkStart w:id="223" w:name="_Toc54162834"/>
      <w:bookmarkEnd w:id="223"/>
      <w:bookmarkStart w:id="224" w:name="_Toc55808523"/>
      <w:bookmarkEnd w:id="224"/>
      <w:bookmarkStart w:id="225" w:name="_Toc55940799"/>
      <w:bookmarkEnd w:id="225"/>
      <w:bookmarkStart w:id="226" w:name="_Toc55854502"/>
      <w:bookmarkEnd w:id="226"/>
      <w:bookmarkStart w:id="227" w:name="_Toc55808381"/>
      <w:bookmarkEnd w:id="227"/>
      <w:bookmarkStart w:id="228" w:name="_Toc55805716"/>
      <w:bookmarkEnd w:id="228"/>
      <w:bookmarkStart w:id="229" w:name="_Toc55552185"/>
      <w:bookmarkEnd w:id="229"/>
      <w:bookmarkStart w:id="230" w:name="_Toc55808892"/>
      <w:bookmarkEnd w:id="230"/>
    </w:p>
    <w:p>
      <w:pPr>
        <w:pStyle w:val="4"/>
        <w:keepLines/>
        <w:numPr>
          <w:ilvl w:val="-1"/>
          <w:numId w:val="0"/>
        </w:numPr>
        <w:spacing w:before="260" w:after="260" w:line="416" w:lineRule="auto"/>
        <w:ind w:left="0" w:firstLine="0"/>
      </w:pPr>
      <w:bookmarkStart w:id="231" w:name="_Toc31097"/>
      <w:bookmarkStart w:id="232" w:name="_Toc55940869"/>
      <w:bookmarkStart w:id="233" w:name="_Toc181"/>
      <w:r>
        <w:rPr>
          <w:rFonts w:hint="eastAsia"/>
          <w:lang w:val="en-US" w:eastAsia="zh-CN"/>
        </w:rPr>
        <w:t xml:space="preserve">6.1 </w:t>
      </w:r>
      <w:r>
        <w:rPr>
          <w:rFonts w:hint="eastAsia"/>
        </w:rPr>
        <w:t>结论</w:t>
      </w:r>
      <w:bookmarkEnd w:id="231"/>
      <w:bookmarkEnd w:id="232"/>
      <w:bookmarkEnd w:id="233"/>
    </w:p>
    <w:p>
      <w:pPr>
        <w:spacing w:line="360" w:lineRule="auto"/>
        <w:ind w:firstLine="480" w:firstLineChars="200"/>
        <w:rPr>
          <w:sz w:val="24"/>
        </w:rPr>
      </w:pPr>
      <w:r>
        <w:rPr>
          <w:rFonts w:hint="eastAsia"/>
          <w:sz w:val="24"/>
        </w:rPr>
        <w:t>本文以磨料</w:t>
      </w:r>
      <w:r>
        <w:rPr>
          <w:sz w:val="24"/>
        </w:rPr>
        <w:t>水射流</w:t>
      </w:r>
      <w:r>
        <w:rPr>
          <w:rFonts w:hint="eastAsia"/>
          <w:sz w:val="24"/>
        </w:rPr>
        <w:t>为研究对象，分析了射流切缝的</w:t>
      </w:r>
      <w:r>
        <w:rPr>
          <w:sz w:val="24"/>
        </w:rPr>
        <w:t>形成机理</w:t>
      </w:r>
      <w:r>
        <w:rPr>
          <w:rFonts w:hint="eastAsia"/>
          <w:sz w:val="24"/>
        </w:rPr>
        <w:t>及其</w:t>
      </w:r>
      <w:r>
        <w:rPr>
          <w:sz w:val="24"/>
        </w:rPr>
        <w:t>与</w:t>
      </w:r>
      <w:r>
        <w:rPr>
          <w:rFonts w:hint="eastAsia"/>
          <w:sz w:val="24"/>
        </w:rPr>
        <w:t>射流流形之间的关系。通过改变材料的厚度、水压与切割头进给速度，并利用拼块</w:t>
      </w:r>
      <w:r>
        <w:rPr>
          <w:rFonts w:hint="eastAsia"/>
          <w:sz w:val="24"/>
          <w:lang w:val="en-US" w:eastAsia="zh-CN"/>
        </w:rPr>
        <w:t>切缝</w:t>
      </w:r>
      <w:r>
        <w:rPr>
          <w:rFonts w:hint="eastAsia"/>
          <w:sz w:val="24"/>
        </w:rPr>
        <w:t>实验方法获得了多种工况下完整</w:t>
      </w:r>
      <w:r>
        <w:rPr>
          <w:sz w:val="24"/>
        </w:rPr>
        <w:t>的</w:t>
      </w:r>
      <w:r>
        <w:rPr>
          <w:rFonts w:hint="eastAsia"/>
          <w:sz w:val="24"/>
        </w:rPr>
        <w:t>切缝表面形貌。采用三维扫描方法得到切缝形貌三维点云</w:t>
      </w:r>
      <w:r>
        <w:rPr>
          <w:sz w:val="24"/>
        </w:rPr>
        <w:t>数据</w:t>
      </w:r>
      <w:r>
        <w:rPr>
          <w:rFonts w:hint="eastAsia"/>
          <w:sz w:val="24"/>
        </w:rPr>
        <w:t>，进一步</w:t>
      </w:r>
      <w:r>
        <w:rPr>
          <w:sz w:val="24"/>
        </w:rPr>
        <w:t>分析提取点云</w:t>
      </w:r>
      <w:r>
        <w:rPr>
          <w:rFonts w:hint="eastAsia"/>
          <w:sz w:val="24"/>
        </w:rPr>
        <w:t>数据</w:t>
      </w:r>
      <w:r>
        <w:rPr>
          <w:sz w:val="24"/>
        </w:rPr>
        <w:t>，实现</w:t>
      </w:r>
      <w:r>
        <w:rPr>
          <w:rFonts w:hint="eastAsia"/>
          <w:sz w:val="24"/>
        </w:rPr>
        <w:t>磨料射流</w:t>
      </w:r>
      <w:r>
        <w:rPr>
          <w:rFonts w:hint="eastAsia"/>
          <w:sz w:val="24"/>
          <w:lang w:val="en-US" w:eastAsia="zh-CN"/>
        </w:rPr>
        <w:t>切缝形貌</w:t>
      </w:r>
      <w:r>
        <w:rPr>
          <w:rFonts w:hint="eastAsia"/>
          <w:sz w:val="24"/>
        </w:rPr>
        <w:t>的三维表征，现对本论文的研究成果总结如下：</w:t>
      </w:r>
    </w:p>
    <w:p>
      <w:pPr>
        <w:numPr>
          <w:ilvl w:val="0"/>
          <w:numId w:val="15"/>
        </w:numPr>
        <w:spacing w:line="360" w:lineRule="auto"/>
        <w:ind w:left="0" w:firstLine="420"/>
        <w:rPr>
          <w:sz w:val="24"/>
        </w:rPr>
      </w:pPr>
      <w:r>
        <w:rPr>
          <w:rFonts w:hint="eastAsia"/>
          <w:sz w:val="24"/>
        </w:rPr>
        <w:t>本文提出一种能够完整保留切缝形貌信息的拼块实验方法，该方法通过两个</w:t>
      </w:r>
      <w:r>
        <w:rPr>
          <w:sz w:val="24"/>
        </w:rPr>
        <w:t>拼合块</w:t>
      </w:r>
      <w:r>
        <w:rPr>
          <w:rFonts w:hint="eastAsia"/>
          <w:sz w:val="24"/>
        </w:rPr>
        <w:t>进行紧固</w:t>
      </w:r>
      <w:r>
        <w:rPr>
          <w:sz w:val="24"/>
        </w:rPr>
        <w:t>拼</w:t>
      </w:r>
      <w:r>
        <w:rPr>
          <w:rFonts w:hint="eastAsia"/>
          <w:sz w:val="24"/>
        </w:rPr>
        <w:t>合</w:t>
      </w:r>
      <w:r>
        <w:rPr>
          <w:sz w:val="24"/>
        </w:rPr>
        <w:t>代替整块材料</w:t>
      </w:r>
      <w:r>
        <w:rPr>
          <w:rFonts w:hint="eastAsia"/>
          <w:sz w:val="24"/>
        </w:rPr>
        <w:t>进行</w:t>
      </w:r>
      <w:r>
        <w:rPr>
          <w:sz w:val="24"/>
        </w:rPr>
        <w:t>切割实验，</w:t>
      </w:r>
      <w:r>
        <w:rPr>
          <w:rFonts w:hint="eastAsia"/>
          <w:sz w:val="24"/>
        </w:rPr>
        <w:t>一方面在切割实验时保留前沿的即时切缝形貌，另一方面在切割完成后准备进行</w:t>
      </w:r>
      <w:r>
        <w:rPr>
          <w:rFonts w:hint="eastAsia"/>
          <w:sz w:val="24"/>
          <w:lang w:val="en-US" w:eastAsia="zh-CN"/>
        </w:rPr>
        <w:t>采集</w:t>
      </w:r>
      <w:r>
        <w:rPr>
          <w:rFonts w:hint="eastAsia"/>
          <w:sz w:val="24"/>
        </w:rPr>
        <w:t>时保留切缝形貌完整不被破坏；</w:t>
      </w:r>
    </w:p>
    <w:p>
      <w:pPr>
        <w:numPr>
          <w:ilvl w:val="0"/>
          <w:numId w:val="15"/>
        </w:numPr>
        <w:spacing w:line="360" w:lineRule="auto"/>
        <w:ind w:left="0" w:firstLine="420"/>
        <w:rPr>
          <w:sz w:val="24"/>
        </w:rPr>
      </w:pPr>
      <w:r>
        <w:rPr>
          <w:rFonts w:hint="eastAsia"/>
          <w:sz w:val="24"/>
        </w:rPr>
        <w:t>本文提出一整套针对磨料水射流拼块实验切缝形貌信息的三维扫描采集方法，采用手持三维激光扫描仪扫描两块拆分开的拼块，分别获得各一半的切缝形貌点云数据，在点云处理软件中进行处理，</w:t>
      </w:r>
      <w:r>
        <w:rPr>
          <w:rFonts w:hint="eastAsia"/>
          <w:sz w:val="24"/>
          <w:lang w:val="en-US" w:eastAsia="zh-CN"/>
        </w:rPr>
        <w:t>将两部分点云合并再</w:t>
      </w:r>
      <w:r>
        <w:rPr>
          <w:rFonts w:hint="eastAsia"/>
          <w:sz w:val="24"/>
        </w:rPr>
        <w:t>删除多余数据，最终提取出完整的切缝形貌三维点云数据；</w:t>
      </w:r>
    </w:p>
    <w:p>
      <w:pPr>
        <w:numPr>
          <w:ilvl w:val="0"/>
          <w:numId w:val="15"/>
        </w:numPr>
        <w:spacing w:line="360" w:lineRule="auto"/>
        <w:ind w:left="0" w:firstLine="420"/>
        <w:rPr>
          <w:sz w:val="24"/>
        </w:rPr>
      </w:pPr>
      <w:r>
        <w:rPr>
          <w:rFonts w:hint="eastAsia"/>
          <w:sz w:val="24"/>
        </w:rPr>
        <w:t>本文提出一套新的射流切缝形貌三维表征</w:t>
      </w:r>
      <w:r>
        <w:rPr>
          <w:rFonts w:hint="eastAsia"/>
          <w:sz w:val="24"/>
          <w:lang w:val="en-US" w:eastAsia="zh-CN"/>
        </w:rPr>
        <w:t>方法</w:t>
      </w:r>
      <w:r>
        <w:rPr>
          <w:rFonts w:hint="eastAsia"/>
          <w:sz w:val="24"/>
        </w:rPr>
        <w:t>：将前沿区域的点云数据按切割深度进行分层，对前沿范围内的数据点进行拟合，得到该切割深度下射流束截面的二维模型，通过放样进一步得到整个射流流形的三维模型。基于该表征</w:t>
      </w:r>
      <w:r>
        <w:rPr>
          <w:rFonts w:hint="eastAsia"/>
          <w:sz w:val="24"/>
          <w:lang w:val="en-US" w:eastAsia="zh-CN"/>
        </w:rPr>
        <w:t>方法</w:t>
      </w:r>
      <w:r>
        <w:rPr>
          <w:rFonts w:hint="eastAsia"/>
          <w:sz w:val="24"/>
        </w:rPr>
        <w:t>，本文</w:t>
      </w:r>
      <w:r>
        <w:rPr>
          <w:sz w:val="24"/>
        </w:rPr>
        <w:t>对不同</w:t>
      </w:r>
      <w:r>
        <w:rPr>
          <w:rFonts w:hint="eastAsia"/>
          <w:sz w:val="24"/>
        </w:rPr>
        <w:t>参数</w:t>
      </w:r>
      <w:r>
        <w:rPr>
          <w:sz w:val="24"/>
        </w:rPr>
        <w:t>下</w:t>
      </w:r>
      <w:r>
        <w:rPr>
          <w:rFonts w:hint="eastAsia"/>
          <w:sz w:val="24"/>
          <w:lang w:val="en-US" w:eastAsia="zh-CN"/>
        </w:rPr>
        <w:t>切缝形貌</w:t>
      </w:r>
      <w:r>
        <w:rPr>
          <w:sz w:val="24"/>
        </w:rPr>
        <w:t>的误差特征进行</w:t>
      </w:r>
      <w:r>
        <w:rPr>
          <w:rFonts w:hint="eastAsia"/>
          <w:sz w:val="24"/>
        </w:rPr>
        <w:t>了比较，</w:t>
      </w:r>
      <w:r>
        <w:rPr>
          <w:rFonts w:hint="eastAsia"/>
          <w:color w:val="000000" w:themeColor="text1"/>
          <w:sz w:val="24"/>
          <w:u w:val="none"/>
          <w14:textFill>
            <w14:solidFill>
              <w14:schemeClr w14:val="tx1"/>
            </w14:solidFill>
          </w14:textFill>
        </w:rPr>
        <w:t>建立</w:t>
      </w:r>
      <w:r>
        <w:rPr>
          <w:rFonts w:hint="eastAsia"/>
          <w:color w:val="000000" w:themeColor="text1"/>
          <w:sz w:val="24"/>
          <w:u w:val="none"/>
          <w:lang w:val="en-US" w:eastAsia="zh-CN"/>
          <w14:textFill>
            <w14:solidFill>
              <w14:schemeClr w14:val="tx1"/>
            </w14:solidFill>
          </w14:textFill>
        </w:rPr>
        <w:t>了误差特征的</w:t>
      </w:r>
      <w:r>
        <w:rPr>
          <w:rFonts w:hint="eastAsia"/>
          <w:color w:val="000000" w:themeColor="text1"/>
          <w:sz w:val="24"/>
          <w:u w:val="none"/>
          <w14:textFill>
            <w14:solidFill>
              <w14:schemeClr w14:val="tx1"/>
            </w14:solidFill>
          </w14:textFill>
        </w:rPr>
        <w:t>多元回归模型</w:t>
      </w:r>
      <w:r>
        <w:rPr>
          <w:rFonts w:hint="eastAsia"/>
          <w:color w:val="000000" w:themeColor="text1"/>
          <w:sz w:val="24"/>
          <w:u w:val="none"/>
          <w:lang w:eastAsia="zh-CN"/>
          <w14:textFill>
            <w14:solidFill>
              <w14:schemeClr w14:val="tx1"/>
            </w14:solidFill>
          </w14:textFill>
        </w:rPr>
        <w:t>，</w:t>
      </w:r>
      <w:r>
        <w:rPr>
          <w:rFonts w:hint="eastAsia"/>
          <w:sz w:val="24"/>
          <w:lang w:val="en-US" w:eastAsia="zh-CN"/>
        </w:rPr>
        <w:t>并研究</w:t>
      </w:r>
      <w:r>
        <w:rPr>
          <w:rFonts w:hint="eastAsia"/>
          <w:sz w:val="24"/>
        </w:rPr>
        <w:t>部分</w:t>
      </w:r>
      <w:r>
        <w:rPr>
          <w:sz w:val="24"/>
        </w:rPr>
        <w:t>射流参数对</w:t>
      </w:r>
      <w:r>
        <w:rPr>
          <w:rFonts w:hint="eastAsia"/>
          <w:sz w:val="24"/>
        </w:rPr>
        <w:t>切缝误差</w:t>
      </w:r>
      <w:r>
        <w:rPr>
          <w:sz w:val="24"/>
        </w:rPr>
        <w:t>的影响</w:t>
      </w:r>
      <w:r>
        <w:rPr>
          <w:rFonts w:hint="eastAsia"/>
          <w:sz w:val="24"/>
        </w:rPr>
        <w:t>。在此基础上</w:t>
      </w:r>
      <w:r>
        <w:rPr>
          <w:sz w:val="24"/>
        </w:rPr>
        <w:t>，</w:t>
      </w:r>
      <w:r>
        <w:rPr>
          <w:rFonts w:hint="eastAsia"/>
          <w:sz w:val="24"/>
        </w:rPr>
        <w:t>本文</w:t>
      </w:r>
      <w:r>
        <w:rPr>
          <w:sz w:val="24"/>
        </w:rPr>
        <w:t>提出了</w:t>
      </w:r>
      <w:r>
        <w:rPr>
          <w:rFonts w:hint="eastAsia"/>
          <w:sz w:val="24"/>
        </w:rPr>
        <w:t>基于切缝</w:t>
      </w:r>
      <w:r>
        <w:rPr>
          <w:sz w:val="24"/>
        </w:rPr>
        <w:t>形貌三维表征</w:t>
      </w:r>
      <w:r>
        <w:rPr>
          <w:rFonts w:hint="eastAsia"/>
          <w:sz w:val="24"/>
          <w:lang w:val="en-US" w:eastAsia="zh-CN"/>
        </w:rPr>
        <w:t>方法</w:t>
      </w:r>
      <w:r>
        <w:rPr>
          <w:sz w:val="24"/>
        </w:rPr>
        <w:t>的补偿</w:t>
      </w:r>
      <w:r>
        <w:rPr>
          <w:rFonts w:hint="eastAsia"/>
          <w:sz w:val="24"/>
          <w:lang w:val="en-US" w:eastAsia="zh-CN"/>
        </w:rPr>
        <w:t>方法</w:t>
      </w:r>
      <w:r>
        <w:rPr>
          <w:rFonts w:hint="eastAsia"/>
          <w:sz w:val="24"/>
        </w:rPr>
        <w:t>来改进</w:t>
      </w:r>
      <w:r>
        <w:rPr>
          <w:rFonts w:hint="eastAsia"/>
          <w:sz w:val="24"/>
          <w:lang w:val="en-US" w:eastAsia="zh-CN"/>
        </w:rPr>
        <w:t>切缝误差</w:t>
      </w:r>
      <w:r>
        <w:rPr>
          <w:sz w:val="24"/>
        </w:rPr>
        <w:t>，</w:t>
      </w:r>
      <w:r>
        <w:rPr>
          <w:rFonts w:hint="eastAsia"/>
          <w:sz w:val="24"/>
        </w:rPr>
        <w:t>通过</w:t>
      </w:r>
      <w:r>
        <w:rPr>
          <w:rFonts w:hint="eastAsia"/>
          <w:sz w:val="24"/>
          <w:lang w:val="en-US" w:eastAsia="zh-CN"/>
        </w:rPr>
        <w:t>对比</w:t>
      </w:r>
      <w:r>
        <w:rPr>
          <w:rFonts w:hint="eastAsia"/>
          <w:sz w:val="24"/>
        </w:rPr>
        <w:t>仿真</w:t>
      </w:r>
      <w:r>
        <w:rPr>
          <w:sz w:val="24"/>
        </w:rPr>
        <w:t>切割</w:t>
      </w:r>
      <w:r>
        <w:rPr>
          <w:rFonts w:hint="eastAsia"/>
          <w:sz w:val="24"/>
        </w:rPr>
        <w:t>和</w:t>
      </w:r>
      <w:r>
        <w:rPr>
          <w:sz w:val="24"/>
        </w:rPr>
        <w:t>实际切割，</w:t>
      </w:r>
      <w:r>
        <w:rPr>
          <w:rFonts w:hint="eastAsia"/>
          <w:sz w:val="24"/>
        </w:rPr>
        <w:t>证明</w:t>
      </w:r>
      <w:r>
        <w:rPr>
          <w:sz w:val="24"/>
        </w:rPr>
        <w:t>该</w:t>
      </w:r>
      <w:r>
        <w:rPr>
          <w:rFonts w:hint="eastAsia"/>
          <w:sz w:val="24"/>
        </w:rPr>
        <w:t>补偿</w:t>
      </w:r>
      <w:r>
        <w:rPr>
          <w:rFonts w:hint="eastAsia"/>
          <w:sz w:val="24"/>
          <w:lang w:val="en-US" w:eastAsia="zh-CN"/>
        </w:rPr>
        <w:t>方法能够有效地补偿切缝误差</w:t>
      </w:r>
      <w:r>
        <w:rPr>
          <w:rFonts w:hint="eastAsia"/>
          <w:sz w:val="24"/>
        </w:rPr>
        <w:t>，</w:t>
      </w:r>
      <w:r>
        <w:rPr>
          <w:sz w:val="24"/>
        </w:rPr>
        <w:t>进一步提</w:t>
      </w:r>
      <w:r>
        <w:rPr>
          <w:rFonts w:hint="eastAsia"/>
          <w:sz w:val="24"/>
          <w:lang w:val="en-US" w:eastAsia="zh-CN"/>
        </w:rPr>
        <w:t>高</w:t>
      </w:r>
      <w:r>
        <w:rPr>
          <w:sz w:val="24"/>
        </w:rPr>
        <w:t>加工质量</w:t>
      </w:r>
      <w:r>
        <w:rPr>
          <w:rFonts w:hint="eastAsia"/>
          <w:sz w:val="24"/>
        </w:rPr>
        <w:t>。</w:t>
      </w:r>
    </w:p>
    <w:p>
      <w:pPr>
        <w:pStyle w:val="3"/>
        <w:keepLines/>
        <w:numPr>
          <w:ilvl w:val="-1"/>
          <w:numId w:val="0"/>
        </w:numPr>
        <w:spacing w:before="260" w:after="260" w:line="416" w:lineRule="auto"/>
        <w:ind w:left="0" w:firstLine="0"/>
        <w:rPr>
          <w:szCs w:val="32"/>
        </w:rPr>
      </w:pPr>
      <w:bookmarkStart w:id="234" w:name="_Toc26724"/>
      <w:bookmarkStart w:id="235" w:name="_Toc18131"/>
      <w:bookmarkStart w:id="236" w:name="_Toc55940870"/>
      <w:r>
        <w:rPr>
          <w:rFonts w:hint="eastAsia"/>
          <w:szCs w:val="32"/>
          <w:lang w:val="en-US" w:eastAsia="zh-CN"/>
        </w:rPr>
        <w:t xml:space="preserve">6.2 </w:t>
      </w:r>
      <w:r>
        <w:rPr>
          <w:rFonts w:hint="eastAsia"/>
          <w:szCs w:val="32"/>
        </w:rPr>
        <w:t>展望</w:t>
      </w:r>
      <w:bookmarkEnd w:id="234"/>
      <w:bookmarkEnd w:id="235"/>
      <w:bookmarkEnd w:id="236"/>
    </w:p>
    <w:p>
      <w:pPr>
        <w:spacing w:line="360" w:lineRule="auto"/>
        <w:ind w:firstLine="480" w:firstLineChars="200"/>
        <w:rPr>
          <w:sz w:val="24"/>
        </w:rPr>
      </w:pPr>
      <w:r>
        <w:rPr>
          <w:rFonts w:hint="eastAsia"/>
          <w:sz w:val="24"/>
          <w:lang w:val="en-US" w:eastAsia="zh-CN"/>
        </w:rPr>
        <w:t>本文的</w:t>
      </w:r>
      <w:r>
        <w:rPr>
          <w:rFonts w:hint="eastAsia"/>
          <w:sz w:val="24"/>
        </w:rPr>
        <w:t>研究工作存在一定的局限性，</w:t>
      </w:r>
      <w:r>
        <w:rPr>
          <w:rFonts w:hint="eastAsia"/>
          <w:sz w:val="24"/>
          <w:lang w:val="en-US" w:eastAsia="zh-CN"/>
        </w:rPr>
        <w:t>本人</w:t>
      </w:r>
      <w:r>
        <w:rPr>
          <w:rFonts w:hint="eastAsia"/>
          <w:sz w:val="24"/>
        </w:rPr>
        <w:t>认为未来以下几个方面值得进一步深入研究：</w:t>
      </w:r>
    </w:p>
    <w:p>
      <w:pPr>
        <w:numPr>
          <w:ilvl w:val="0"/>
          <w:numId w:val="16"/>
        </w:numPr>
        <w:spacing w:line="360" w:lineRule="auto"/>
        <w:ind w:left="0" w:firstLine="420"/>
        <w:rPr>
          <w:sz w:val="24"/>
        </w:rPr>
      </w:pPr>
      <w:r>
        <w:rPr>
          <w:rFonts w:hint="eastAsia"/>
          <w:sz w:val="24"/>
        </w:rPr>
        <w:t>本文的</w:t>
      </w:r>
      <w:r>
        <w:rPr>
          <w:sz w:val="24"/>
        </w:rPr>
        <w:t>实验材料主要</w:t>
      </w:r>
      <w:r>
        <w:rPr>
          <w:rFonts w:hint="eastAsia"/>
          <w:sz w:val="24"/>
        </w:rPr>
        <w:t>局限在碳钢这一典型塑性</w:t>
      </w:r>
      <w:r>
        <w:rPr>
          <w:sz w:val="24"/>
        </w:rPr>
        <w:t>金属材料</w:t>
      </w:r>
      <w:r>
        <w:rPr>
          <w:rFonts w:hint="eastAsia"/>
          <w:sz w:val="24"/>
        </w:rPr>
        <w:t>上，有必要在</w:t>
      </w:r>
      <w:r>
        <w:rPr>
          <w:sz w:val="24"/>
        </w:rPr>
        <w:t>其他更多种类的材料上进行</w:t>
      </w:r>
      <w:r>
        <w:rPr>
          <w:rFonts w:hint="eastAsia"/>
          <w:sz w:val="24"/>
        </w:rPr>
        <w:t>实验，将该3D表征</w:t>
      </w:r>
      <w:r>
        <w:rPr>
          <w:rFonts w:hint="eastAsia"/>
          <w:sz w:val="24"/>
          <w:lang w:val="en-US" w:eastAsia="zh-CN"/>
        </w:rPr>
        <w:t>方法拓展至</w:t>
      </w:r>
      <w:r>
        <w:rPr>
          <w:rFonts w:hint="eastAsia"/>
          <w:sz w:val="24"/>
        </w:rPr>
        <w:t>更多的材料</w:t>
      </w:r>
      <w:r>
        <w:rPr>
          <w:rFonts w:hint="eastAsia"/>
          <w:sz w:val="24"/>
          <w:lang w:val="en-US" w:eastAsia="zh-CN"/>
        </w:rPr>
        <w:t>种类</w:t>
      </w:r>
      <w:r>
        <w:rPr>
          <w:rFonts w:hint="eastAsia"/>
          <w:sz w:val="24"/>
        </w:rPr>
        <w:t>；</w:t>
      </w:r>
    </w:p>
    <w:p>
      <w:pPr>
        <w:numPr>
          <w:ilvl w:val="0"/>
          <w:numId w:val="16"/>
        </w:numPr>
        <w:spacing w:line="360" w:lineRule="auto"/>
        <w:ind w:left="0" w:firstLine="420"/>
        <w:rPr>
          <w:sz w:val="24"/>
        </w:rPr>
      </w:pPr>
      <w:r>
        <w:rPr>
          <w:rFonts w:hint="eastAsia"/>
          <w:sz w:val="24"/>
        </w:rPr>
        <w:t>拼块实验方法</w:t>
      </w:r>
      <w:r>
        <w:rPr>
          <w:rFonts w:hint="eastAsia"/>
          <w:sz w:val="24"/>
          <w:lang w:val="en-US" w:eastAsia="zh-CN"/>
        </w:rPr>
        <w:t>仍</w:t>
      </w:r>
      <w:r>
        <w:rPr>
          <w:rFonts w:hint="eastAsia"/>
          <w:sz w:val="24"/>
        </w:rPr>
        <w:t>局限于</w:t>
      </w:r>
      <w:r>
        <w:rPr>
          <w:sz w:val="24"/>
        </w:rPr>
        <w:t>直线</w:t>
      </w:r>
      <w:r>
        <w:rPr>
          <w:rFonts w:hint="eastAsia"/>
          <w:sz w:val="24"/>
          <w:lang w:val="en-US" w:eastAsia="zh-CN"/>
        </w:rPr>
        <w:t>路径切割</w:t>
      </w:r>
      <w:r>
        <w:rPr>
          <w:rFonts w:hint="eastAsia"/>
          <w:sz w:val="24"/>
        </w:rPr>
        <w:t>，对于如何</w:t>
      </w:r>
      <w:r>
        <w:rPr>
          <w:sz w:val="24"/>
        </w:rPr>
        <w:t>保留圆弧或曲线</w:t>
      </w:r>
      <w:r>
        <w:rPr>
          <w:rFonts w:hint="eastAsia"/>
          <w:sz w:val="24"/>
          <w:lang w:val="en-US" w:eastAsia="zh-CN"/>
        </w:rPr>
        <w:t>路径</w:t>
      </w:r>
      <w:r>
        <w:rPr>
          <w:sz w:val="24"/>
        </w:rPr>
        <w:t>下的切缝形貌信息</w:t>
      </w:r>
      <w:r>
        <w:rPr>
          <w:rFonts w:hint="eastAsia"/>
          <w:sz w:val="24"/>
        </w:rPr>
        <w:t>还需进一步</w:t>
      </w:r>
      <w:r>
        <w:rPr>
          <w:sz w:val="24"/>
        </w:rPr>
        <w:t>研究</w:t>
      </w:r>
      <w:r>
        <w:rPr>
          <w:rFonts w:hint="eastAsia"/>
          <w:sz w:val="24"/>
        </w:rPr>
        <w:t>；</w:t>
      </w:r>
    </w:p>
    <w:p>
      <w:pPr>
        <w:numPr>
          <w:ilvl w:val="0"/>
          <w:numId w:val="16"/>
        </w:numPr>
        <w:spacing w:line="360" w:lineRule="auto"/>
        <w:ind w:left="0" w:firstLine="420"/>
        <w:rPr>
          <w:sz w:val="24"/>
        </w:rPr>
      </w:pPr>
      <w:r>
        <w:rPr>
          <w:rFonts w:hint="eastAsia"/>
          <w:sz w:val="24"/>
        </w:rPr>
        <w:t>实验</w:t>
      </w:r>
      <w:r>
        <w:rPr>
          <w:sz w:val="24"/>
        </w:rPr>
        <w:t>设计</w:t>
      </w:r>
      <w:r>
        <w:rPr>
          <w:rFonts w:hint="eastAsia"/>
          <w:sz w:val="24"/>
        </w:rPr>
        <w:t>时</w:t>
      </w:r>
      <w:r>
        <w:rPr>
          <w:sz w:val="24"/>
        </w:rPr>
        <w:t>可以</w:t>
      </w:r>
      <w:r>
        <w:rPr>
          <w:rFonts w:hint="eastAsia"/>
          <w:sz w:val="24"/>
        </w:rPr>
        <w:t>考虑</w:t>
      </w:r>
      <w:r>
        <w:rPr>
          <w:sz w:val="24"/>
        </w:rPr>
        <w:t>更多的</w:t>
      </w:r>
      <w:r>
        <w:rPr>
          <w:rFonts w:hint="eastAsia"/>
          <w:sz w:val="24"/>
        </w:rPr>
        <w:t>实验</w:t>
      </w:r>
      <w:r>
        <w:rPr>
          <w:sz w:val="24"/>
        </w:rPr>
        <w:t>参数作为</w:t>
      </w:r>
      <w:r>
        <w:rPr>
          <w:rFonts w:hint="eastAsia"/>
          <w:sz w:val="24"/>
        </w:rPr>
        <w:t>实验</w:t>
      </w:r>
      <w:r>
        <w:rPr>
          <w:sz w:val="24"/>
        </w:rPr>
        <w:t>变量，</w:t>
      </w:r>
      <w:r>
        <w:rPr>
          <w:rFonts w:hint="eastAsia"/>
          <w:sz w:val="24"/>
        </w:rPr>
        <w:t>研究普适、</w:t>
      </w:r>
      <w:r>
        <w:rPr>
          <w:sz w:val="24"/>
        </w:rPr>
        <w:t>通用</w:t>
      </w:r>
      <w:r>
        <w:rPr>
          <w:rFonts w:hint="eastAsia"/>
          <w:sz w:val="24"/>
        </w:rPr>
        <w:t>切缝误差</w:t>
      </w:r>
      <w:r>
        <w:rPr>
          <w:sz w:val="24"/>
        </w:rPr>
        <w:t>的理论模型；</w:t>
      </w:r>
    </w:p>
    <w:p>
      <w:pPr>
        <w:numPr>
          <w:ilvl w:val="0"/>
          <w:numId w:val="16"/>
        </w:numPr>
        <w:spacing w:line="360" w:lineRule="auto"/>
        <w:ind w:left="0" w:firstLine="420"/>
        <w:rPr>
          <w:sz w:val="24"/>
        </w:rPr>
      </w:pPr>
      <w:r>
        <w:rPr>
          <w:rFonts w:hint="eastAsia"/>
          <w:sz w:val="24"/>
          <w:lang w:val="en-US" w:eastAsia="zh-CN"/>
        </w:rPr>
        <w:t>本文提出了基于切缝形貌3D表征方法的误差补偿方法来改进切割误差，但仍需进一步的验证实验加以证明。</w:t>
      </w:r>
    </w:p>
    <w:p>
      <w:pPr>
        <w:numPr>
          <w:ilvl w:val="0"/>
          <w:numId w:val="16"/>
        </w:numPr>
        <w:spacing w:line="360" w:lineRule="auto"/>
        <w:ind w:left="0" w:firstLine="420"/>
        <w:rPr>
          <w:sz w:val="24"/>
        </w:rPr>
        <w:sectPr>
          <w:headerReference r:id="rId24" w:type="default"/>
          <w:footerReference r:id="rId25" w:type="default"/>
          <w:endnotePr>
            <w:numFmt w:val="decimal"/>
          </w:endnotePr>
          <w:type w:val="continuous"/>
          <w:pgSz w:w="11906" w:h="16838"/>
          <w:pgMar w:top="1701" w:right="1797" w:bottom="1701" w:left="1797" w:header="851" w:footer="992" w:gutter="0"/>
          <w:pgNumType w:start="97"/>
          <w:cols w:space="720" w:num="1"/>
          <w:docGrid w:type="linesAndChars" w:linePitch="312" w:charSpace="0"/>
        </w:sectPr>
      </w:pPr>
      <w:r>
        <w:rPr>
          <w:rFonts w:hint="eastAsia"/>
          <w:sz w:val="24"/>
        </w:rPr>
        <w:t>本文</w:t>
      </w:r>
      <w:r>
        <w:rPr>
          <w:sz w:val="24"/>
        </w:rPr>
        <w:t>提出的</w:t>
      </w:r>
      <w:r>
        <w:rPr>
          <w:rFonts w:hint="eastAsia"/>
          <w:sz w:val="24"/>
        </w:rPr>
        <w:t>3D表征</w:t>
      </w:r>
      <w:r>
        <w:rPr>
          <w:rFonts w:hint="eastAsia"/>
          <w:sz w:val="24"/>
          <w:lang w:val="en-US" w:eastAsia="zh-CN"/>
        </w:rPr>
        <w:t>方法</w:t>
      </w:r>
      <w:r>
        <w:rPr>
          <w:rFonts w:hint="eastAsia"/>
          <w:sz w:val="24"/>
        </w:rPr>
        <w:t>下</w:t>
      </w:r>
      <w:r>
        <w:rPr>
          <w:sz w:val="24"/>
        </w:rPr>
        <w:t>的射流流形作为一把仿真</w:t>
      </w:r>
      <w:r>
        <w:rPr>
          <w:rFonts w:hint="eastAsia"/>
          <w:sz w:val="24"/>
        </w:rPr>
        <w:t>切割</w:t>
      </w:r>
      <w:r>
        <w:rPr>
          <w:sz w:val="24"/>
        </w:rPr>
        <w:t>刀具</w:t>
      </w:r>
      <w:r>
        <w:rPr>
          <w:rFonts w:hint="eastAsia"/>
          <w:sz w:val="24"/>
        </w:rPr>
        <w:t>，在实际工业应用</w:t>
      </w:r>
      <w:r>
        <w:rPr>
          <w:sz w:val="24"/>
        </w:rPr>
        <w:t>中如何</w:t>
      </w:r>
      <w:r>
        <w:rPr>
          <w:rFonts w:hint="eastAsia"/>
          <w:sz w:val="24"/>
        </w:rPr>
        <w:t>进一步指导</w:t>
      </w:r>
      <w:r>
        <w:rPr>
          <w:sz w:val="24"/>
        </w:rPr>
        <w:t>磨料水射流加工过程的控制</w:t>
      </w:r>
      <w:r>
        <w:rPr>
          <w:rFonts w:hint="eastAsia"/>
          <w:sz w:val="24"/>
        </w:rPr>
        <w:t>轨迹</w:t>
      </w:r>
      <w:r>
        <w:rPr>
          <w:sz w:val="24"/>
        </w:rPr>
        <w:t>优化</w:t>
      </w:r>
      <w:r>
        <w:rPr>
          <w:rFonts w:hint="eastAsia"/>
          <w:sz w:val="24"/>
        </w:rPr>
        <w:t>还有待</w:t>
      </w:r>
      <w:r>
        <w:rPr>
          <w:sz w:val="24"/>
        </w:rPr>
        <w:t>进一步研究</w:t>
      </w:r>
      <w:r>
        <w:rPr>
          <w:rFonts w:hint="eastAsia"/>
          <w:sz w:val="24"/>
        </w:rPr>
        <w:t>。</w:t>
      </w:r>
    </w:p>
    <w:p>
      <w:pPr>
        <w:pStyle w:val="2"/>
        <w:rPr>
          <w:rFonts w:ascii="黑体" w:hAnsi="黑体" w:eastAsia="黑体"/>
          <w:sz w:val="32"/>
          <w:szCs w:val="32"/>
        </w:rPr>
      </w:pPr>
      <w:bookmarkStart w:id="237" w:name="_Toc39138217"/>
      <w:bookmarkEnd w:id="237"/>
      <w:bookmarkStart w:id="238" w:name="_Toc39137879"/>
      <w:bookmarkEnd w:id="238"/>
      <w:bookmarkStart w:id="239" w:name="_Toc40277259"/>
      <w:bookmarkEnd w:id="239"/>
      <w:bookmarkStart w:id="240" w:name="_Toc40277099"/>
      <w:bookmarkEnd w:id="240"/>
      <w:bookmarkStart w:id="241" w:name="_Toc40302640"/>
      <w:bookmarkEnd w:id="241"/>
      <w:bookmarkStart w:id="242" w:name="_Toc41335746"/>
      <w:bookmarkEnd w:id="242"/>
      <w:bookmarkStart w:id="243" w:name="_Toc40277213"/>
      <w:bookmarkEnd w:id="243"/>
      <w:bookmarkStart w:id="244" w:name="_Toc40440131"/>
      <w:bookmarkEnd w:id="244"/>
      <w:bookmarkStart w:id="245" w:name="_Toc40430858"/>
      <w:bookmarkEnd w:id="245"/>
      <w:bookmarkStart w:id="246" w:name="_Toc39138146"/>
      <w:bookmarkEnd w:id="246"/>
      <w:bookmarkStart w:id="247" w:name="_Toc39137600"/>
      <w:bookmarkEnd w:id="247"/>
      <w:bookmarkStart w:id="248" w:name="_Toc2325"/>
      <w:bookmarkStart w:id="249" w:name="_Toc6449"/>
      <w:bookmarkStart w:id="250" w:name="_Toc55940871"/>
      <w:r>
        <w:rPr>
          <w:rFonts w:hint="eastAsia" w:ascii="黑体" w:hAnsi="黑体" w:eastAsia="黑体"/>
          <w:sz w:val="32"/>
          <w:szCs w:val="32"/>
        </w:rPr>
        <w:t>附录一：采集切割前沿的代码</w:t>
      </w:r>
      <w:bookmarkEnd w:id="248"/>
      <w:bookmarkEnd w:id="249"/>
      <w:bookmarkEnd w:id="250"/>
    </w:p>
    <w:p>
      <w:pPr>
        <w:pStyle w:val="29"/>
        <w:rPr>
          <w:rStyle w:val="30"/>
        </w:rPr>
      </w:pPr>
      <w:r>
        <w:rPr>
          <w:rStyle w:val="30"/>
        </w:rPr>
        <w:t>%%</w:t>
      </w:r>
      <w:r>
        <w:br w:type="textWrapping"/>
      </w:r>
      <w:r>
        <w:rPr>
          <w:rStyle w:val="31"/>
        </w:rPr>
        <w:t>if</w:t>
      </w:r>
      <w:r>
        <w:rPr>
          <w:rStyle w:val="32"/>
        </w:rPr>
        <w:t xml:space="preserve"> </w:t>
      </w:r>
      <w:r>
        <w:rPr>
          <w:rStyle w:val="33"/>
        </w:rPr>
        <w:t>Y</w:t>
      </w:r>
      <w:r>
        <w:rPr>
          <w:rStyle w:val="32"/>
        </w:rPr>
        <w:t>(</w:t>
      </w:r>
      <w:r>
        <w:rPr>
          <w:rStyle w:val="34"/>
        </w:rPr>
        <w:t>10</w:t>
      </w:r>
      <w:r>
        <w:rPr>
          <w:rStyle w:val="35"/>
        </w:rPr>
        <w:t>,</w:t>
      </w:r>
      <w:r>
        <w:rPr>
          <w:rStyle w:val="34"/>
        </w:rPr>
        <w:t>1</w:t>
      </w:r>
      <w:r>
        <w:rPr>
          <w:rStyle w:val="32"/>
        </w:rPr>
        <w:t xml:space="preserve">) </w:t>
      </w:r>
      <w:r>
        <w:rPr>
          <w:rStyle w:val="35"/>
        </w:rPr>
        <w:t>&gt;</w:t>
      </w:r>
      <w:r>
        <w:rPr>
          <w:rStyle w:val="32"/>
        </w:rPr>
        <w:t xml:space="preserve"> </w:t>
      </w:r>
      <w:r>
        <w:rPr>
          <w:rStyle w:val="34"/>
        </w:rPr>
        <w:t>40</w:t>
      </w:r>
      <w:r>
        <w:br w:type="textWrapping"/>
      </w:r>
      <w:r>
        <w:rPr>
          <w:rStyle w:val="32"/>
        </w:rPr>
        <w:t xml:space="preserve">    </w:t>
      </w:r>
      <w:r>
        <w:rPr>
          <w:rStyle w:val="33"/>
        </w:rPr>
        <w:t>Y</w:t>
      </w:r>
      <w:r>
        <w:rPr>
          <w:rStyle w:val="32"/>
        </w:rPr>
        <w:t xml:space="preserve"> </w:t>
      </w:r>
      <w:r>
        <w:rPr>
          <w:rStyle w:val="35"/>
        </w:rPr>
        <w:t>=</w:t>
      </w:r>
      <w:r>
        <w:rPr>
          <w:rStyle w:val="32"/>
        </w:rPr>
        <w:t xml:space="preserve"> </w:t>
      </w:r>
      <w:r>
        <w:rPr>
          <w:rStyle w:val="34"/>
        </w:rPr>
        <w:t>80</w:t>
      </w:r>
      <w:r>
        <w:rPr>
          <w:rStyle w:val="32"/>
        </w:rPr>
        <w:t xml:space="preserve"> </w:t>
      </w:r>
      <w:r>
        <w:rPr>
          <w:rStyle w:val="35"/>
        </w:rPr>
        <w:t>-</w:t>
      </w:r>
      <w:r>
        <w:rPr>
          <w:rStyle w:val="32"/>
        </w:rPr>
        <w:t xml:space="preserve"> </w:t>
      </w:r>
      <w:r>
        <w:rPr>
          <w:rStyle w:val="33"/>
        </w:rPr>
        <w:t>Y</w:t>
      </w:r>
      <w:r>
        <w:rPr>
          <w:rStyle w:val="35"/>
        </w:rPr>
        <w:t>;</w:t>
      </w:r>
      <w:r>
        <w:br w:type="textWrapping"/>
      </w:r>
      <w:r>
        <w:rPr>
          <w:rStyle w:val="31"/>
        </w:rPr>
        <w:t>end</w:t>
      </w:r>
      <w:r>
        <w:br w:type="textWrapping"/>
      </w:r>
      <w:r>
        <w:rPr>
          <w:rStyle w:val="30"/>
        </w:rPr>
        <w:t>%%</w:t>
      </w:r>
      <w:r>
        <w:br w:type="textWrapping"/>
      </w:r>
      <w:r>
        <w:rPr>
          <w:rStyle w:val="33"/>
        </w:rPr>
        <w:t>Thickness</w:t>
      </w:r>
      <w:r>
        <w:rPr>
          <w:rStyle w:val="32"/>
        </w:rPr>
        <w:t xml:space="preserve"> </w:t>
      </w:r>
      <w:r>
        <w:rPr>
          <w:rStyle w:val="35"/>
        </w:rPr>
        <w:t>=</w:t>
      </w:r>
      <w:r>
        <w:rPr>
          <w:rStyle w:val="32"/>
        </w:rPr>
        <w:t xml:space="preserve"> </w:t>
      </w:r>
      <w:r>
        <w:rPr>
          <w:rStyle w:val="34"/>
        </w:rPr>
        <w:t>60</w:t>
      </w:r>
      <w:r>
        <w:rPr>
          <w:rStyle w:val="35"/>
        </w:rPr>
        <w:t>;</w:t>
      </w:r>
      <w:r>
        <w:br w:type="textWrapping"/>
      </w:r>
      <w:r>
        <w:rPr>
          <w:rStyle w:val="33"/>
        </w:rPr>
        <w:t>Z_Redundant_1</w:t>
      </w:r>
      <w:r>
        <w:rPr>
          <w:rStyle w:val="32"/>
        </w:rPr>
        <w:t xml:space="preserve"> </w:t>
      </w:r>
      <w:r>
        <w:rPr>
          <w:rStyle w:val="35"/>
        </w:rPr>
        <w:t>=</w:t>
      </w:r>
      <w:r>
        <w:rPr>
          <w:rStyle w:val="32"/>
        </w:rPr>
        <w:t xml:space="preserve"> </w:t>
      </w:r>
      <w:r>
        <w:rPr>
          <w:rStyle w:val="33"/>
        </w:rPr>
        <w:t>Z</w:t>
      </w:r>
      <w:r>
        <w:rPr>
          <w:rStyle w:val="32"/>
        </w:rPr>
        <w:t xml:space="preserve"> </w:t>
      </w:r>
      <w:r>
        <w:rPr>
          <w:rStyle w:val="35"/>
        </w:rPr>
        <w:t>&lt;</w:t>
      </w:r>
      <w:r>
        <w:rPr>
          <w:rStyle w:val="32"/>
        </w:rPr>
        <w:t xml:space="preserve"> </w:t>
      </w:r>
      <w:r>
        <w:rPr>
          <w:rStyle w:val="34"/>
        </w:rPr>
        <w:t>1</w:t>
      </w:r>
      <w:r>
        <w:rPr>
          <w:rStyle w:val="35"/>
        </w:rPr>
        <w:t>;</w:t>
      </w:r>
      <w:r>
        <w:br w:type="textWrapping"/>
      </w:r>
      <w:r>
        <w:rPr>
          <w:rStyle w:val="33"/>
        </w:rPr>
        <w:t>Z_Redundant_2</w:t>
      </w:r>
      <w:r>
        <w:rPr>
          <w:rStyle w:val="32"/>
        </w:rPr>
        <w:t xml:space="preserve"> </w:t>
      </w:r>
      <w:r>
        <w:rPr>
          <w:rStyle w:val="35"/>
        </w:rPr>
        <w:t>=</w:t>
      </w:r>
      <w:r>
        <w:rPr>
          <w:rStyle w:val="32"/>
        </w:rPr>
        <w:t xml:space="preserve"> </w:t>
      </w:r>
      <w:r>
        <w:rPr>
          <w:rStyle w:val="33"/>
        </w:rPr>
        <w:t>Z</w:t>
      </w:r>
      <w:r>
        <w:rPr>
          <w:rStyle w:val="32"/>
        </w:rPr>
        <w:t xml:space="preserve"> </w:t>
      </w:r>
      <w:r>
        <w:rPr>
          <w:rStyle w:val="35"/>
        </w:rPr>
        <w:t>&gt;</w:t>
      </w:r>
      <w:r>
        <w:rPr>
          <w:rStyle w:val="32"/>
        </w:rPr>
        <w:t xml:space="preserve"> </w:t>
      </w:r>
      <w:r>
        <w:rPr>
          <w:rStyle w:val="33"/>
        </w:rPr>
        <w:t>Thickness</w:t>
      </w:r>
      <w:r>
        <w:rPr>
          <w:rStyle w:val="32"/>
        </w:rPr>
        <w:t xml:space="preserve"> </w:t>
      </w:r>
      <w:r>
        <w:rPr>
          <w:rStyle w:val="35"/>
        </w:rPr>
        <w:t>-</w:t>
      </w:r>
      <w:r>
        <w:rPr>
          <w:rStyle w:val="32"/>
        </w:rPr>
        <w:t xml:space="preserve"> </w:t>
      </w:r>
      <w:r>
        <w:rPr>
          <w:rStyle w:val="34"/>
        </w:rPr>
        <w:t>1</w:t>
      </w:r>
      <w:r>
        <w:rPr>
          <w:rStyle w:val="35"/>
        </w:rPr>
        <w:t>;</w:t>
      </w:r>
      <w:r>
        <w:br w:type="textWrapping"/>
      </w:r>
      <w:r>
        <w:rPr>
          <w:rStyle w:val="33"/>
        </w:rPr>
        <w:t>NonPosition</w:t>
      </w:r>
      <w:r>
        <w:rPr>
          <w:rStyle w:val="32"/>
        </w:rPr>
        <w:t xml:space="preserve"> </w:t>
      </w:r>
      <w:r>
        <w:rPr>
          <w:rStyle w:val="35"/>
        </w:rPr>
        <w:t>=</w:t>
      </w:r>
      <w:r>
        <w:rPr>
          <w:rStyle w:val="32"/>
        </w:rPr>
        <w:t xml:space="preserve"> </w:t>
      </w:r>
      <w:r>
        <w:rPr>
          <w:rStyle w:val="33"/>
        </w:rPr>
        <w:t>Z_Redundant_1</w:t>
      </w:r>
      <w:r>
        <w:rPr>
          <w:rStyle w:val="32"/>
        </w:rPr>
        <w:t xml:space="preserve"> </w:t>
      </w:r>
      <w:r>
        <w:rPr>
          <w:rStyle w:val="35"/>
        </w:rPr>
        <w:t>|</w:t>
      </w:r>
      <w:r>
        <w:rPr>
          <w:rStyle w:val="32"/>
        </w:rPr>
        <w:t xml:space="preserve"> </w:t>
      </w:r>
      <w:r>
        <w:rPr>
          <w:rStyle w:val="33"/>
        </w:rPr>
        <w:t>Z_Redundant_2</w:t>
      </w:r>
      <w:r>
        <w:rPr>
          <w:rStyle w:val="35"/>
        </w:rPr>
        <w:t>;</w:t>
      </w:r>
      <w:r>
        <w:br w:type="textWrapping"/>
      </w:r>
      <w:r>
        <w:rPr>
          <w:rStyle w:val="33"/>
        </w:rPr>
        <w:t>Y</w:t>
      </w:r>
      <w:r>
        <w:rPr>
          <w:rStyle w:val="32"/>
        </w:rPr>
        <w:t>(</w:t>
      </w:r>
      <w:r>
        <w:rPr>
          <w:rStyle w:val="33"/>
        </w:rPr>
        <w:t>NonPosition</w:t>
      </w:r>
      <w:r>
        <w:rPr>
          <w:rStyle w:val="32"/>
        </w:rPr>
        <w:t xml:space="preserve">) </w:t>
      </w:r>
      <w:r>
        <w:rPr>
          <w:rStyle w:val="35"/>
        </w:rPr>
        <w:t>=</w:t>
      </w:r>
      <w:r>
        <w:rPr>
          <w:rStyle w:val="32"/>
        </w:rPr>
        <w:t xml:space="preserve"> []</w:t>
      </w:r>
      <w:r>
        <w:rPr>
          <w:rStyle w:val="35"/>
        </w:rPr>
        <w:t>;</w:t>
      </w:r>
      <w:r>
        <w:br w:type="textWrapping"/>
      </w:r>
      <w:r>
        <w:rPr>
          <w:rStyle w:val="33"/>
        </w:rPr>
        <w:t>X</w:t>
      </w:r>
      <w:r>
        <w:rPr>
          <w:rStyle w:val="32"/>
        </w:rPr>
        <w:t>(</w:t>
      </w:r>
      <w:r>
        <w:rPr>
          <w:rStyle w:val="33"/>
        </w:rPr>
        <w:t>NonPosition</w:t>
      </w:r>
      <w:r>
        <w:rPr>
          <w:rStyle w:val="32"/>
        </w:rPr>
        <w:t xml:space="preserve">) </w:t>
      </w:r>
      <w:r>
        <w:rPr>
          <w:rStyle w:val="35"/>
        </w:rPr>
        <w:t>=</w:t>
      </w:r>
      <w:r>
        <w:rPr>
          <w:rStyle w:val="32"/>
        </w:rPr>
        <w:t xml:space="preserve"> []</w:t>
      </w:r>
      <w:r>
        <w:rPr>
          <w:rStyle w:val="35"/>
        </w:rPr>
        <w:t>;</w:t>
      </w:r>
      <w:r>
        <w:br w:type="textWrapping"/>
      </w:r>
      <w:r>
        <w:rPr>
          <w:rStyle w:val="33"/>
        </w:rPr>
        <w:t>Z</w:t>
      </w:r>
      <w:r>
        <w:rPr>
          <w:rStyle w:val="32"/>
        </w:rPr>
        <w:t>(</w:t>
      </w:r>
      <w:r>
        <w:rPr>
          <w:rStyle w:val="33"/>
        </w:rPr>
        <w:t>NonPosition</w:t>
      </w:r>
      <w:r>
        <w:rPr>
          <w:rStyle w:val="32"/>
        </w:rPr>
        <w:t xml:space="preserve">) </w:t>
      </w:r>
      <w:r>
        <w:rPr>
          <w:rStyle w:val="35"/>
        </w:rPr>
        <w:t>=</w:t>
      </w:r>
      <w:r>
        <w:rPr>
          <w:rStyle w:val="32"/>
        </w:rPr>
        <w:t xml:space="preserve"> []</w:t>
      </w:r>
      <w:r>
        <w:rPr>
          <w:rStyle w:val="35"/>
        </w:rPr>
        <w:t>;</w:t>
      </w:r>
      <w:r>
        <w:br w:type="textWrapping"/>
      </w:r>
      <w:r>
        <w:br w:type="textWrapping"/>
      </w:r>
    </w:p>
    <w:p>
      <w:r>
        <w:rPr>
          <w:rStyle w:val="30"/>
        </w:rPr>
        <w:t>%%</w:t>
      </w:r>
      <w:r>
        <w:br w:type="textWrapping"/>
      </w:r>
      <w:r>
        <w:rPr>
          <w:rStyle w:val="33"/>
        </w:rPr>
        <w:t>Radius</w:t>
      </w:r>
      <w:r>
        <w:rPr>
          <w:rStyle w:val="32"/>
        </w:rPr>
        <w:t xml:space="preserve"> </w:t>
      </w:r>
      <w:r>
        <w:rPr>
          <w:rStyle w:val="35"/>
        </w:rPr>
        <w:t>=</w:t>
      </w:r>
      <w:r>
        <w:rPr>
          <w:rStyle w:val="32"/>
        </w:rPr>
        <w:t xml:space="preserve"> </w:t>
      </w:r>
      <w:r>
        <w:rPr>
          <w:rStyle w:val="34"/>
        </w:rPr>
        <w:t>0.015</w:t>
      </w:r>
      <w:r>
        <w:rPr>
          <w:rStyle w:val="35"/>
        </w:rPr>
        <w:t>;</w:t>
      </w:r>
      <w:r>
        <w:br w:type="textWrapping"/>
      </w:r>
      <w:r>
        <w:rPr>
          <w:rStyle w:val="33"/>
        </w:rPr>
        <w:t>XPoint_Median</w:t>
      </w:r>
      <w:r>
        <w:rPr>
          <w:rStyle w:val="32"/>
        </w:rPr>
        <w:t xml:space="preserve"> </w:t>
      </w:r>
      <w:r>
        <w:rPr>
          <w:rStyle w:val="35"/>
        </w:rPr>
        <w:t>=</w:t>
      </w:r>
      <w:r>
        <w:rPr>
          <w:rStyle w:val="32"/>
        </w:rPr>
        <w:t xml:space="preserve"> (</w:t>
      </w:r>
      <w:r>
        <w:rPr>
          <w:rStyle w:val="33"/>
        </w:rPr>
        <w:t>max</w:t>
      </w:r>
      <w:r>
        <w:rPr>
          <w:rStyle w:val="32"/>
        </w:rPr>
        <w:t>(</w:t>
      </w:r>
      <w:r>
        <w:rPr>
          <w:rStyle w:val="33"/>
        </w:rPr>
        <w:t>X</w:t>
      </w:r>
      <w:r>
        <w:rPr>
          <w:rStyle w:val="32"/>
        </w:rPr>
        <w:t xml:space="preserve">) </w:t>
      </w:r>
      <w:r>
        <w:rPr>
          <w:rStyle w:val="35"/>
        </w:rPr>
        <w:t>+</w:t>
      </w:r>
      <w:r>
        <w:rPr>
          <w:rStyle w:val="32"/>
        </w:rPr>
        <w:t xml:space="preserve"> </w:t>
      </w:r>
      <w:r>
        <w:rPr>
          <w:rStyle w:val="33"/>
        </w:rPr>
        <w:t>min</w:t>
      </w:r>
      <w:r>
        <w:rPr>
          <w:rStyle w:val="32"/>
        </w:rPr>
        <w:t>(</w:t>
      </w:r>
      <w:r>
        <w:rPr>
          <w:rStyle w:val="33"/>
        </w:rPr>
        <w:t>X</w:t>
      </w:r>
      <w:r>
        <w:rPr>
          <w:rStyle w:val="32"/>
        </w:rPr>
        <w:t>))</w:t>
      </w:r>
      <w:r>
        <w:rPr>
          <w:rStyle w:val="35"/>
        </w:rPr>
        <w:t>/</w:t>
      </w:r>
      <w:r>
        <w:rPr>
          <w:rStyle w:val="34"/>
        </w:rPr>
        <w:t>2</w:t>
      </w:r>
      <w:r>
        <w:rPr>
          <w:rStyle w:val="35"/>
        </w:rPr>
        <w:t>;</w:t>
      </w:r>
      <w:r>
        <w:br w:type="textWrapping"/>
      </w:r>
      <w:r>
        <w:rPr>
          <w:rStyle w:val="33"/>
        </w:rPr>
        <w:t>XPoint_LL</w:t>
      </w:r>
      <w:r>
        <w:rPr>
          <w:rStyle w:val="32"/>
        </w:rPr>
        <w:t xml:space="preserve"> </w:t>
      </w:r>
      <w:r>
        <w:rPr>
          <w:rStyle w:val="35"/>
        </w:rPr>
        <w:t>=</w:t>
      </w:r>
      <w:r>
        <w:rPr>
          <w:rStyle w:val="32"/>
        </w:rPr>
        <w:t xml:space="preserve"> </w:t>
      </w:r>
      <w:r>
        <w:rPr>
          <w:rStyle w:val="33"/>
        </w:rPr>
        <w:t>XPoint_Median</w:t>
      </w:r>
      <w:r>
        <w:rPr>
          <w:rStyle w:val="32"/>
        </w:rPr>
        <w:t xml:space="preserve"> </w:t>
      </w:r>
      <w:r>
        <w:rPr>
          <w:rStyle w:val="35"/>
        </w:rPr>
        <w:t>-</w:t>
      </w:r>
      <w:r>
        <w:rPr>
          <w:rStyle w:val="32"/>
        </w:rPr>
        <w:t xml:space="preserve"> </w:t>
      </w:r>
      <w:r>
        <w:rPr>
          <w:rStyle w:val="34"/>
        </w:rPr>
        <w:t>0.350</w:t>
      </w:r>
      <w:r>
        <w:rPr>
          <w:rStyle w:val="35"/>
        </w:rPr>
        <w:t>;</w:t>
      </w:r>
      <w:r>
        <w:br w:type="textWrapping"/>
      </w:r>
      <w:r>
        <w:rPr>
          <w:rStyle w:val="33"/>
        </w:rPr>
        <w:t>XPoint_L</w:t>
      </w:r>
      <w:r>
        <w:rPr>
          <w:rStyle w:val="32"/>
        </w:rPr>
        <w:t xml:space="preserve"> </w:t>
      </w:r>
      <w:r>
        <w:rPr>
          <w:rStyle w:val="35"/>
        </w:rPr>
        <w:t>=</w:t>
      </w:r>
      <w:r>
        <w:rPr>
          <w:rStyle w:val="32"/>
        </w:rPr>
        <w:t xml:space="preserve"> </w:t>
      </w:r>
      <w:r>
        <w:rPr>
          <w:rStyle w:val="33"/>
        </w:rPr>
        <w:t>XPoint_Median</w:t>
      </w:r>
      <w:r>
        <w:rPr>
          <w:rStyle w:val="32"/>
        </w:rPr>
        <w:t xml:space="preserve"> </w:t>
      </w:r>
      <w:r>
        <w:rPr>
          <w:rStyle w:val="35"/>
        </w:rPr>
        <w:t>-</w:t>
      </w:r>
      <w:r>
        <w:rPr>
          <w:rStyle w:val="32"/>
        </w:rPr>
        <w:t xml:space="preserve"> </w:t>
      </w:r>
      <w:r>
        <w:rPr>
          <w:rStyle w:val="34"/>
        </w:rPr>
        <w:t>0.175</w:t>
      </w:r>
      <w:r>
        <w:rPr>
          <w:rStyle w:val="35"/>
        </w:rPr>
        <w:t>;</w:t>
      </w:r>
      <w:r>
        <w:rPr>
          <w:rStyle w:val="32"/>
        </w:rPr>
        <w:t xml:space="preserve"> </w:t>
      </w:r>
      <w:r>
        <w:rPr>
          <w:rStyle w:val="30"/>
        </w:rPr>
        <w:t>%-0.175</w:t>
      </w:r>
      <w:r>
        <w:br w:type="textWrapping"/>
      </w:r>
      <w:r>
        <w:rPr>
          <w:rStyle w:val="33"/>
        </w:rPr>
        <w:t>XPoint_R</w:t>
      </w:r>
      <w:r>
        <w:rPr>
          <w:rStyle w:val="32"/>
        </w:rPr>
        <w:t xml:space="preserve"> </w:t>
      </w:r>
      <w:r>
        <w:rPr>
          <w:rStyle w:val="35"/>
        </w:rPr>
        <w:t>=</w:t>
      </w:r>
      <w:r>
        <w:rPr>
          <w:rStyle w:val="32"/>
        </w:rPr>
        <w:t xml:space="preserve"> </w:t>
      </w:r>
      <w:r>
        <w:rPr>
          <w:rStyle w:val="33"/>
        </w:rPr>
        <w:t>XPoint_Median</w:t>
      </w:r>
      <w:r>
        <w:rPr>
          <w:rStyle w:val="32"/>
        </w:rPr>
        <w:t xml:space="preserve"> </w:t>
      </w:r>
      <w:r>
        <w:rPr>
          <w:rStyle w:val="35"/>
        </w:rPr>
        <w:t>+</w:t>
      </w:r>
      <w:r>
        <w:rPr>
          <w:rStyle w:val="32"/>
        </w:rPr>
        <w:t xml:space="preserve"> </w:t>
      </w:r>
      <w:r>
        <w:rPr>
          <w:rStyle w:val="34"/>
        </w:rPr>
        <w:t>0.175</w:t>
      </w:r>
      <w:r>
        <w:rPr>
          <w:rStyle w:val="35"/>
        </w:rPr>
        <w:t>;</w:t>
      </w:r>
      <w:r>
        <w:br w:type="textWrapping"/>
      </w:r>
      <w:r>
        <w:rPr>
          <w:rStyle w:val="33"/>
        </w:rPr>
        <w:t>XPoint_RR</w:t>
      </w:r>
      <w:r>
        <w:rPr>
          <w:rStyle w:val="32"/>
        </w:rPr>
        <w:t xml:space="preserve"> </w:t>
      </w:r>
      <w:r>
        <w:rPr>
          <w:rStyle w:val="35"/>
        </w:rPr>
        <w:t>=</w:t>
      </w:r>
      <w:r>
        <w:rPr>
          <w:rStyle w:val="32"/>
        </w:rPr>
        <w:t xml:space="preserve"> </w:t>
      </w:r>
      <w:r>
        <w:rPr>
          <w:rStyle w:val="33"/>
        </w:rPr>
        <w:t>XPoint_Median</w:t>
      </w:r>
      <w:r>
        <w:rPr>
          <w:rStyle w:val="32"/>
        </w:rPr>
        <w:t xml:space="preserve"> </w:t>
      </w:r>
      <w:r>
        <w:rPr>
          <w:rStyle w:val="35"/>
        </w:rPr>
        <w:t>+</w:t>
      </w:r>
      <w:r>
        <w:rPr>
          <w:rStyle w:val="32"/>
        </w:rPr>
        <w:t xml:space="preserve"> </w:t>
      </w:r>
      <w:r>
        <w:rPr>
          <w:rStyle w:val="34"/>
        </w:rPr>
        <w:t>0.350</w:t>
      </w:r>
      <w:r>
        <w:rPr>
          <w:rStyle w:val="35"/>
        </w:rPr>
        <w:t>;</w:t>
      </w:r>
      <w:r>
        <w:br w:type="textWrapping"/>
      </w:r>
      <w:r>
        <w:rPr>
          <w:rStyle w:val="30"/>
        </w:rPr>
        <w:t>% --LL--L--Median--R--RR--: 5 Points</w:t>
      </w:r>
      <w:r>
        <w:rPr>
          <w:rStyle w:val="30"/>
        </w:rPr>
        <w:br w:type="textWrapping"/>
      </w:r>
      <w:r>
        <w:br w:type="textWrapping"/>
      </w:r>
      <w:r>
        <w:rPr>
          <w:rStyle w:val="30"/>
        </w:rPr>
        <w:t>%%</w:t>
      </w:r>
      <w:r>
        <w:br w:type="textWrapping"/>
      </w:r>
      <w:r>
        <w:rPr>
          <w:rStyle w:val="33"/>
        </w:rPr>
        <w:t>XCuttingFront_LL</w:t>
      </w:r>
      <w:r>
        <w:rPr>
          <w:rStyle w:val="32"/>
        </w:rPr>
        <w:t xml:space="preserve"> </w:t>
      </w:r>
      <w:r>
        <w:rPr>
          <w:rStyle w:val="35"/>
        </w:rPr>
        <w:t>=</w:t>
      </w:r>
      <w:r>
        <w:rPr>
          <w:rStyle w:val="32"/>
        </w:rPr>
        <w:t xml:space="preserve"> </w:t>
      </w:r>
      <w:r>
        <w:rPr>
          <w:rStyle w:val="33"/>
        </w:rPr>
        <w:t>X</w:t>
      </w:r>
      <w:r>
        <w:rPr>
          <w:rStyle w:val="35"/>
        </w:rPr>
        <w:t>;</w:t>
      </w:r>
      <w:r>
        <w:br w:type="textWrapping"/>
      </w:r>
      <w:r>
        <w:rPr>
          <w:rStyle w:val="33"/>
        </w:rPr>
        <w:t>YCuttingFront_LL</w:t>
      </w:r>
      <w:r>
        <w:rPr>
          <w:rStyle w:val="32"/>
        </w:rPr>
        <w:t xml:space="preserve"> </w:t>
      </w:r>
      <w:r>
        <w:rPr>
          <w:rStyle w:val="35"/>
        </w:rPr>
        <w:t>=</w:t>
      </w:r>
      <w:r>
        <w:rPr>
          <w:rStyle w:val="32"/>
        </w:rPr>
        <w:t xml:space="preserve"> </w:t>
      </w:r>
      <w:r>
        <w:rPr>
          <w:rStyle w:val="33"/>
        </w:rPr>
        <w:t>Y</w:t>
      </w:r>
      <w:r>
        <w:rPr>
          <w:rStyle w:val="35"/>
        </w:rPr>
        <w:t>;</w:t>
      </w:r>
      <w:r>
        <w:br w:type="textWrapping"/>
      </w:r>
      <w:r>
        <w:rPr>
          <w:rStyle w:val="33"/>
        </w:rPr>
        <w:t>ZCuttingFront_LL</w:t>
      </w:r>
      <w:r>
        <w:rPr>
          <w:rStyle w:val="32"/>
        </w:rPr>
        <w:t xml:space="preserve"> </w:t>
      </w:r>
      <w:r>
        <w:rPr>
          <w:rStyle w:val="35"/>
        </w:rPr>
        <w:t>=</w:t>
      </w:r>
      <w:r>
        <w:rPr>
          <w:rStyle w:val="32"/>
        </w:rPr>
        <w:t xml:space="preserve"> </w:t>
      </w:r>
      <w:r>
        <w:rPr>
          <w:rStyle w:val="33"/>
        </w:rPr>
        <w:t>Z</w:t>
      </w:r>
      <w:r>
        <w:rPr>
          <w:rStyle w:val="35"/>
        </w:rPr>
        <w:t>;</w:t>
      </w:r>
      <w:r>
        <w:br w:type="textWrapping"/>
      </w:r>
      <w:r>
        <w:rPr>
          <w:rStyle w:val="33"/>
        </w:rPr>
        <w:t>XCuttingFront_Redundant_LL_1</w:t>
      </w:r>
      <w:r>
        <w:rPr>
          <w:rStyle w:val="32"/>
        </w:rPr>
        <w:t xml:space="preserve"> </w:t>
      </w:r>
      <w:r>
        <w:rPr>
          <w:rStyle w:val="35"/>
        </w:rPr>
        <w:t>=</w:t>
      </w:r>
      <w:r>
        <w:rPr>
          <w:rStyle w:val="32"/>
        </w:rPr>
        <w:t xml:space="preserve"> </w:t>
      </w:r>
      <w:r>
        <w:rPr>
          <w:rStyle w:val="33"/>
        </w:rPr>
        <w:t>XCuttingFront_LL</w:t>
      </w:r>
      <w:r>
        <w:rPr>
          <w:rStyle w:val="32"/>
        </w:rPr>
        <w:t xml:space="preserve"> </w:t>
      </w:r>
      <w:r>
        <w:rPr>
          <w:rStyle w:val="35"/>
        </w:rPr>
        <w:t>&lt;=</w:t>
      </w:r>
      <w:r>
        <w:rPr>
          <w:rStyle w:val="32"/>
        </w:rPr>
        <w:t xml:space="preserve"> </w:t>
      </w:r>
      <w:r>
        <w:rPr>
          <w:rStyle w:val="33"/>
        </w:rPr>
        <w:t>XPoint_LL</w:t>
      </w:r>
      <w:r>
        <w:rPr>
          <w:rStyle w:val="32"/>
        </w:rPr>
        <w:t xml:space="preserve"> </w:t>
      </w:r>
      <w:r>
        <w:rPr>
          <w:rStyle w:val="35"/>
        </w:rPr>
        <w:t>-</w:t>
      </w:r>
      <w:r>
        <w:rPr>
          <w:rStyle w:val="32"/>
        </w:rPr>
        <w:t xml:space="preserve"> </w:t>
      </w:r>
      <w:r>
        <w:rPr>
          <w:rStyle w:val="33"/>
        </w:rPr>
        <w:t>Radius</w:t>
      </w:r>
      <w:r>
        <w:rPr>
          <w:rStyle w:val="35"/>
        </w:rPr>
        <w:t>;</w:t>
      </w:r>
      <w:r>
        <w:br w:type="textWrapping"/>
      </w:r>
      <w:r>
        <w:rPr>
          <w:rStyle w:val="33"/>
        </w:rPr>
        <w:t>XCuttingFront_Redundant_LL_2</w:t>
      </w:r>
      <w:r>
        <w:rPr>
          <w:rStyle w:val="32"/>
        </w:rPr>
        <w:t xml:space="preserve"> </w:t>
      </w:r>
      <w:r>
        <w:rPr>
          <w:rStyle w:val="35"/>
        </w:rPr>
        <w:t>=</w:t>
      </w:r>
      <w:r>
        <w:rPr>
          <w:rStyle w:val="32"/>
        </w:rPr>
        <w:t xml:space="preserve"> </w:t>
      </w:r>
      <w:r>
        <w:rPr>
          <w:rStyle w:val="33"/>
        </w:rPr>
        <w:t>XCuttingFront_LL</w:t>
      </w:r>
      <w:r>
        <w:rPr>
          <w:rStyle w:val="32"/>
        </w:rPr>
        <w:t xml:space="preserve"> </w:t>
      </w:r>
      <w:r>
        <w:rPr>
          <w:rStyle w:val="35"/>
        </w:rPr>
        <w:t>&gt;</w:t>
      </w:r>
      <w:r>
        <w:rPr>
          <w:rStyle w:val="32"/>
        </w:rPr>
        <w:t xml:space="preserve"> </w:t>
      </w:r>
      <w:r>
        <w:rPr>
          <w:rStyle w:val="33"/>
        </w:rPr>
        <w:t>XPoint_LL</w:t>
      </w:r>
      <w:r>
        <w:rPr>
          <w:rStyle w:val="32"/>
        </w:rPr>
        <w:t xml:space="preserve"> </w:t>
      </w:r>
      <w:r>
        <w:rPr>
          <w:rStyle w:val="35"/>
        </w:rPr>
        <w:t>+</w:t>
      </w:r>
      <w:r>
        <w:rPr>
          <w:rStyle w:val="32"/>
        </w:rPr>
        <w:t xml:space="preserve"> </w:t>
      </w:r>
      <w:r>
        <w:rPr>
          <w:rStyle w:val="33"/>
        </w:rPr>
        <w:t>Radius</w:t>
      </w:r>
      <w:r>
        <w:rPr>
          <w:rStyle w:val="35"/>
        </w:rPr>
        <w:t>;</w:t>
      </w:r>
      <w:r>
        <w:br w:type="textWrapping"/>
      </w:r>
      <w:r>
        <w:rPr>
          <w:rStyle w:val="33"/>
        </w:rPr>
        <w:t>XCuttingFront_Redundant_LL</w:t>
      </w:r>
      <w:r>
        <w:rPr>
          <w:rStyle w:val="32"/>
        </w:rPr>
        <w:t xml:space="preserve"> </w:t>
      </w:r>
      <w:r>
        <w:rPr>
          <w:rStyle w:val="35"/>
        </w:rPr>
        <w:t>=</w:t>
      </w:r>
      <w:r>
        <w:rPr>
          <w:rStyle w:val="32"/>
        </w:rPr>
        <w:t xml:space="preserve"> </w:t>
      </w:r>
      <w:r>
        <w:rPr>
          <w:rStyle w:val="33"/>
        </w:rPr>
        <w:t>XCuttingFront_Redundant_LL_1</w:t>
      </w:r>
      <w:r>
        <w:rPr>
          <w:rStyle w:val="32"/>
        </w:rPr>
        <w:t xml:space="preserve"> </w:t>
      </w:r>
      <w:r>
        <w:rPr>
          <w:rStyle w:val="35"/>
        </w:rPr>
        <w:t>|</w:t>
      </w:r>
      <w:r>
        <w:rPr>
          <w:rStyle w:val="32"/>
        </w:rPr>
        <w:t xml:space="preserve"> </w:t>
      </w:r>
      <w:r>
        <w:rPr>
          <w:rStyle w:val="33"/>
        </w:rPr>
        <w:t>XCuttingFront_Redundant_LL_2</w:t>
      </w:r>
      <w:r>
        <w:rPr>
          <w:rStyle w:val="35"/>
        </w:rPr>
        <w:t>;</w:t>
      </w:r>
      <w:r>
        <w:br w:type="textWrapping"/>
      </w:r>
      <w:r>
        <w:rPr>
          <w:rStyle w:val="33"/>
        </w:rPr>
        <w:t>XCuttingFront_LL</w:t>
      </w:r>
      <w:r>
        <w:rPr>
          <w:rStyle w:val="32"/>
        </w:rPr>
        <w:t>(</w:t>
      </w:r>
      <w:r>
        <w:rPr>
          <w:rStyle w:val="33"/>
        </w:rPr>
        <w:t>XCuttingFront_Redundant_LL</w:t>
      </w:r>
      <w:r>
        <w:rPr>
          <w:rStyle w:val="32"/>
        </w:rPr>
        <w:t xml:space="preserve">) </w:t>
      </w:r>
      <w:r>
        <w:rPr>
          <w:rStyle w:val="35"/>
        </w:rPr>
        <w:t>=</w:t>
      </w:r>
      <w:r>
        <w:rPr>
          <w:rStyle w:val="32"/>
        </w:rPr>
        <w:t xml:space="preserve"> []</w:t>
      </w:r>
      <w:r>
        <w:rPr>
          <w:rStyle w:val="35"/>
        </w:rPr>
        <w:t>;</w:t>
      </w:r>
      <w:r>
        <w:br w:type="textWrapping"/>
      </w:r>
      <w:r>
        <w:rPr>
          <w:rStyle w:val="33"/>
        </w:rPr>
        <w:t>YCuttingFront_LL</w:t>
      </w:r>
      <w:r>
        <w:rPr>
          <w:rStyle w:val="32"/>
        </w:rPr>
        <w:t>(</w:t>
      </w:r>
      <w:r>
        <w:rPr>
          <w:rStyle w:val="33"/>
        </w:rPr>
        <w:t>XCuttingFront_Redundant_LL</w:t>
      </w:r>
      <w:r>
        <w:rPr>
          <w:rStyle w:val="32"/>
        </w:rPr>
        <w:t xml:space="preserve">) </w:t>
      </w:r>
      <w:r>
        <w:rPr>
          <w:rStyle w:val="35"/>
        </w:rPr>
        <w:t>=</w:t>
      </w:r>
      <w:r>
        <w:rPr>
          <w:rStyle w:val="32"/>
        </w:rPr>
        <w:t xml:space="preserve"> []</w:t>
      </w:r>
      <w:r>
        <w:rPr>
          <w:rStyle w:val="35"/>
        </w:rPr>
        <w:t>;</w:t>
      </w:r>
      <w:r>
        <w:br w:type="textWrapping"/>
      </w:r>
      <w:r>
        <w:rPr>
          <w:rStyle w:val="33"/>
        </w:rPr>
        <w:t>ZCuttingFront_LL</w:t>
      </w:r>
      <w:r>
        <w:rPr>
          <w:rStyle w:val="32"/>
        </w:rPr>
        <w:t>(</w:t>
      </w:r>
      <w:r>
        <w:rPr>
          <w:rStyle w:val="33"/>
        </w:rPr>
        <w:t>XCuttingFront_Redundant_LL</w:t>
      </w:r>
      <w:r>
        <w:rPr>
          <w:rStyle w:val="32"/>
        </w:rPr>
        <w:t xml:space="preserve">) </w:t>
      </w:r>
      <w:r>
        <w:rPr>
          <w:rStyle w:val="35"/>
        </w:rPr>
        <w:t>=</w:t>
      </w:r>
      <w:r>
        <w:rPr>
          <w:rStyle w:val="32"/>
        </w:rPr>
        <w:t xml:space="preserve"> []</w:t>
      </w:r>
      <w:r>
        <w:rPr>
          <w:rStyle w:val="35"/>
        </w:rPr>
        <w:t>;</w:t>
      </w:r>
    </w:p>
    <w:p>
      <w:pPr>
        <w:pStyle w:val="29"/>
        <w:rPr>
          <w:rStyle w:val="35"/>
        </w:rPr>
      </w:pPr>
      <w:r>
        <w:rPr>
          <w:rStyle w:val="35"/>
        </w:rPr>
        <w:br w:type="textWrapping"/>
      </w:r>
      <w:r>
        <w:br w:type="textWrapping"/>
      </w:r>
      <w:r>
        <w:rPr>
          <w:rStyle w:val="30"/>
        </w:rPr>
        <w:t>%%</w:t>
      </w:r>
      <w:r>
        <w:br w:type="textWrapping"/>
      </w:r>
      <w:r>
        <w:rPr>
          <w:rStyle w:val="33"/>
        </w:rPr>
        <w:t>XCuttingFront_L</w:t>
      </w:r>
      <w:r>
        <w:rPr>
          <w:rStyle w:val="32"/>
        </w:rPr>
        <w:t xml:space="preserve"> </w:t>
      </w:r>
      <w:r>
        <w:rPr>
          <w:rStyle w:val="35"/>
        </w:rPr>
        <w:t>=</w:t>
      </w:r>
      <w:r>
        <w:rPr>
          <w:rStyle w:val="32"/>
        </w:rPr>
        <w:t xml:space="preserve"> </w:t>
      </w:r>
      <w:r>
        <w:rPr>
          <w:rStyle w:val="33"/>
        </w:rPr>
        <w:t>X</w:t>
      </w:r>
      <w:r>
        <w:rPr>
          <w:rStyle w:val="35"/>
        </w:rPr>
        <w:t>;</w:t>
      </w:r>
      <w:r>
        <w:br w:type="textWrapping"/>
      </w:r>
      <w:r>
        <w:rPr>
          <w:rStyle w:val="33"/>
        </w:rPr>
        <w:t>YCuttingFront_L</w:t>
      </w:r>
      <w:r>
        <w:rPr>
          <w:rStyle w:val="32"/>
        </w:rPr>
        <w:t xml:space="preserve"> </w:t>
      </w:r>
      <w:r>
        <w:rPr>
          <w:rStyle w:val="35"/>
        </w:rPr>
        <w:t>=</w:t>
      </w:r>
      <w:r>
        <w:rPr>
          <w:rStyle w:val="32"/>
        </w:rPr>
        <w:t xml:space="preserve"> </w:t>
      </w:r>
      <w:r>
        <w:rPr>
          <w:rStyle w:val="33"/>
        </w:rPr>
        <w:t>Y</w:t>
      </w:r>
      <w:r>
        <w:rPr>
          <w:rStyle w:val="35"/>
        </w:rPr>
        <w:t>;</w:t>
      </w:r>
      <w:r>
        <w:br w:type="textWrapping"/>
      </w:r>
      <w:r>
        <w:rPr>
          <w:rStyle w:val="33"/>
        </w:rPr>
        <w:t>ZCuttingFront_L</w:t>
      </w:r>
      <w:r>
        <w:rPr>
          <w:rStyle w:val="32"/>
        </w:rPr>
        <w:t xml:space="preserve"> </w:t>
      </w:r>
      <w:r>
        <w:rPr>
          <w:rStyle w:val="35"/>
        </w:rPr>
        <w:t>=</w:t>
      </w:r>
      <w:r>
        <w:rPr>
          <w:rStyle w:val="32"/>
        </w:rPr>
        <w:t xml:space="preserve"> </w:t>
      </w:r>
      <w:r>
        <w:rPr>
          <w:rStyle w:val="33"/>
        </w:rPr>
        <w:t>Z</w:t>
      </w:r>
      <w:r>
        <w:rPr>
          <w:rStyle w:val="35"/>
        </w:rPr>
        <w:t>;</w:t>
      </w:r>
      <w:r>
        <w:br w:type="textWrapping"/>
      </w:r>
      <w:r>
        <w:rPr>
          <w:rStyle w:val="33"/>
        </w:rPr>
        <w:t>XCuttingFront_Redundant_L_1</w:t>
      </w:r>
      <w:r>
        <w:rPr>
          <w:rStyle w:val="32"/>
        </w:rPr>
        <w:t xml:space="preserve"> </w:t>
      </w:r>
      <w:r>
        <w:rPr>
          <w:rStyle w:val="35"/>
        </w:rPr>
        <w:t>=</w:t>
      </w:r>
      <w:r>
        <w:rPr>
          <w:rStyle w:val="32"/>
        </w:rPr>
        <w:t xml:space="preserve"> </w:t>
      </w:r>
      <w:r>
        <w:rPr>
          <w:rStyle w:val="33"/>
        </w:rPr>
        <w:t>XCuttingFront_L</w:t>
      </w:r>
      <w:r>
        <w:rPr>
          <w:rStyle w:val="32"/>
        </w:rPr>
        <w:t xml:space="preserve"> </w:t>
      </w:r>
      <w:r>
        <w:rPr>
          <w:rStyle w:val="35"/>
        </w:rPr>
        <w:t>&lt;=</w:t>
      </w:r>
      <w:r>
        <w:rPr>
          <w:rStyle w:val="32"/>
        </w:rPr>
        <w:t xml:space="preserve"> </w:t>
      </w:r>
      <w:r>
        <w:rPr>
          <w:rStyle w:val="33"/>
        </w:rPr>
        <w:t>XPoint_L</w:t>
      </w:r>
      <w:r>
        <w:rPr>
          <w:rStyle w:val="32"/>
        </w:rPr>
        <w:t xml:space="preserve"> </w:t>
      </w:r>
      <w:r>
        <w:rPr>
          <w:rStyle w:val="35"/>
        </w:rPr>
        <w:t>-</w:t>
      </w:r>
      <w:r>
        <w:rPr>
          <w:rStyle w:val="32"/>
        </w:rPr>
        <w:t xml:space="preserve"> </w:t>
      </w:r>
      <w:r>
        <w:rPr>
          <w:rStyle w:val="33"/>
        </w:rPr>
        <w:t>Radius</w:t>
      </w:r>
      <w:r>
        <w:rPr>
          <w:rStyle w:val="35"/>
        </w:rPr>
        <w:t>;</w:t>
      </w:r>
      <w:r>
        <w:br w:type="textWrapping"/>
      </w:r>
      <w:r>
        <w:rPr>
          <w:rStyle w:val="33"/>
        </w:rPr>
        <w:t>XCuttingFront_Redundant_L_2</w:t>
      </w:r>
      <w:r>
        <w:rPr>
          <w:rStyle w:val="32"/>
        </w:rPr>
        <w:t xml:space="preserve"> </w:t>
      </w:r>
      <w:r>
        <w:rPr>
          <w:rStyle w:val="35"/>
        </w:rPr>
        <w:t>=</w:t>
      </w:r>
      <w:r>
        <w:rPr>
          <w:rStyle w:val="32"/>
        </w:rPr>
        <w:t xml:space="preserve"> </w:t>
      </w:r>
      <w:r>
        <w:rPr>
          <w:rStyle w:val="33"/>
        </w:rPr>
        <w:t>XCuttingFront_L</w:t>
      </w:r>
      <w:r>
        <w:rPr>
          <w:rStyle w:val="32"/>
        </w:rPr>
        <w:t xml:space="preserve"> </w:t>
      </w:r>
      <w:r>
        <w:rPr>
          <w:rStyle w:val="35"/>
        </w:rPr>
        <w:t>&gt;</w:t>
      </w:r>
      <w:r>
        <w:rPr>
          <w:rStyle w:val="32"/>
        </w:rPr>
        <w:t xml:space="preserve"> </w:t>
      </w:r>
      <w:r>
        <w:rPr>
          <w:rStyle w:val="33"/>
        </w:rPr>
        <w:t>XPoint_L</w:t>
      </w:r>
      <w:r>
        <w:rPr>
          <w:rStyle w:val="32"/>
        </w:rPr>
        <w:t xml:space="preserve"> </w:t>
      </w:r>
      <w:r>
        <w:rPr>
          <w:rStyle w:val="35"/>
        </w:rPr>
        <w:t>+</w:t>
      </w:r>
      <w:r>
        <w:rPr>
          <w:rStyle w:val="32"/>
        </w:rPr>
        <w:t xml:space="preserve"> </w:t>
      </w:r>
      <w:r>
        <w:rPr>
          <w:rStyle w:val="33"/>
        </w:rPr>
        <w:t>Radius</w:t>
      </w:r>
      <w:r>
        <w:rPr>
          <w:rStyle w:val="35"/>
        </w:rPr>
        <w:t>;</w:t>
      </w:r>
      <w:r>
        <w:br w:type="textWrapping"/>
      </w:r>
      <w:r>
        <w:rPr>
          <w:rStyle w:val="33"/>
        </w:rPr>
        <w:t>XCuttingFront_Redundant_L</w:t>
      </w:r>
      <w:r>
        <w:rPr>
          <w:rStyle w:val="32"/>
        </w:rPr>
        <w:t xml:space="preserve"> </w:t>
      </w:r>
      <w:r>
        <w:rPr>
          <w:rStyle w:val="35"/>
        </w:rPr>
        <w:t>=</w:t>
      </w:r>
      <w:r>
        <w:rPr>
          <w:rStyle w:val="32"/>
        </w:rPr>
        <w:t xml:space="preserve"> </w:t>
      </w:r>
      <w:r>
        <w:rPr>
          <w:rStyle w:val="33"/>
        </w:rPr>
        <w:t>XCuttingFront_Redundant_L_1</w:t>
      </w:r>
      <w:r>
        <w:rPr>
          <w:rStyle w:val="32"/>
        </w:rPr>
        <w:t xml:space="preserve"> </w:t>
      </w:r>
      <w:r>
        <w:rPr>
          <w:rStyle w:val="35"/>
        </w:rPr>
        <w:t>|</w:t>
      </w:r>
      <w:r>
        <w:rPr>
          <w:rStyle w:val="32"/>
        </w:rPr>
        <w:t xml:space="preserve"> </w:t>
      </w:r>
      <w:r>
        <w:rPr>
          <w:rStyle w:val="33"/>
        </w:rPr>
        <w:t>XCuttingFront_Redundant_L_2</w:t>
      </w:r>
      <w:r>
        <w:rPr>
          <w:rStyle w:val="35"/>
        </w:rPr>
        <w:t>;</w:t>
      </w:r>
      <w:r>
        <w:br w:type="textWrapping"/>
      </w:r>
      <w:r>
        <w:rPr>
          <w:rStyle w:val="33"/>
        </w:rPr>
        <w:t>XCuttingFront_L</w:t>
      </w:r>
      <w:r>
        <w:rPr>
          <w:rStyle w:val="32"/>
        </w:rPr>
        <w:t>(</w:t>
      </w:r>
      <w:r>
        <w:rPr>
          <w:rStyle w:val="33"/>
        </w:rPr>
        <w:t>XCuttingFront_Redundant_L</w:t>
      </w:r>
      <w:r>
        <w:rPr>
          <w:rStyle w:val="32"/>
        </w:rPr>
        <w:t xml:space="preserve">) </w:t>
      </w:r>
      <w:r>
        <w:rPr>
          <w:rStyle w:val="35"/>
        </w:rPr>
        <w:t>=</w:t>
      </w:r>
      <w:r>
        <w:rPr>
          <w:rStyle w:val="32"/>
        </w:rPr>
        <w:t xml:space="preserve"> []</w:t>
      </w:r>
      <w:r>
        <w:rPr>
          <w:rStyle w:val="35"/>
        </w:rPr>
        <w:t>;</w:t>
      </w:r>
      <w:r>
        <w:br w:type="textWrapping"/>
      </w:r>
      <w:r>
        <w:rPr>
          <w:rStyle w:val="33"/>
        </w:rPr>
        <w:t>YCuttingFront_L</w:t>
      </w:r>
      <w:r>
        <w:rPr>
          <w:rStyle w:val="32"/>
        </w:rPr>
        <w:t>(</w:t>
      </w:r>
      <w:r>
        <w:rPr>
          <w:rStyle w:val="33"/>
        </w:rPr>
        <w:t>XCuttingFront_Redundant_L</w:t>
      </w:r>
      <w:r>
        <w:rPr>
          <w:rStyle w:val="32"/>
        </w:rPr>
        <w:t xml:space="preserve">) </w:t>
      </w:r>
      <w:r>
        <w:rPr>
          <w:rStyle w:val="35"/>
        </w:rPr>
        <w:t>=</w:t>
      </w:r>
      <w:r>
        <w:rPr>
          <w:rStyle w:val="32"/>
        </w:rPr>
        <w:t xml:space="preserve"> []</w:t>
      </w:r>
      <w:r>
        <w:rPr>
          <w:rStyle w:val="35"/>
        </w:rPr>
        <w:t>;</w:t>
      </w:r>
      <w:r>
        <w:br w:type="textWrapping"/>
      </w:r>
      <w:r>
        <w:rPr>
          <w:rStyle w:val="33"/>
        </w:rPr>
        <w:t>ZCuttingFront_L</w:t>
      </w:r>
      <w:r>
        <w:rPr>
          <w:rStyle w:val="32"/>
        </w:rPr>
        <w:t>(</w:t>
      </w:r>
      <w:r>
        <w:rPr>
          <w:rStyle w:val="33"/>
        </w:rPr>
        <w:t>XCuttingFront_Redundant_L</w:t>
      </w:r>
      <w:r>
        <w:rPr>
          <w:rStyle w:val="32"/>
        </w:rPr>
        <w:t xml:space="preserve">) </w:t>
      </w:r>
      <w:r>
        <w:rPr>
          <w:rStyle w:val="35"/>
        </w:rPr>
        <w:t>=</w:t>
      </w:r>
      <w:r>
        <w:rPr>
          <w:rStyle w:val="32"/>
        </w:rPr>
        <w:t xml:space="preserve"> []</w:t>
      </w:r>
      <w:r>
        <w:rPr>
          <w:rStyle w:val="35"/>
        </w:rPr>
        <w:t>;</w:t>
      </w:r>
      <w:r>
        <w:rPr>
          <w:rStyle w:val="35"/>
        </w:rPr>
        <w:br w:type="textWrapping"/>
      </w:r>
      <w:r>
        <w:br w:type="textWrapping"/>
      </w:r>
      <w:r>
        <w:rPr>
          <w:rStyle w:val="30"/>
        </w:rPr>
        <w:t>%%</w:t>
      </w:r>
      <w:r>
        <w:br w:type="textWrapping"/>
      </w:r>
      <w:r>
        <w:rPr>
          <w:rStyle w:val="33"/>
        </w:rPr>
        <w:t>XCuttingFront_Median</w:t>
      </w:r>
      <w:r>
        <w:rPr>
          <w:rStyle w:val="32"/>
        </w:rPr>
        <w:t xml:space="preserve"> </w:t>
      </w:r>
      <w:r>
        <w:rPr>
          <w:rStyle w:val="35"/>
        </w:rPr>
        <w:t>=</w:t>
      </w:r>
      <w:r>
        <w:rPr>
          <w:rStyle w:val="32"/>
        </w:rPr>
        <w:t xml:space="preserve"> </w:t>
      </w:r>
      <w:r>
        <w:rPr>
          <w:rStyle w:val="33"/>
        </w:rPr>
        <w:t>X</w:t>
      </w:r>
      <w:r>
        <w:rPr>
          <w:rStyle w:val="35"/>
        </w:rPr>
        <w:t>;</w:t>
      </w:r>
      <w:r>
        <w:br w:type="textWrapping"/>
      </w:r>
      <w:r>
        <w:rPr>
          <w:rStyle w:val="33"/>
        </w:rPr>
        <w:t>YCuttingFront_Median</w:t>
      </w:r>
      <w:r>
        <w:rPr>
          <w:rStyle w:val="32"/>
        </w:rPr>
        <w:t xml:space="preserve"> </w:t>
      </w:r>
      <w:r>
        <w:rPr>
          <w:rStyle w:val="35"/>
        </w:rPr>
        <w:t>=</w:t>
      </w:r>
      <w:r>
        <w:rPr>
          <w:rStyle w:val="32"/>
        </w:rPr>
        <w:t xml:space="preserve"> </w:t>
      </w:r>
      <w:r>
        <w:rPr>
          <w:rStyle w:val="33"/>
        </w:rPr>
        <w:t>Y</w:t>
      </w:r>
      <w:r>
        <w:rPr>
          <w:rStyle w:val="35"/>
        </w:rPr>
        <w:t>;</w:t>
      </w:r>
      <w:r>
        <w:br w:type="textWrapping"/>
      </w:r>
      <w:r>
        <w:rPr>
          <w:rStyle w:val="33"/>
        </w:rPr>
        <w:t>ZCuttingFront_Median</w:t>
      </w:r>
      <w:r>
        <w:rPr>
          <w:rStyle w:val="32"/>
        </w:rPr>
        <w:t xml:space="preserve"> </w:t>
      </w:r>
      <w:r>
        <w:rPr>
          <w:rStyle w:val="35"/>
        </w:rPr>
        <w:t>=</w:t>
      </w:r>
      <w:r>
        <w:rPr>
          <w:rStyle w:val="32"/>
        </w:rPr>
        <w:t xml:space="preserve"> </w:t>
      </w:r>
      <w:r>
        <w:rPr>
          <w:rStyle w:val="33"/>
        </w:rPr>
        <w:t>Z</w:t>
      </w:r>
      <w:r>
        <w:rPr>
          <w:rStyle w:val="35"/>
        </w:rPr>
        <w:t>;</w:t>
      </w:r>
      <w:r>
        <w:br w:type="textWrapping"/>
      </w:r>
      <w:r>
        <w:rPr>
          <w:rStyle w:val="33"/>
        </w:rPr>
        <w:t>XCuttingFront_Redundant_Median_1</w:t>
      </w:r>
      <w:r>
        <w:rPr>
          <w:rStyle w:val="32"/>
        </w:rPr>
        <w:t xml:space="preserve"> </w:t>
      </w:r>
      <w:r>
        <w:rPr>
          <w:rStyle w:val="35"/>
        </w:rPr>
        <w:t>=</w:t>
      </w:r>
      <w:r>
        <w:rPr>
          <w:rStyle w:val="32"/>
        </w:rPr>
        <w:t xml:space="preserve"> </w:t>
      </w:r>
      <w:r>
        <w:rPr>
          <w:rStyle w:val="33"/>
        </w:rPr>
        <w:t>XCuttingFront_L</w:t>
      </w:r>
      <w:r>
        <w:rPr>
          <w:rStyle w:val="32"/>
        </w:rPr>
        <w:t xml:space="preserve"> </w:t>
      </w:r>
      <w:r>
        <w:rPr>
          <w:rStyle w:val="35"/>
        </w:rPr>
        <w:t>&lt;=</w:t>
      </w:r>
      <w:r>
        <w:rPr>
          <w:rStyle w:val="32"/>
        </w:rPr>
        <w:t xml:space="preserve"> </w:t>
      </w:r>
      <w:r>
        <w:rPr>
          <w:rStyle w:val="33"/>
        </w:rPr>
        <w:t>XPoint_Median</w:t>
      </w:r>
      <w:r>
        <w:rPr>
          <w:rStyle w:val="32"/>
        </w:rPr>
        <w:t xml:space="preserve"> </w:t>
      </w:r>
      <w:r>
        <w:rPr>
          <w:rStyle w:val="35"/>
        </w:rPr>
        <w:t>-</w:t>
      </w:r>
      <w:r>
        <w:rPr>
          <w:rStyle w:val="32"/>
        </w:rPr>
        <w:t xml:space="preserve"> </w:t>
      </w:r>
      <w:r>
        <w:rPr>
          <w:rStyle w:val="33"/>
        </w:rPr>
        <w:t>Radius</w:t>
      </w:r>
      <w:r>
        <w:rPr>
          <w:rStyle w:val="35"/>
        </w:rPr>
        <w:t>;</w:t>
      </w:r>
      <w:r>
        <w:br w:type="textWrapping"/>
      </w:r>
      <w:r>
        <w:rPr>
          <w:rStyle w:val="33"/>
        </w:rPr>
        <w:t>XCuttingFront_Redundant_Median_2</w:t>
      </w:r>
      <w:r>
        <w:rPr>
          <w:rStyle w:val="32"/>
        </w:rPr>
        <w:t xml:space="preserve"> </w:t>
      </w:r>
      <w:r>
        <w:rPr>
          <w:rStyle w:val="35"/>
        </w:rPr>
        <w:t>=</w:t>
      </w:r>
      <w:r>
        <w:rPr>
          <w:rStyle w:val="32"/>
        </w:rPr>
        <w:t xml:space="preserve"> </w:t>
      </w:r>
      <w:r>
        <w:rPr>
          <w:rStyle w:val="33"/>
        </w:rPr>
        <w:t>XCuttingFront_L</w:t>
      </w:r>
      <w:r>
        <w:rPr>
          <w:rStyle w:val="32"/>
        </w:rPr>
        <w:t xml:space="preserve"> </w:t>
      </w:r>
      <w:r>
        <w:rPr>
          <w:rStyle w:val="35"/>
        </w:rPr>
        <w:t>&gt;</w:t>
      </w:r>
      <w:r>
        <w:rPr>
          <w:rStyle w:val="32"/>
        </w:rPr>
        <w:t xml:space="preserve"> </w:t>
      </w:r>
      <w:r>
        <w:rPr>
          <w:rStyle w:val="33"/>
        </w:rPr>
        <w:t>XPoint_Median</w:t>
      </w:r>
      <w:r>
        <w:rPr>
          <w:rStyle w:val="32"/>
        </w:rPr>
        <w:t xml:space="preserve"> </w:t>
      </w:r>
      <w:r>
        <w:rPr>
          <w:rStyle w:val="35"/>
        </w:rPr>
        <w:t>+</w:t>
      </w:r>
      <w:r>
        <w:rPr>
          <w:rStyle w:val="32"/>
        </w:rPr>
        <w:t xml:space="preserve"> </w:t>
      </w:r>
      <w:r>
        <w:rPr>
          <w:rStyle w:val="33"/>
        </w:rPr>
        <w:t>Radius</w:t>
      </w:r>
      <w:r>
        <w:rPr>
          <w:rStyle w:val="35"/>
        </w:rPr>
        <w:t>;</w:t>
      </w:r>
      <w:r>
        <w:br w:type="textWrapping"/>
      </w:r>
      <w:r>
        <w:rPr>
          <w:rStyle w:val="33"/>
        </w:rPr>
        <w:t>XCuttingFront_Redundant_Median</w:t>
      </w:r>
      <w:r>
        <w:rPr>
          <w:rStyle w:val="32"/>
        </w:rPr>
        <w:t xml:space="preserve"> </w:t>
      </w:r>
      <w:r>
        <w:rPr>
          <w:rStyle w:val="35"/>
        </w:rPr>
        <w:t>=</w:t>
      </w:r>
      <w:r>
        <w:rPr>
          <w:rStyle w:val="32"/>
        </w:rPr>
        <w:t xml:space="preserve"> </w:t>
      </w:r>
      <w:r>
        <w:rPr>
          <w:rStyle w:val="33"/>
        </w:rPr>
        <w:t>XCuttingFront_Redundant_Median_1</w:t>
      </w:r>
      <w:r>
        <w:rPr>
          <w:rStyle w:val="32"/>
        </w:rPr>
        <w:t xml:space="preserve"> </w:t>
      </w:r>
      <w:r>
        <w:rPr>
          <w:rStyle w:val="35"/>
        </w:rPr>
        <w:t>|</w:t>
      </w:r>
      <w:r>
        <w:rPr>
          <w:rStyle w:val="32"/>
        </w:rPr>
        <w:t xml:space="preserve"> </w:t>
      </w:r>
      <w:r>
        <w:rPr>
          <w:rStyle w:val="33"/>
        </w:rPr>
        <w:t>XCuttingFront_Redundant_Median_2</w:t>
      </w:r>
      <w:r>
        <w:rPr>
          <w:rStyle w:val="35"/>
        </w:rPr>
        <w:t>;</w:t>
      </w:r>
      <w:r>
        <w:br w:type="textWrapping"/>
      </w:r>
      <w:r>
        <w:rPr>
          <w:rStyle w:val="33"/>
        </w:rPr>
        <w:t>XCuttingFront_Median</w:t>
      </w:r>
      <w:r>
        <w:rPr>
          <w:rStyle w:val="32"/>
        </w:rPr>
        <w:t>(</w:t>
      </w:r>
      <w:r>
        <w:rPr>
          <w:rStyle w:val="33"/>
        </w:rPr>
        <w:t>XCuttingFront_Redundant_Median</w:t>
      </w:r>
      <w:r>
        <w:rPr>
          <w:rStyle w:val="32"/>
        </w:rPr>
        <w:t xml:space="preserve">) </w:t>
      </w:r>
      <w:r>
        <w:rPr>
          <w:rStyle w:val="35"/>
        </w:rPr>
        <w:t>=</w:t>
      </w:r>
      <w:r>
        <w:rPr>
          <w:rStyle w:val="32"/>
        </w:rPr>
        <w:t xml:space="preserve"> []</w:t>
      </w:r>
      <w:r>
        <w:rPr>
          <w:rStyle w:val="35"/>
        </w:rPr>
        <w:t>;</w:t>
      </w:r>
      <w:r>
        <w:br w:type="textWrapping"/>
      </w:r>
      <w:r>
        <w:rPr>
          <w:rStyle w:val="33"/>
        </w:rPr>
        <w:t>YCuttingFront_Median</w:t>
      </w:r>
      <w:r>
        <w:rPr>
          <w:rStyle w:val="32"/>
        </w:rPr>
        <w:t>(</w:t>
      </w:r>
      <w:r>
        <w:rPr>
          <w:rStyle w:val="33"/>
        </w:rPr>
        <w:t>XCuttingFront_Redundant_Median</w:t>
      </w:r>
      <w:r>
        <w:rPr>
          <w:rStyle w:val="32"/>
        </w:rPr>
        <w:t xml:space="preserve">) </w:t>
      </w:r>
      <w:r>
        <w:rPr>
          <w:rStyle w:val="35"/>
        </w:rPr>
        <w:t>=</w:t>
      </w:r>
      <w:r>
        <w:rPr>
          <w:rStyle w:val="32"/>
        </w:rPr>
        <w:t xml:space="preserve"> []</w:t>
      </w:r>
      <w:r>
        <w:rPr>
          <w:rStyle w:val="35"/>
        </w:rPr>
        <w:t>;</w:t>
      </w:r>
      <w:r>
        <w:br w:type="textWrapping"/>
      </w:r>
      <w:r>
        <w:rPr>
          <w:rStyle w:val="33"/>
        </w:rPr>
        <w:t>ZCuttingFront_Median</w:t>
      </w:r>
      <w:r>
        <w:rPr>
          <w:rStyle w:val="32"/>
        </w:rPr>
        <w:t>(</w:t>
      </w:r>
      <w:r>
        <w:rPr>
          <w:rStyle w:val="33"/>
        </w:rPr>
        <w:t>XCuttingFront_Redundant_Median</w:t>
      </w:r>
      <w:r>
        <w:rPr>
          <w:rStyle w:val="32"/>
        </w:rPr>
        <w:t xml:space="preserve">) </w:t>
      </w:r>
      <w:r>
        <w:rPr>
          <w:rStyle w:val="35"/>
        </w:rPr>
        <w:t>=</w:t>
      </w:r>
      <w:r>
        <w:rPr>
          <w:rStyle w:val="32"/>
        </w:rPr>
        <w:t xml:space="preserve"> []</w:t>
      </w:r>
      <w:r>
        <w:rPr>
          <w:rStyle w:val="35"/>
        </w:rPr>
        <w:t>;</w:t>
      </w:r>
      <w:r>
        <w:rPr>
          <w:rStyle w:val="35"/>
        </w:rPr>
        <w:br w:type="textWrapping"/>
      </w:r>
      <w:r>
        <w:br w:type="textWrapping"/>
      </w:r>
      <w:r>
        <w:rPr>
          <w:rStyle w:val="30"/>
        </w:rPr>
        <w:t>%%</w:t>
      </w:r>
      <w:r>
        <w:br w:type="textWrapping"/>
      </w:r>
      <w:r>
        <w:rPr>
          <w:rStyle w:val="33"/>
        </w:rPr>
        <w:t>XCuttingFront_R</w:t>
      </w:r>
      <w:r>
        <w:rPr>
          <w:rStyle w:val="32"/>
        </w:rPr>
        <w:t xml:space="preserve"> </w:t>
      </w:r>
      <w:r>
        <w:rPr>
          <w:rStyle w:val="35"/>
        </w:rPr>
        <w:t>=</w:t>
      </w:r>
      <w:r>
        <w:rPr>
          <w:rStyle w:val="32"/>
        </w:rPr>
        <w:t xml:space="preserve"> </w:t>
      </w:r>
      <w:r>
        <w:rPr>
          <w:rStyle w:val="33"/>
        </w:rPr>
        <w:t>X</w:t>
      </w:r>
      <w:r>
        <w:rPr>
          <w:rStyle w:val="35"/>
        </w:rPr>
        <w:t>;</w:t>
      </w:r>
      <w:r>
        <w:br w:type="textWrapping"/>
      </w:r>
      <w:r>
        <w:rPr>
          <w:rStyle w:val="33"/>
        </w:rPr>
        <w:t>YCuttingFront_R</w:t>
      </w:r>
      <w:r>
        <w:rPr>
          <w:rStyle w:val="32"/>
        </w:rPr>
        <w:t xml:space="preserve"> </w:t>
      </w:r>
      <w:r>
        <w:rPr>
          <w:rStyle w:val="35"/>
        </w:rPr>
        <w:t>=</w:t>
      </w:r>
      <w:r>
        <w:rPr>
          <w:rStyle w:val="32"/>
        </w:rPr>
        <w:t xml:space="preserve"> </w:t>
      </w:r>
      <w:r>
        <w:rPr>
          <w:rStyle w:val="33"/>
        </w:rPr>
        <w:t>Y</w:t>
      </w:r>
      <w:r>
        <w:rPr>
          <w:rStyle w:val="35"/>
        </w:rPr>
        <w:t>;</w:t>
      </w:r>
      <w:r>
        <w:br w:type="textWrapping"/>
      </w:r>
      <w:r>
        <w:rPr>
          <w:rStyle w:val="33"/>
        </w:rPr>
        <w:t>ZCuttingFront_R</w:t>
      </w:r>
      <w:r>
        <w:rPr>
          <w:rStyle w:val="32"/>
        </w:rPr>
        <w:t xml:space="preserve"> </w:t>
      </w:r>
      <w:r>
        <w:rPr>
          <w:rStyle w:val="35"/>
        </w:rPr>
        <w:t>=</w:t>
      </w:r>
      <w:r>
        <w:rPr>
          <w:rStyle w:val="32"/>
        </w:rPr>
        <w:t xml:space="preserve"> </w:t>
      </w:r>
      <w:r>
        <w:rPr>
          <w:rStyle w:val="33"/>
        </w:rPr>
        <w:t>Z</w:t>
      </w:r>
      <w:r>
        <w:rPr>
          <w:rStyle w:val="35"/>
        </w:rPr>
        <w:t>;</w:t>
      </w:r>
      <w:r>
        <w:br w:type="textWrapping"/>
      </w:r>
      <w:r>
        <w:rPr>
          <w:rStyle w:val="33"/>
        </w:rPr>
        <w:t>XCuttingFront_Redundant_R_1</w:t>
      </w:r>
      <w:r>
        <w:rPr>
          <w:rStyle w:val="32"/>
        </w:rPr>
        <w:t xml:space="preserve"> </w:t>
      </w:r>
      <w:r>
        <w:rPr>
          <w:rStyle w:val="35"/>
        </w:rPr>
        <w:t>=</w:t>
      </w:r>
      <w:r>
        <w:rPr>
          <w:rStyle w:val="32"/>
        </w:rPr>
        <w:t xml:space="preserve"> </w:t>
      </w:r>
      <w:r>
        <w:rPr>
          <w:rStyle w:val="33"/>
        </w:rPr>
        <w:t>XCuttingFront_R</w:t>
      </w:r>
      <w:r>
        <w:rPr>
          <w:rStyle w:val="32"/>
        </w:rPr>
        <w:t xml:space="preserve"> </w:t>
      </w:r>
      <w:r>
        <w:rPr>
          <w:rStyle w:val="35"/>
        </w:rPr>
        <w:t>&lt;=</w:t>
      </w:r>
      <w:r>
        <w:rPr>
          <w:rStyle w:val="32"/>
        </w:rPr>
        <w:t xml:space="preserve"> </w:t>
      </w:r>
      <w:r>
        <w:rPr>
          <w:rStyle w:val="33"/>
        </w:rPr>
        <w:t>XPoint_R</w:t>
      </w:r>
      <w:r>
        <w:rPr>
          <w:rStyle w:val="32"/>
        </w:rPr>
        <w:t xml:space="preserve"> </w:t>
      </w:r>
      <w:r>
        <w:rPr>
          <w:rStyle w:val="35"/>
        </w:rPr>
        <w:t>-</w:t>
      </w:r>
      <w:r>
        <w:rPr>
          <w:rStyle w:val="32"/>
        </w:rPr>
        <w:t xml:space="preserve"> </w:t>
      </w:r>
      <w:r>
        <w:rPr>
          <w:rStyle w:val="33"/>
        </w:rPr>
        <w:t>Radius</w:t>
      </w:r>
      <w:r>
        <w:rPr>
          <w:rStyle w:val="35"/>
        </w:rPr>
        <w:t>;</w:t>
      </w:r>
      <w:r>
        <w:br w:type="textWrapping"/>
      </w:r>
      <w:r>
        <w:rPr>
          <w:rStyle w:val="33"/>
        </w:rPr>
        <w:t>XCuttingFront_Redundant_R_2</w:t>
      </w:r>
      <w:r>
        <w:rPr>
          <w:rStyle w:val="32"/>
        </w:rPr>
        <w:t xml:space="preserve"> </w:t>
      </w:r>
      <w:r>
        <w:rPr>
          <w:rStyle w:val="35"/>
        </w:rPr>
        <w:t>=</w:t>
      </w:r>
      <w:r>
        <w:rPr>
          <w:rStyle w:val="32"/>
        </w:rPr>
        <w:t xml:space="preserve"> </w:t>
      </w:r>
      <w:r>
        <w:rPr>
          <w:rStyle w:val="33"/>
        </w:rPr>
        <w:t>XCuttingFront_R</w:t>
      </w:r>
      <w:r>
        <w:rPr>
          <w:rStyle w:val="32"/>
        </w:rPr>
        <w:t xml:space="preserve"> </w:t>
      </w:r>
      <w:r>
        <w:rPr>
          <w:rStyle w:val="35"/>
        </w:rPr>
        <w:t>&gt;</w:t>
      </w:r>
      <w:r>
        <w:rPr>
          <w:rStyle w:val="32"/>
        </w:rPr>
        <w:t xml:space="preserve"> </w:t>
      </w:r>
      <w:r>
        <w:rPr>
          <w:rStyle w:val="33"/>
        </w:rPr>
        <w:t>XPoint_R</w:t>
      </w:r>
      <w:r>
        <w:rPr>
          <w:rStyle w:val="32"/>
        </w:rPr>
        <w:t xml:space="preserve"> </w:t>
      </w:r>
      <w:r>
        <w:rPr>
          <w:rStyle w:val="35"/>
        </w:rPr>
        <w:t>+</w:t>
      </w:r>
      <w:r>
        <w:rPr>
          <w:rStyle w:val="32"/>
        </w:rPr>
        <w:t xml:space="preserve"> </w:t>
      </w:r>
      <w:r>
        <w:rPr>
          <w:rStyle w:val="33"/>
        </w:rPr>
        <w:t>Radius</w:t>
      </w:r>
      <w:r>
        <w:rPr>
          <w:rStyle w:val="35"/>
        </w:rPr>
        <w:t>;</w:t>
      </w:r>
      <w:r>
        <w:br w:type="textWrapping"/>
      </w:r>
      <w:r>
        <w:rPr>
          <w:rStyle w:val="33"/>
        </w:rPr>
        <w:t>XCuttingFront_Redundant_R</w:t>
      </w:r>
      <w:r>
        <w:rPr>
          <w:rStyle w:val="32"/>
        </w:rPr>
        <w:t xml:space="preserve"> </w:t>
      </w:r>
      <w:r>
        <w:rPr>
          <w:rStyle w:val="35"/>
        </w:rPr>
        <w:t>=</w:t>
      </w:r>
      <w:r>
        <w:rPr>
          <w:rStyle w:val="32"/>
        </w:rPr>
        <w:t xml:space="preserve"> </w:t>
      </w:r>
      <w:r>
        <w:rPr>
          <w:rStyle w:val="33"/>
        </w:rPr>
        <w:t>XCuttingFront_Redundant_R_1</w:t>
      </w:r>
      <w:r>
        <w:rPr>
          <w:rStyle w:val="32"/>
        </w:rPr>
        <w:t xml:space="preserve"> </w:t>
      </w:r>
      <w:r>
        <w:rPr>
          <w:rStyle w:val="35"/>
        </w:rPr>
        <w:t>|</w:t>
      </w:r>
      <w:r>
        <w:rPr>
          <w:rStyle w:val="32"/>
        </w:rPr>
        <w:t xml:space="preserve"> </w:t>
      </w:r>
      <w:r>
        <w:rPr>
          <w:rStyle w:val="33"/>
        </w:rPr>
        <w:t>XCuttingFront_Redundant_R_2</w:t>
      </w:r>
      <w:r>
        <w:rPr>
          <w:rStyle w:val="35"/>
        </w:rPr>
        <w:t>;</w:t>
      </w:r>
      <w:r>
        <w:br w:type="textWrapping"/>
      </w:r>
      <w:r>
        <w:rPr>
          <w:rStyle w:val="33"/>
        </w:rPr>
        <w:t>XCuttingFront_R</w:t>
      </w:r>
      <w:r>
        <w:rPr>
          <w:rStyle w:val="32"/>
        </w:rPr>
        <w:t>(</w:t>
      </w:r>
      <w:r>
        <w:rPr>
          <w:rStyle w:val="33"/>
        </w:rPr>
        <w:t>XCuttingFront_Redundant_R</w:t>
      </w:r>
      <w:r>
        <w:rPr>
          <w:rStyle w:val="32"/>
        </w:rPr>
        <w:t xml:space="preserve">) </w:t>
      </w:r>
      <w:r>
        <w:rPr>
          <w:rStyle w:val="35"/>
        </w:rPr>
        <w:t>=</w:t>
      </w:r>
      <w:r>
        <w:rPr>
          <w:rStyle w:val="32"/>
        </w:rPr>
        <w:t xml:space="preserve"> []</w:t>
      </w:r>
      <w:r>
        <w:rPr>
          <w:rStyle w:val="35"/>
        </w:rPr>
        <w:t>;</w:t>
      </w:r>
      <w:r>
        <w:br w:type="textWrapping"/>
      </w:r>
      <w:r>
        <w:rPr>
          <w:rStyle w:val="33"/>
        </w:rPr>
        <w:t>YCuttingFront_R</w:t>
      </w:r>
      <w:r>
        <w:rPr>
          <w:rStyle w:val="32"/>
        </w:rPr>
        <w:t>(</w:t>
      </w:r>
      <w:r>
        <w:rPr>
          <w:rStyle w:val="33"/>
        </w:rPr>
        <w:t>XCuttingFront_Redundant_R</w:t>
      </w:r>
      <w:r>
        <w:rPr>
          <w:rStyle w:val="32"/>
        </w:rPr>
        <w:t xml:space="preserve">) </w:t>
      </w:r>
      <w:r>
        <w:rPr>
          <w:rStyle w:val="35"/>
        </w:rPr>
        <w:t>=</w:t>
      </w:r>
      <w:r>
        <w:rPr>
          <w:rStyle w:val="32"/>
        </w:rPr>
        <w:t xml:space="preserve"> []</w:t>
      </w:r>
      <w:r>
        <w:rPr>
          <w:rStyle w:val="35"/>
        </w:rPr>
        <w:t>;</w:t>
      </w:r>
      <w:r>
        <w:br w:type="textWrapping"/>
      </w:r>
      <w:r>
        <w:rPr>
          <w:rStyle w:val="33"/>
        </w:rPr>
        <w:t>ZCuttingFront_R</w:t>
      </w:r>
      <w:r>
        <w:rPr>
          <w:rStyle w:val="32"/>
        </w:rPr>
        <w:t>(</w:t>
      </w:r>
      <w:r>
        <w:rPr>
          <w:rStyle w:val="33"/>
        </w:rPr>
        <w:t>XCuttingFront_Redundant_R</w:t>
      </w:r>
      <w:r>
        <w:rPr>
          <w:rStyle w:val="32"/>
        </w:rPr>
        <w:t xml:space="preserve">) </w:t>
      </w:r>
      <w:r>
        <w:rPr>
          <w:rStyle w:val="35"/>
        </w:rPr>
        <w:t>=</w:t>
      </w:r>
      <w:r>
        <w:rPr>
          <w:rStyle w:val="32"/>
        </w:rPr>
        <w:t xml:space="preserve"> []</w:t>
      </w:r>
      <w:r>
        <w:rPr>
          <w:rStyle w:val="35"/>
        </w:rPr>
        <w:t>;</w:t>
      </w:r>
      <w:r>
        <w:rPr>
          <w:rStyle w:val="35"/>
        </w:rPr>
        <w:br w:type="textWrapping"/>
      </w:r>
      <w:r>
        <w:br w:type="textWrapping"/>
      </w:r>
      <w:r>
        <w:rPr>
          <w:rStyle w:val="30"/>
        </w:rPr>
        <w:t>%%</w:t>
      </w:r>
      <w:r>
        <w:br w:type="textWrapping"/>
      </w:r>
      <w:r>
        <w:rPr>
          <w:rStyle w:val="33"/>
        </w:rPr>
        <w:t>XCuttingFront_RR</w:t>
      </w:r>
      <w:r>
        <w:rPr>
          <w:rStyle w:val="32"/>
        </w:rPr>
        <w:t xml:space="preserve"> </w:t>
      </w:r>
      <w:r>
        <w:rPr>
          <w:rStyle w:val="35"/>
        </w:rPr>
        <w:t>=</w:t>
      </w:r>
      <w:r>
        <w:rPr>
          <w:rStyle w:val="32"/>
        </w:rPr>
        <w:t xml:space="preserve"> </w:t>
      </w:r>
      <w:r>
        <w:rPr>
          <w:rStyle w:val="33"/>
        </w:rPr>
        <w:t>X</w:t>
      </w:r>
      <w:r>
        <w:rPr>
          <w:rStyle w:val="35"/>
        </w:rPr>
        <w:t>;</w:t>
      </w:r>
      <w:r>
        <w:br w:type="textWrapping"/>
      </w:r>
      <w:r>
        <w:rPr>
          <w:rStyle w:val="33"/>
        </w:rPr>
        <w:t>YCuttingFront_RR</w:t>
      </w:r>
      <w:r>
        <w:rPr>
          <w:rStyle w:val="32"/>
        </w:rPr>
        <w:t xml:space="preserve"> </w:t>
      </w:r>
      <w:r>
        <w:rPr>
          <w:rStyle w:val="35"/>
        </w:rPr>
        <w:t>=</w:t>
      </w:r>
      <w:r>
        <w:rPr>
          <w:rStyle w:val="32"/>
        </w:rPr>
        <w:t xml:space="preserve"> </w:t>
      </w:r>
      <w:r>
        <w:rPr>
          <w:rStyle w:val="33"/>
        </w:rPr>
        <w:t>Y</w:t>
      </w:r>
      <w:r>
        <w:rPr>
          <w:rStyle w:val="35"/>
        </w:rPr>
        <w:t>;</w:t>
      </w:r>
      <w:r>
        <w:br w:type="textWrapping"/>
      </w:r>
      <w:r>
        <w:rPr>
          <w:rStyle w:val="33"/>
        </w:rPr>
        <w:t>ZCuttingFront_RR</w:t>
      </w:r>
      <w:r>
        <w:rPr>
          <w:rStyle w:val="32"/>
        </w:rPr>
        <w:t xml:space="preserve"> </w:t>
      </w:r>
      <w:r>
        <w:rPr>
          <w:rStyle w:val="35"/>
        </w:rPr>
        <w:t>=</w:t>
      </w:r>
      <w:r>
        <w:rPr>
          <w:rStyle w:val="32"/>
        </w:rPr>
        <w:t xml:space="preserve"> </w:t>
      </w:r>
      <w:r>
        <w:rPr>
          <w:rStyle w:val="33"/>
        </w:rPr>
        <w:t>Z</w:t>
      </w:r>
      <w:r>
        <w:rPr>
          <w:rStyle w:val="35"/>
        </w:rPr>
        <w:t>;</w:t>
      </w:r>
      <w:r>
        <w:br w:type="textWrapping"/>
      </w:r>
      <w:r>
        <w:rPr>
          <w:rStyle w:val="33"/>
        </w:rPr>
        <w:t>XCuttingFront_Redundant_RR_1</w:t>
      </w:r>
      <w:r>
        <w:rPr>
          <w:rStyle w:val="32"/>
        </w:rPr>
        <w:t xml:space="preserve"> </w:t>
      </w:r>
      <w:r>
        <w:rPr>
          <w:rStyle w:val="35"/>
        </w:rPr>
        <w:t>=</w:t>
      </w:r>
      <w:r>
        <w:rPr>
          <w:rStyle w:val="32"/>
        </w:rPr>
        <w:t xml:space="preserve"> </w:t>
      </w:r>
      <w:r>
        <w:rPr>
          <w:rStyle w:val="33"/>
        </w:rPr>
        <w:t>XCuttingFront_RR</w:t>
      </w:r>
      <w:r>
        <w:rPr>
          <w:rStyle w:val="32"/>
        </w:rPr>
        <w:t xml:space="preserve"> </w:t>
      </w:r>
      <w:r>
        <w:rPr>
          <w:rStyle w:val="35"/>
        </w:rPr>
        <w:t>&lt;=</w:t>
      </w:r>
      <w:r>
        <w:rPr>
          <w:rStyle w:val="32"/>
        </w:rPr>
        <w:t xml:space="preserve"> </w:t>
      </w:r>
      <w:r>
        <w:rPr>
          <w:rStyle w:val="33"/>
        </w:rPr>
        <w:t>XPoint_RR</w:t>
      </w:r>
      <w:r>
        <w:rPr>
          <w:rStyle w:val="32"/>
        </w:rPr>
        <w:t xml:space="preserve"> </w:t>
      </w:r>
      <w:r>
        <w:rPr>
          <w:rStyle w:val="35"/>
        </w:rPr>
        <w:t>-</w:t>
      </w:r>
      <w:r>
        <w:rPr>
          <w:rStyle w:val="32"/>
        </w:rPr>
        <w:t xml:space="preserve"> </w:t>
      </w:r>
      <w:r>
        <w:rPr>
          <w:rStyle w:val="33"/>
        </w:rPr>
        <w:t>Radius</w:t>
      </w:r>
      <w:r>
        <w:rPr>
          <w:rStyle w:val="35"/>
        </w:rPr>
        <w:t>;</w:t>
      </w:r>
      <w:r>
        <w:br w:type="textWrapping"/>
      </w:r>
      <w:r>
        <w:rPr>
          <w:rStyle w:val="33"/>
        </w:rPr>
        <w:t>XCuttingFront_Redundant_RR_2</w:t>
      </w:r>
      <w:r>
        <w:rPr>
          <w:rStyle w:val="32"/>
        </w:rPr>
        <w:t xml:space="preserve"> </w:t>
      </w:r>
      <w:r>
        <w:rPr>
          <w:rStyle w:val="35"/>
        </w:rPr>
        <w:t>=</w:t>
      </w:r>
      <w:r>
        <w:rPr>
          <w:rStyle w:val="32"/>
        </w:rPr>
        <w:t xml:space="preserve"> </w:t>
      </w:r>
      <w:r>
        <w:rPr>
          <w:rStyle w:val="33"/>
        </w:rPr>
        <w:t>XCuttingFront_RR</w:t>
      </w:r>
      <w:r>
        <w:rPr>
          <w:rStyle w:val="32"/>
        </w:rPr>
        <w:t xml:space="preserve"> </w:t>
      </w:r>
      <w:r>
        <w:rPr>
          <w:rStyle w:val="35"/>
        </w:rPr>
        <w:t>&gt;</w:t>
      </w:r>
      <w:r>
        <w:rPr>
          <w:rStyle w:val="32"/>
        </w:rPr>
        <w:t xml:space="preserve"> </w:t>
      </w:r>
      <w:r>
        <w:rPr>
          <w:rStyle w:val="33"/>
        </w:rPr>
        <w:t>XPoint_RR</w:t>
      </w:r>
      <w:r>
        <w:rPr>
          <w:rStyle w:val="32"/>
        </w:rPr>
        <w:t xml:space="preserve"> </w:t>
      </w:r>
      <w:r>
        <w:rPr>
          <w:rStyle w:val="35"/>
        </w:rPr>
        <w:t>+</w:t>
      </w:r>
      <w:r>
        <w:rPr>
          <w:rStyle w:val="32"/>
        </w:rPr>
        <w:t xml:space="preserve"> </w:t>
      </w:r>
      <w:r>
        <w:rPr>
          <w:rStyle w:val="33"/>
        </w:rPr>
        <w:t>Radius</w:t>
      </w:r>
      <w:r>
        <w:rPr>
          <w:rStyle w:val="35"/>
        </w:rPr>
        <w:t>;</w:t>
      </w:r>
      <w:r>
        <w:br w:type="textWrapping"/>
      </w:r>
      <w:r>
        <w:rPr>
          <w:rStyle w:val="33"/>
        </w:rPr>
        <w:t>XCuttingFront_Redundant_RR</w:t>
      </w:r>
      <w:r>
        <w:rPr>
          <w:rStyle w:val="32"/>
        </w:rPr>
        <w:t xml:space="preserve"> </w:t>
      </w:r>
      <w:r>
        <w:rPr>
          <w:rStyle w:val="35"/>
        </w:rPr>
        <w:t>=</w:t>
      </w:r>
      <w:r>
        <w:rPr>
          <w:rStyle w:val="32"/>
        </w:rPr>
        <w:t xml:space="preserve"> </w:t>
      </w:r>
      <w:r>
        <w:rPr>
          <w:rStyle w:val="33"/>
        </w:rPr>
        <w:t>XCuttingFront_Redundant_RR_1</w:t>
      </w:r>
      <w:r>
        <w:rPr>
          <w:rStyle w:val="32"/>
        </w:rPr>
        <w:t xml:space="preserve"> </w:t>
      </w:r>
      <w:r>
        <w:rPr>
          <w:rStyle w:val="35"/>
        </w:rPr>
        <w:t>|</w:t>
      </w:r>
      <w:r>
        <w:rPr>
          <w:rStyle w:val="32"/>
        </w:rPr>
        <w:t xml:space="preserve"> </w:t>
      </w:r>
      <w:r>
        <w:rPr>
          <w:rStyle w:val="33"/>
        </w:rPr>
        <w:t>XCuttingFront_Redundant_RR_2</w:t>
      </w:r>
      <w:r>
        <w:br w:type="textWrapping"/>
      </w:r>
      <w:r>
        <w:rPr>
          <w:rStyle w:val="33"/>
        </w:rPr>
        <w:t>XCuttingFront_RR</w:t>
      </w:r>
      <w:r>
        <w:rPr>
          <w:rStyle w:val="32"/>
        </w:rPr>
        <w:t>(</w:t>
      </w:r>
      <w:r>
        <w:rPr>
          <w:rStyle w:val="33"/>
        </w:rPr>
        <w:t>XCuttingFront_Redundant_RR</w:t>
      </w:r>
      <w:r>
        <w:rPr>
          <w:rStyle w:val="32"/>
        </w:rPr>
        <w:t xml:space="preserve">) </w:t>
      </w:r>
      <w:r>
        <w:rPr>
          <w:rStyle w:val="35"/>
        </w:rPr>
        <w:t>=</w:t>
      </w:r>
      <w:r>
        <w:rPr>
          <w:rStyle w:val="32"/>
        </w:rPr>
        <w:t xml:space="preserve"> []</w:t>
      </w:r>
      <w:r>
        <w:rPr>
          <w:rStyle w:val="35"/>
        </w:rPr>
        <w:t>;</w:t>
      </w:r>
      <w:r>
        <w:br w:type="textWrapping"/>
      </w:r>
      <w:r>
        <w:rPr>
          <w:rStyle w:val="33"/>
        </w:rPr>
        <w:t>YCuttingFront_RR</w:t>
      </w:r>
      <w:r>
        <w:rPr>
          <w:rStyle w:val="32"/>
        </w:rPr>
        <w:t>(</w:t>
      </w:r>
      <w:r>
        <w:rPr>
          <w:rStyle w:val="33"/>
        </w:rPr>
        <w:t>XCuttingFront_Redundant_RR</w:t>
      </w:r>
      <w:r>
        <w:rPr>
          <w:rStyle w:val="32"/>
        </w:rPr>
        <w:t xml:space="preserve">) </w:t>
      </w:r>
      <w:r>
        <w:rPr>
          <w:rStyle w:val="35"/>
        </w:rPr>
        <w:t>=</w:t>
      </w:r>
      <w:r>
        <w:rPr>
          <w:rStyle w:val="32"/>
        </w:rPr>
        <w:t xml:space="preserve"> []</w:t>
      </w:r>
      <w:r>
        <w:rPr>
          <w:rStyle w:val="35"/>
        </w:rPr>
        <w:t>;</w:t>
      </w:r>
      <w:r>
        <w:br w:type="textWrapping"/>
      </w:r>
      <w:r>
        <w:rPr>
          <w:rStyle w:val="33"/>
        </w:rPr>
        <w:t>ZCuttingFront_RR</w:t>
      </w:r>
      <w:r>
        <w:rPr>
          <w:rStyle w:val="32"/>
        </w:rPr>
        <w:t>(</w:t>
      </w:r>
      <w:r>
        <w:rPr>
          <w:rStyle w:val="33"/>
        </w:rPr>
        <w:t>XCuttingFront_Redundant_RR</w:t>
      </w:r>
      <w:r>
        <w:rPr>
          <w:rStyle w:val="32"/>
        </w:rPr>
        <w:t xml:space="preserve">) </w:t>
      </w:r>
      <w:r>
        <w:rPr>
          <w:rStyle w:val="35"/>
        </w:rPr>
        <w:t>=</w:t>
      </w:r>
      <w:r>
        <w:rPr>
          <w:rStyle w:val="32"/>
        </w:rPr>
        <w:t xml:space="preserve"> []</w:t>
      </w:r>
      <w:r>
        <w:rPr>
          <w:rStyle w:val="35"/>
        </w:rPr>
        <w:t>;</w:t>
      </w:r>
    </w:p>
    <w:p>
      <w:pPr>
        <w:widowControl/>
        <w:jc w:val="left"/>
        <w:rPr>
          <w:rStyle w:val="35"/>
        </w:rPr>
        <w:sectPr>
          <w:headerReference r:id="rId26" w:type="default"/>
          <w:footerReference r:id="rId27" w:type="default"/>
          <w:endnotePr>
            <w:numFmt w:val="decimal"/>
          </w:endnotePr>
          <w:pgSz w:w="11906" w:h="16838"/>
          <w:pgMar w:top="1701" w:right="1797" w:bottom="1701" w:left="1797" w:header="851" w:footer="992" w:gutter="0"/>
          <w:pgNumType w:start="99"/>
          <w:cols w:space="720" w:num="1"/>
          <w:docGrid w:type="linesAndChars" w:linePitch="312" w:charSpace="0"/>
        </w:sectPr>
      </w:pPr>
    </w:p>
    <w:p>
      <w:pPr>
        <w:pStyle w:val="2"/>
        <w:rPr>
          <w:rFonts w:hint="eastAsia" w:ascii="黑体" w:hAnsi="黑体" w:eastAsia="黑体"/>
          <w:sz w:val="32"/>
          <w:szCs w:val="32"/>
        </w:rPr>
      </w:pPr>
      <w:bookmarkStart w:id="251" w:name="_Toc28146"/>
      <w:bookmarkStart w:id="252" w:name="_Toc19599"/>
      <w:r>
        <w:rPr>
          <w:rFonts w:hint="eastAsia" w:ascii="黑体" w:hAnsi="黑体" w:eastAsia="黑体"/>
          <w:sz w:val="32"/>
          <w:szCs w:val="32"/>
        </w:rPr>
        <w:t>附录二：切缝切割前沿及侧边轮廓拟合结果</w:t>
      </w:r>
      <w:bookmarkEnd w:id="251"/>
      <w:bookmarkEnd w:id="252"/>
    </w:p>
    <w:p>
      <w:pPr>
        <w:spacing w:line="360" w:lineRule="auto"/>
        <w:jc w:val="center"/>
        <w:rPr>
          <w:rStyle w:val="15"/>
          <w:szCs w:val="22"/>
        </w:rPr>
      </w:pPr>
      <w:r>
        <w:rPr>
          <w:rFonts w:hint="eastAsia"/>
          <w:color w:val="666666"/>
          <w:szCs w:val="22"/>
        </w:rPr>
        <w:t>表</w:t>
      </w:r>
      <w:r>
        <w:rPr>
          <w:szCs w:val="22"/>
        </w:rPr>
        <w:t>1   330 MPa</w:t>
      </w:r>
      <w:r>
        <w:rPr>
          <w:rFonts w:hint="eastAsia"/>
          <w:szCs w:val="22"/>
        </w:rPr>
        <w:t>压力下各切割前沿三次多项式拟合结果</w:t>
      </w:r>
    </w:p>
    <w:tbl>
      <w:tblPr>
        <w:tblStyle w:val="13"/>
        <w:tblW w:w="4649" w:type="pct"/>
        <w:jc w:val="center"/>
        <w:tblLayout w:type="autofit"/>
        <w:tblCellMar>
          <w:top w:w="0" w:type="dxa"/>
          <w:left w:w="108" w:type="dxa"/>
          <w:bottom w:w="0" w:type="dxa"/>
          <w:right w:w="108" w:type="dxa"/>
        </w:tblCellMar>
      </w:tblPr>
      <w:tblGrid>
        <w:gridCol w:w="1268"/>
        <w:gridCol w:w="1262"/>
        <w:gridCol w:w="1309"/>
        <w:gridCol w:w="1022"/>
        <w:gridCol w:w="792"/>
        <w:gridCol w:w="1132"/>
        <w:gridCol w:w="1144"/>
      </w:tblGrid>
      <w:tr>
        <w:tblPrEx>
          <w:tblCellMar>
            <w:top w:w="0" w:type="dxa"/>
            <w:left w:w="108" w:type="dxa"/>
            <w:bottom w:w="0" w:type="dxa"/>
            <w:right w:w="108" w:type="dxa"/>
          </w:tblCellMar>
        </w:tblPrEx>
        <w:trPr>
          <w:jc w:val="center"/>
        </w:trPr>
        <w:tc>
          <w:tcPr>
            <w:tcW w:w="799" w:type="pct"/>
            <w:tcBorders>
              <w:top w:val="single" w:color="auto" w:sz="18" w:space="0"/>
              <w:bottom w:val="single" w:color="auto" w:sz="8" w:space="0"/>
            </w:tcBorders>
            <w:shd w:val="clear" w:color="auto" w:fill="auto"/>
            <w:vAlign w:val="bottom"/>
          </w:tcPr>
          <w:p>
            <w:pPr>
              <w:pStyle w:val="25"/>
              <w:jc w:val="center"/>
              <w:rPr>
                <w:rFonts w:ascii="Times New Roman" w:hAnsi="Times New Roman"/>
                <w:sz w:val="21"/>
                <w:szCs w:val="21"/>
                <w:lang w:eastAsia="zh-CN"/>
              </w:rPr>
            </w:pPr>
          </w:p>
        </w:tc>
        <w:tc>
          <w:tcPr>
            <w:tcW w:w="795" w:type="pct"/>
            <w:tcBorders>
              <w:top w:val="single" w:color="auto" w:sz="18" w:space="0"/>
              <w:bottom w:val="single" w:color="auto" w:sz="8" w:space="0"/>
            </w:tcBorders>
            <w:shd w:val="clear" w:color="auto" w:fill="auto"/>
            <w:vAlign w:val="bottom"/>
          </w:tcPr>
          <w:p>
            <w:pPr>
              <w:pStyle w:val="25"/>
              <w:jc w:val="center"/>
              <w:rPr>
                <w:rFonts w:ascii="Times New Roman" w:hAnsi="Times New Roman"/>
                <w:sz w:val="21"/>
                <w:szCs w:val="21"/>
              </w:rPr>
            </w:pPr>
            <w:r>
              <w:rPr>
                <w:rFonts w:ascii="Times New Roman" w:hAnsi="Times New Roman"/>
                <w:i/>
                <w:sz w:val="21"/>
                <w:szCs w:val="21"/>
              </w:rPr>
              <w:t>p</w:t>
            </w:r>
            <w:r>
              <w:rPr>
                <w:rFonts w:ascii="Times New Roman" w:hAnsi="Times New Roman"/>
                <w:i/>
                <w:sz w:val="21"/>
                <w:szCs w:val="21"/>
                <w:vertAlign w:val="subscript"/>
              </w:rPr>
              <w:t>1</w:t>
            </w:r>
          </w:p>
        </w:tc>
        <w:tc>
          <w:tcPr>
            <w:tcW w:w="825" w:type="pct"/>
            <w:tcBorders>
              <w:top w:val="single" w:color="auto" w:sz="18" w:space="0"/>
              <w:bottom w:val="single" w:color="auto" w:sz="8" w:space="0"/>
            </w:tcBorders>
            <w:shd w:val="clear" w:color="auto" w:fill="auto"/>
            <w:vAlign w:val="bottom"/>
          </w:tcPr>
          <w:p>
            <w:pPr>
              <w:pStyle w:val="25"/>
              <w:jc w:val="center"/>
              <w:rPr>
                <w:rFonts w:ascii="Times New Roman" w:hAnsi="Times New Roman"/>
                <w:sz w:val="21"/>
                <w:szCs w:val="21"/>
              </w:rPr>
            </w:pPr>
            <w:r>
              <w:rPr>
                <w:rFonts w:ascii="Times New Roman" w:hAnsi="Times New Roman"/>
                <w:i/>
                <w:sz w:val="21"/>
                <w:szCs w:val="21"/>
              </w:rPr>
              <w:t>p</w:t>
            </w:r>
            <w:r>
              <w:rPr>
                <w:rFonts w:ascii="Times New Roman" w:hAnsi="Times New Roman"/>
                <w:i/>
                <w:sz w:val="21"/>
                <w:szCs w:val="21"/>
                <w:vertAlign w:val="subscript"/>
              </w:rPr>
              <w:t>2</w:t>
            </w:r>
          </w:p>
        </w:tc>
        <w:tc>
          <w:tcPr>
            <w:tcW w:w="644" w:type="pct"/>
            <w:tcBorders>
              <w:top w:val="single" w:color="auto" w:sz="18" w:space="0"/>
              <w:bottom w:val="single" w:color="auto" w:sz="8" w:space="0"/>
            </w:tcBorders>
            <w:shd w:val="clear" w:color="auto" w:fill="auto"/>
            <w:vAlign w:val="bottom"/>
          </w:tcPr>
          <w:p>
            <w:pPr>
              <w:pStyle w:val="25"/>
              <w:jc w:val="center"/>
              <w:rPr>
                <w:rFonts w:ascii="Times New Roman" w:hAnsi="Times New Roman"/>
                <w:sz w:val="21"/>
                <w:szCs w:val="21"/>
              </w:rPr>
            </w:pPr>
            <w:r>
              <w:rPr>
                <w:rFonts w:ascii="Times New Roman" w:hAnsi="Times New Roman"/>
                <w:i/>
                <w:sz w:val="21"/>
                <w:szCs w:val="21"/>
              </w:rPr>
              <w:t>p</w:t>
            </w:r>
            <w:r>
              <w:rPr>
                <w:rFonts w:ascii="Times New Roman" w:hAnsi="Times New Roman"/>
                <w:i/>
                <w:sz w:val="21"/>
                <w:szCs w:val="21"/>
                <w:vertAlign w:val="subscript"/>
              </w:rPr>
              <w:t>3</w:t>
            </w:r>
          </w:p>
        </w:tc>
        <w:tc>
          <w:tcPr>
            <w:tcW w:w="499" w:type="pct"/>
            <w:tcBorders>
              <w:top w:val="single" w:color="auto" w:sz="18" w:space="0"/>
              <w:bottom w:val="single" w:color="auto" w:sz="8" w:space="0"/>
            </w:tcBorders>
            <w:shd w:val="clear" w:color="auto" w:fill="auto"/>
            <w:vAlign w:val="bottom"/>
          </w:tcPr>
          <w:p>
            <w:pPr>
              <w:pStyle w:val="25"/>
              <w:jc w:val="center"/>
              <w:rPr>
                <w:rFonts w:ascii="Times New Roman" w:hAnsi="Times New Roman"/>
                <w:i/>
                <w:sz w:val="21"/>
                <w:szCs w:val="21"/>
              </w:rPr>
            </w:pPr>
            <w:r>
              <w:rPr>
                <w:rFonts w:ascii="Times New Roman" w:hAnsi="Times New Roman"/>
                <w:i/>
                <w:sz w:val="21"/>
                <w:szCs w:val="21"/>
              </w:rPr>
              <w:t>p</w:t>
            </w:r>
            <w:r>
              <w:rPr>
                <w:rFonts w:ascii="Times New Roman" w:hAnsi="Times New Roman"/>
                <w:i/>
                <w:sz w:val="21"/>
                <w:szCs w:val="21"/>
                <w:vertAlign w:val="subscript"/>
              </w:rPr>
              <w:t>4</w:t>
            </w:r>
          </w:p>
        </w:tc>
        <w:tc>
          <w:tcPr>
            <w:tcW w:w="713" w:type="pct"/>
            <w:tcBorders>
              <w:top w:val="single" w:color="auto" w:sz="18" w:space="0"/>
              <w:bottom w:val="single" w:color="auto" w:sz="8" w:space="0"/>
            </w:tcBorders>
            <w:shd w:val="clear" w:color="auto" w:fill="auto"/>
            <w:vAlign w:val="bottom"/>
          </w:tcPr>
          <w:p>
            <w:pPr>
              <w:pStyle w:val="25"/>
              <w:jc w:val="center"/>
              <w:rPr>
                <w:rFonts w:ascii="Times New Roman" w:hAnsi="Times New Roman"/>
                <w:sz w:val="21"/>
                <w:szCs w:val="21"/>
              </w:rPr>
            </w:pPr>
            <w:r>
              <w:rPr>
                <w:rFonts w:ascii="Times New Roman" w:hAnsi="Times New Roman"/>
                <w:sz w:val="21"/>
                <w:szCs w:val="21"/>
              </w:rPr>
              <w:t>SSE</w:t>
            </w:r>
          </w:p>
        </w:tc>
        <w:tc>
          <w:tcPr>
            <w:tcW w:w="721" w:type="pct"/>
            <w:tcBorders>
              <w:top w:val="single" w:color="auto" w:sz="18" w:space="0"/>
              <w:bottom w:val="single" w:color="auto" w:sz="8" w:space="0"/>
            </w:tcBorders>
            <w:shd w:val="clear" w:color="auto" w:fill="auto"/>
            <w:vAlign w:val="bottom"/>
          </w:tcPr>
          <w:p>
            <w:pPr>
              <w:pStyle w:val="25"/>
              <w:jc w:val="center"/>
              <w:rPr>
                <w:rFonts w:ascii="Times New Roman" w:hAnsi="Times New Roman"/>
                <w:sz w:val="21"/>
                <w:szCs w:val="21"/>
              </w:rPr>
            </w:pPr>
            <w:r>
              <w:rPr>
                <w:rFonts w:ascii="Times New Roman" w:hAnsi="Times New Roman"/>
                <w:sz w:val="21"/>
                <w:szCs w:val="21"/>
              </w:rPr>
              <w:t>R-square</w:t>
            </w:r>
          </w:p>
        </w:tc>
      </w:tr>
      <w:tr>
        <w:tblPrEx>
          <w:tblCellMar>
            <w:top w:w="0" w:type="dxa"/>
            <w:left w:w="108" w:type="dxa"/>
            <w:bottom w:w="0" w:type="dxa"/>
            <w:right w:w="108" w:type="dxa"/>
          </w:tblCellMar>
        </w:tblPrEx>
        <w:trPr>
          <w:jc w:val="center"/>
        </w:trPr>
        <w:tc>
          <w:tcPr>
            <w:tcW w:w="799" w:type="pct"/>
            <w:tcBorders>
              <w:top w:val="single" w:color="auto" w:sz="8" w:space="0"/>
            </w:tcBorders>
            <w:shd w:val="clear" w:color="auto" w:fill="auto"/>
          </w:tcPr>
          <w:p>
            <w:pPr>
              <w:pStyle w:val="25"/>
              <w:jc w:val="center"/>
              <w:rPr>
                <w:rFonts w:ascii="Times New Roman" w:hAnsi="Times New Roman"/>
                <w:sz w:val="21"/>
                <w:szCs w:val="21"/>
              </w:rPr>
            </w:pPr>
            <w:r>
              <w:rPr>
                <w:rFonts w:ascii="Times New Roman" w:hAnsi="Times New Roman"/>
                <w:sz w:val="21"/>
                <w:szCs w:val="21"/>
              </w:rPr>
              <w:t>20 厚-Q1</w:t>
            </w:r>
          </w:p>
        </w:tc>
        <w:tc>
          <w:tcPr>
            <w:tcW w:w="795" w:type="pct"/>
            <w:tcBorders>
              <w:top w:val="single" w:color="auto" w:sz="8" w:space="0"/>
            </w:tcBorders>
            <w:shd w:val="clear" w:color="auto" w:fill="auto"/>
          </w:tcPr>
          <w:p>
            <w:pPr>
              <w:pStyle w:val="25"/>
              <w:rPr>
                <w:rFonts w:ascii="Times New Roman" w:hAnsi="Times New Roman"/>
                <w:sz w:val="21"/>
                <w:szCs w:val="21"/>
              </w:rPr>
            </w:pPr>
            <w:r>
              <w:rPr>
                <w:rFonts w:ascii="Times New Roman" w:hAnsi="Times New Roman"/>
                <w:sz w:val="21"/>
                <w:szCs w:val="21"/>
              </w:rPr>
              <w:t xml:space="preserve"> 9.857e-05</w:t>
            </w:r>
          </w:p>
        </w:tc>
        <w:tc>
          <w:tcPr>
            <w:tcW w:w="825" w:type="pct"/>
            <w:tcBorders>
              <w:top w:val="single" w:color="auto" w:sz="8" w:space="0"/>
            </w:tcBorders>
            <w:shd w:val="clear" w:color="auto" w:fill="auto"/>
          </w:tcPr>
          <w:p>
            <w:pPr>
              <w:pStyle w:val="25"/>
              <w:rPr>
                <w:rFonts w:ascii="Times New Roman" w:hAnsi="Times New Roman"/>
                <w:sz w:val="21"/>
                <w:szCs w:val="21"/>
              </w:rPr>
            </w:pPr>
            <w:r>
              <w:rPr>
                <w:rFonts w:ascii="Times New Roman" w:hAnsi="Times New Roman"/>
                <w:sz w:val="21"/>
                <w:szCs w:val="21"/>
              </w:rPr>
              <w:t>-0.01358</w:t>
            </w:r>
          </w:p>
        </w:tc>
        <w:tc>
          <w:tcPr>
            <w:tcW w:w="644" w:type="pct"/>
            <w:tcBorders>
              <w:top w:val="single" w:color="auto" w:sz="8" w:space="0"/>
            </w:tcBorders>
            <w:shd w:val="clear" w:color="auto" w:fill="auto"/>
          </w:tcPr>
          <w:p>
            <w:pPr>
              <w:pStyle w:val="25"/>
              <w:rPr>
                <w:rFonts w:ascii="Times New Roman" w:hAnsi="Times New Roman"/>
                <w:sz w:val="21"/>
                <w:szCs w:val="21"/>
              </w:rPr>
            </w:pPr>
            <w:r>
              <w:rPr>
                <w:rFonts w:ascii="Times New Roman" w:hAnsi="Times New Roman"/>
                <w:sz w:val="21"/>
                <w:szCs w:val="21"/>
              </w:rPr>
              <w:t>0.5002</w:t>
            </w:r>
          </w:p>
        </w:tc>
        <w:tc>
          <w:tcPr>
            <w:tcW w:w="499" w:type="pct"/>
            <w:tcBorders>
              <w:top w:val="single" w:color="auto" w:sz="8" w:space="0"/>
            </w:tcBorders>
            <w:shd w:val="clear" w:color="auto" w:fill="auto"/>
          </w:tcPr>
          <w:p>
            <w:pPr>
              <w:pStyle w:val="25"/>
              <w:rPr>
                <w:rFonts w:ascii="Times New Roman" w:hAnsi="Times New Roman"/>
                <w:sz w:val="21"/>
                <w:szCs w:val="21"/>
              </w:rPr>
            </w:pPr>
            <w:r>
              <w:rPr>
                <w:rFonts w:ascii="Times New Roman" w:hAnsi="Times New Roman"/>
                <w:sz w:val="21"/>
                <w:szCs w:val="21"/>
              </w:rPr>
              <w:t>12.04</w:t>
            </w:r>
          </w:p>
        </w:tc>
        <w:tc>
          <w:tcPr>
            <w:tcW w:w="713" w:type="pct"/>
            <w:tcBorders>
              <w:top w:val="single" w:color="auto" w:sz="8" w:space="0"/>
            </w:tcBorders>
            <w:shd w:val="clear" w:color="auto" w:fill="auto"/>
          </w:tcPr>
          <w:p>
            <w:pPr>
              <w:pStyle w:val="25"/>
              <w:rPr>
                <w:rFonts w:ascii="Times New Roman" w:hAnsi="Times New Roman"/>
                <w:sz w:val="21"/>
                <w:szCs w:val="21"/>
              </w:rPr>
            </w:pPr>
            <w:r>
              <w:rPr>
                <w:rFonts w:ascii="Times New Roman" w:hAnsi="Times New Roman"/>
                <w:sz w:val="21"/>
                <w:szCs w:val="21"/>
              </w:rPr>
              <w:t>0.4732</w:t>
            </w:r>
          </w:p>
        </w:tc>
        <w:tc>
          <w:tcPr>
            <w:tcW w:w="721" w:type="pct"/>
            <w:tcBorders>
              <w:top w:val="single" w:color="auto" w:sz="8" w:space="0"/>
            </w:tcBorders>
            <w:shd w:val="clear" w:color="auto" w:fill="auto"/>
          </w:tcPr>
          <w:p>
            <w:pPr>
              <w:pStyle w:val="25"/>
              <w:rPr>
                <w:rFonts w:ascii="Times New Roman" w:hAnsi="Times New Roman"/>
                <w:sz w:val="21"/>
                <w:szCs w:val="21"/>
              </w:rPr>
            </w:pPr>
            <w:r>
              <w:rPr>
                <w:rFonts w:ascii="Times New Roman" w:hAnsi="Times New Roman"/>
                <w:sz w:val="21"/>
                <w:szCs w:val="21"/>
              </w:rPr>
              <w:t>0.9985</w:t>
            </w:r>
          </w:p>
        </w:tc>
      </w:tr>
      <w:tr>
        <w:tblPrEx>
          <w:tblCellMar>
            <w:top w:w="0" w:type="dxa"/>
            <w:left w:w="108" w:type="dxa"/>
            <w:bottom w:w="0" w:type="dxa"/>
            <w:right w:w="108" w:type="dxa"/>
          </w:tblCellMar>
        </w:tblPrEx>
        <w:trPr>
          <w:jc w:val="center"/>
        </w:trPr>
        <w:tc>
          <w:tcPr>
            <w:tcW w:w="799" w:type="pct"/>
            <w:shd w:val="clear" w:color="auto" w:fill="auto"/>
          </w:tcPr>
          <w:p>
            <w:pPr>
              <w:pStyle w:val="25"/>
              <w:jc w:val="center"/>
              <w:rPr>
                <w:rFonts w:ascii="Times New Roman" w:hAnsi="Times New Roman"/>
                <w:sz w:val="21"/>
                <w:szCs w:val="21"/>
              </w:rPr>
            </w:pPr>
            <w:r>
              <w:rPr>
                <w:rFonts w:ascii="Times New Roman" w:hAnsi="Times New Roman"/>
                <w:sz w:val="21"/>
                <w:szCs w:val="21"/>
              </w:rPr>
              <w:t>20 厚-Q2</w:t>
            </w:r>
          </w:p>
        </w:tc>
        <w:tc>
          <w:tcPr>
            <w:tcW w:w="795" w:type="pct"/>
            <w:shd w:val="clear" w:color="auto" w:fill="auto"/>
          </w:tcPr>
          <w:p>
            <w:pPr>
              <w:pStyle w:val="25"/>
              <w:rPr>
                <w:rFonts w:ascii="Times New Roman" w:hAnsi="Times New Roman"/>
                <w:sz w:val="21"/>
                <w:szCs w:val="21"/>
              </w:rPr>
            </w:pPr>
            <w:r>
              <w:rPr>
                <w:rFonts w:ascii="Times New Roman" w:hAnsi="Times New Roman"/>
                <w:sz w:val="21"/>
                <w:szCs w:val="21"/>
              </w:rPr>
              <w:t xml:space="preserve"> 8.433e-05</w:t>
            </w:r>
          </w:p>
        </w:tc>
        <w:tc>
          <w:tcPr>
            <w:tcW w:w="825" w:type="pct"/>
            <w:shd w:val="clear" w:color="auto" w:fill="auto"/>
          </w:tcPr>
          <w:p>
            <w:pPr>
              <w:pStyle w:val="25"/>
              <w:rPr>
                <w:rFonts w:ascii="Times New Roman" w:hAnsi="Times New Roman"/>
                <w:sz w:val="21"/>
                <w:szCs w:val="21"/>
              </w:rPr>
            </w:pPr>
            <w:r>
              <w:rPr>
                <w:rFonts w:ascii="Times New Roman" w:hAnsi="Times New Roman"/>
                <w:sz w:val="21"/>
                <w:szCs w:val="21"/>
              </w:rPr>
              <w:t>-0.007258</w:t>
            </w:r>
          </w:p>
        </w:tc>
        <w:tc>
          <w:tcPr>
            <w:tcW w:w="644" w:type="pct"/>
            <w:shd w:val="clear" w:color="auto" w:fill="auto"/>
          </w:tcPr>
          <w:p>
            <w:pPr>
              <w:pStyle w:val="25"/>
              <w:rPr>
                <w:rFonts w:ascii="Times New Roman" w:hAnsi="Times New Roman"/>
                <w:sz w:val="21"/>
                <w:szCs w:val="21"/>
              </w:rPr>
            </w:pPr>
            <w:r>
              <w:rPr>
                <w:rFonts w:ascii="Times New Roman" w:hAnsi="Times New Roman"/>
                <w:sz w:val="21"/>
                <w:szCs w:val="21"/>
              </w:rPr>
              <w:t>0.2469</w:t>
            </w:r>
          </w:p>
        </w:tc>
        <w:tc>
          <w:tcPr>
            <w:tcW w:w="499" w:type="pct"/>
            <w:shd w:val="clear" w:color="auto" w:fill="auto"/>
          </w:tcPr>
          <w:p>
            <w:pPr>
              <w:pStyle w:val="25"/>
              <w:rPr>
                <w:rFonts w:ascii="Times New Roman" w:hAnsi="Times New Roman"/>
                <w:sz w:val="21"/>
                <w:szCs w:val="21"/>
              </w:rPr>
            </w:pPr>
            <w:r>
              <w:rPr>
                <w:rFonts w:ascii="Times New Roman" w:hAnsi="Times New Roman"/>
                <w:sz w:val="21"/>
                <w:szCs w:val="21"/>
              </w:rPr>
              <w:t>14.63</w:t>
            </w:r>
          </w:p>
        </w:tc>
        <w:tc>
          <w:tcPr>
            <w:tcW w:w="713" w:type="pct"/>
            <w:shd w:val="clear" w:color="auto" w:fill="auto"/>
          </w:tcPr>
          <w:p>
            <w:pPr>
              <w:pStyle w:val="25"/>
              <w:rPr>
                <w:rFonts w:ascii="Times New Roman" w:hAnsi="Times New Roman"/>
                <w:sz w:val="21"/>
                <w:szCs w:val="21"/>
              </w:rPr>
            </w:pPr>
            <w:r>
              <w:rPr>
                <w:rFonts w:ascii="Times New Roman" w:hAnsi="Times New Roman"/>
                <w:sz w:val="21"/>
                <w:szCs w:val="21"/>
              </w:rPr>
              <w:t>0.04055</w:t>
            </w:r>
          </w:p>
        </w:tc>
        <w:tc>
          <w:tcPr>
            <w:tcW w:w="721" w:type="pct"/>
            <w:shd w:val="clear" w:color="auto" w:fill="auto"/>
          </w:tcPr>
          <w:p>
            <w:pPr>
              <w:pStyle w:val="25"/>
              <w:rPr>
                <w:rFonts w:ascii="Times New Roman" w:hAnsi="Times New Roman"/>
                <w:sz w:val="21"/>
                <w:szCs w:val="21"/>
              </w:rPr>
            </w:pPr>
            <w:r>
              <w:rPr>
                <w:rFonts w:ascii="Times New Roman" w:hAnsi="Times New Roman"/>
                <w:sz w:val="21"/>
                <w:szCs w:val="21"/>
              </w:rPr>
              <w:t>0.9984</w:t>
            </w:r>
          </w:p>
        </w:tc>
      </w:tr>
      <w:tr>
        <w:tblPrEx>
          <w:tblCellMar>
            <w:top w:w="0" w:type="dxa"/>
            <w:left w:w="108" w:type="dxa"/>
            <w:bottom w:w="0" w:type="dxa"/>
            <w:right w:w="108" w:type="dxa"/>
          </w:tblCellMar>
        </w:tblPrEx>
        <w:trPr>
          <w:jc w:val="center"/>
        </w:trPr>
        <w:tc>
          <w:tcPr>
            <w:tcW w:w="799" w:type="pct"/>
            <w:shd w:val="clear" w:color="auto" w:fill="auto"/>
          </w:tcPr>
          <w:p>
            <w:pPr>
              <w:pStyle w:val="25"/>
              <w:jc w:val="center"/>
              <w:rPr>
                <w:rFonts w:ascii="Times New Roman" w:hAnsi="Times New Roman"/>
                <w:sz w:val="21"/>
                <w:szCs w:val="21"/>
              </w:rPr>
            </w:pPr>
            <w:r>
              <w:rPr>
                <w:rFonts w:ascii="Times New Roman" w:hAnsi="Times New Roman"/>
                <w:sz w:val="21"/>
                <w:szCs w:val="21"/>
              </w:rPr>
              <w:t>20 厚-Q3</w:t>
            </w:r>
          </w:p>
        </w:tc>
        <w:tc>
          <w:tcPr>
            <w:tcW w:w="795" w:type="pct"/>
            <w:shd w:val="clear" w:color="auto" w:fill="auto"/>
          </w:tcPr>
          <w:p>
            <w:pPr>
              <w:pStyle w:val="25"/>
              <w:rPr>
                <w:rFonts w:ascii="Times New Roman" w:hAnsi="Times New Roman"/>
                <w:sz w:val="21"/>
                <w:szCs w:val="21"/>
              </w:rPr>
            </w:pPr>
            <w:r>
              <w:rPr>
                <w:rFonts w:ascii="Times New Roman" w:hAnsi="Times New Roman"/>
                <w:sz w:val="21"/>
                <w:szCs w:val="21"/>
              </w:rPr>
              <w:t xml:space="preserve"> 0.0002031</w:t>
            </w:r>
          </w:p>
        </w:tc>
        <w:tc>
          <w:tcPr>
            <w:tcW w:w="825" w:type="pct"/>
            <w:shd w:val="clear" w:color="auto" w:fill="auto"/>
          </w:tcPr>
          <w:p>
            <w:pPr>
              <w:pStyle w:val="25"/>
              <w:rPr>
                <w:rFonts w:ascii="Times New Roman" w:hAnsi="Times New Roman"/>
                <w:sz w:val="21"/>
                <w:szCs w:val="21"/>
              </w:rPr>
            </w:pPr>
            <w:r>
              <w:rPr>
                <w:rFonts w:ascii="Times New Roman" w:hAnsi="Times New Roman"/>
                <w:sz w:val="21"/>
                <w:szCs w:val="21"/>
              </w:rPr>
              <w:t>-0.009783</w:t>
            </w:r>
          </w:p>
        </w:tc>
        <w:tc>
          <w:tcPr>
            <w:tcW w:w="644" w:type="pct"/>
            <w:shd w:val="clear" w:color="auto" w:fill="auto"/>
          </w:tcPr>
          <w:p>
            <w:pPr>
              <w:pStyle w:val="25"/>
              <w:rPr>
                <w:rFonts w:ascii="Times New Roman" w:hAnsi="Times New Roman"/>
                <w:sz w:val="21"/>
                <w:szCs w:val="21"/>
              </w:rPr>
            </w:pPr>
            <w:r>
              <w:rPr>
                <w:rFonts w:ascii="Times New Roman" w:hAnsi="Times New Roman"/>
                <w:sz w:val="21"/>
                <w:szCs w:val="21"/>
              </w:rPr>
              <w:t>0.2158</w:t>
            </w:r>
          </w:p>
        </w:tc>
        <w:tc>
          <w:tcPr>
            <w:tcW w:w="499" w:type="pct"/>
            <w:shd w:val="clear" w:color="auto" w:fill="auto"/>
          </w:tcPr>
          <w:p>
            <w:pPr>
              <w:pStyle w:val="25"/>
              <w:rPr>
                <w:rFonts w:ascii="Times New Roman" w:hAnsi="Times New Roman"/>
                <w:sz w:val="21"/>
                <w:szCs w:val="21"/>
              </w:rPr>
            </w:pPr>
            <w:r>
              <w:rPr>
                <w:rFonts w:ascii="Times New Roman" w:hAnsi="Times New Roman"/>
                <w:sz w:val="21"/>
                <w:szCs w:val="21"/>
              </w:rPr>
              <w:t>15.29</w:t>
            </w:r>
          </w:p>
        </w:tc>
        <w:tc>
          <w:tcPr>
            <w:tcW w:w="713" w:type="pct"/>
            <w:shd w:val="clear" w:color="auto" w:fill="auto"/>
          </w:tcPr>
          <w:p>
            <w:pPr>
              <w:pStyle w:val="25"/>
              <w:rPr>
                <w:rFonts w:ascii="Times New Roman" w:hAnsi="Times New Roman"/>
                <w:sz w:val="21"/>
                <w:szCs w:val="21"/>
              </w:rPr>
            </w:pPr>
            <w:r>
              <w:rPr>
                <w:rFonts w:ascii="Times New Roman" w:hAnsi="Times New Roman"/>
                <w:sz w:val="21"/>
                <w:szCs w:val="21"/>
              </w:rPr>
              <w:t>0.02264</w:t>
            </w:r>
          </w:p>
        </w:tc>
        <w:tc>
          <w:tcPr>
            <w:tcW w:w="721" w:type="pct"/>
            <w:shd w:val="clear" w:color="auto" w:fill="auto"/>
          </w:tcPr>
          <w:p>
            <w:pPr>
              <w:pStyle w:val="25"/>
              <w:rPr>
                <w:rFonts w:ascii="Times New Roman" w:hAnsi="Times New Roman"/>
                <w:sz w:val="21"/>
                <w:szCs w:val="21"/>
              </w:rPr>
            </w:pPr>
            <w:r>
              <w:rPr>
                <w:rFonts w:ascii="Times New Roman" w:hAnsi="Times New Roman"/>
                <w:sz w:val="21"/>
                <w:szCs w:val="21"/>
              </w:rPr>
              <w:t>0.9983</w:t>
            </w:r>
          </w:p>
        </w:tc>
      </w:tr>
      <w:tr>
        <w:tblPrEx>
          <w:tblCellMar>
            <w:top w:w="0" w:type="dxa"/>
            <w:left w:w="108" w:type="dxa"/>
            <w:bottom w:w="0" w:type="dxa"/>
            <w:right w:w="108" w:type="dxa"/>
          </w:tblCellMar>
        </w:tblPrEx>
        <w:trPr>
          <w:jc w:val="center"/>
        </w:trPr>
        <w:tc>
          <w:tcPr>
            <w:tcW w:w="799" w:type="pct"/>
            <w:shd w:val="clear" w:color="auto" w:fill="auto"/>
          </w:tcPr>
          <w:p>
            <w:pPr>
              <w:pStyle w:val="25"/>
              <w:jc w:val="center"/>
              <w:rPr>
                <w:rFonts w:ascii="Times New Roman" w:hAnsi="Times New Roman"/>
                <w:sz w:val="21"/>
                <w:szCs w:val="21"/>
              </w:rPr>
            </w:pPr>
            <w:r>
              <w:rPr>
                <w:rFonts w:ascii="Times New Roman" w:hAnsi="Times New Roman"/>
                <w:sz w:val="21"/>
                <w:szCs w:val="21"/>
              </w:rPr>
              <w:t>20 厚-Q4</w:t>
            </w:r>
          </w:p>
        </w:tc>
        <w:tc>
          <w:tcPr>
            <w:tcW w:w="795" w:type="pct"/>
            <w:shd w:val="clear" w:color="auto" w:fill="auto"/>
          </w:tcPr>
          <w:p>
            <w:pPr>
              <w:pStyle w:val="25"/>
              <w:rPr>
                <w:rFonts w:ascii="Times New Roman" w:hAnsi="Times New Roman"/>
                <w:sz w:val="21"/>
                <w:szCs w:val="21"/>
              </w:rPr>
            </w:pPr>
            <w:r>
              <w:rPr>
                <w:rFonts w:ascii="Times New Roman" w:hAnsi="Times New Roman"/>
                <w:sz w:val="21"/>
                <w:szCs w:val="21"/>
              </w:rPr>
              <w:t xml:space="preserve"> 3.388e-05</w:t>
            </w:r>
          </w:p>
        </w:tc>
        <w:tc>
          <w:tcPr>
            <w:tcW w:w="825" w:type="pct"/>
            <w:shd w:val="clear" w:color="auto" w:fill="auto"/>
          </w:tcPr>
          <w:p>
            <w:pPr>
              <w:pStyle w:val="25"/>
              <w:rPr>
                <w:rFonts w:ascii="Times New Roman" w:hAnsi="Times New Roman"/>
                <w:sz w:val="21"/>
                <w:szCs w:val="21"/>
              </w:rPr>
            </w:pPr>
            <w:r>
              <w:rPr>
                <w:rFonts w:ascii="Times New Roman" w:hAnsi="Times New Roman"/>
                <w:sz w:val="21"/>
                <w:szCs w:val="21"/>
              </w:rPr>
              <w:t>-0.003176</w:t>
            </w:r>
          </w:p>
        </w:tc>
        <w:tc>
          <w:tcPr>
            <w:tcW w:w="644" w:type="pct"/>
            <w:shd w:val="clear" w:color="auto" w:fill="auto"/>
          </w:tcPr>
          <w:p>
            <w:pPr>
              <w:pStyle w:val="25"/>
              <w:rPr>
                <w:rFonts w:ascii="Times New Roman" w:hAnsi="Times New Roman"/>
                <w:sz w:val="21"/>
                <w:szCs w:val="21"/>
              </w:rPr>
            </w:pPr>
            <w:r>
              <w:rPr>
                <w:rFonts w:ascii="Times New Roman" w:hAnsi="Times New Roman"/>
                <w:sz w:val="21"/>
                <w:szCs w:val="21"/>
              </w:rPr>
              <w:t>0.1265</w:t>
            </w:r>
          </w:p>
        </w:tc>
        <w:tc>
          <w:tcPr>
            <w:tcW w:w="499" w:type="pct"/>
            <w:shd w:val="clear" w:color="auto" w:fill="auto"/>
          </w:tcPr>
          <w:p>
            <w:pPr>
              <w:pStyle w:val="25"/>
              <w:rPr>
                <w:rFonts w:ascii="Times New Roman" w:hAnsi="Times New Roman"/>
                <w:sz w:val="21"/>
                <w:szCs w:val="21"/>
              </w:rPr>
            </w:pPr>
            <w:r>
              <w:rPr>
                <w:rFonts w:ascii="Times New Roman" w:hAnsi="Times New Roman"/>
                <w:sz w:val="21"/>
                <w:szCs w:val="21"/>
              </w:rPr>
              <w:t>15.81</w:t>
            </w:r>
          </w:p>
        </w:tc>
        <w:tc>
          <w:tcPr>
            <w:tcW w:w="713" w:type="pct"/>
            <w:shd w:val="clear" w:color="auto" w:fill="auto"/>
          </w:tcPr>
          <w:p>
            <w:pPr>
              <w:pStyle w:val="25"/>
              <w:rPr>
                <w:rFonts w:ascii="Times New Roman" w:hAnsi="Times New Roman"/>
                <w:sz w:val="21"/>
                <w:szCs w:val="21"/>
              </w:rPr>
            </w:pPr>
            <w:r>
              <w:rPr>
                <w:rFonts w:ascii="Times New Roman" w:hAnsi="Times New Roman"/>
                <w:sz w:val="21"/>
                <w:szCs w:val="21"/>
              </w:rPr>
              <w:t>0.01875</w:t>
            </w:r>
          </w:p>
        </w:tc>
        <w:tc>
          <w:tcPr>
            <w:tcW w:w="721" w:type="pct"/>
            <w:shd w:val="clear" w:color="auto" w:fill="auto"/>
          </w:tcPr>
          <w:p>
            <w:pPr>
              <w:pStyle w:val="25"/>
              <w:rPr>
                <w:rFonts w:ascii="Times New Roman" w:hAnsi="Times New Roman"/>
                <w:sz w:val="21"/>
                <w:szCs w:val="21"/>
              </w:rPr>
            </w:pPr>
            <w:r>
              <w:rPr>
                <w:rFonts w:ascii="Times New Roman" w:hAnsi="Times New Roman"/>
                <w:sz w:val="21"/>
                <w:szCs w:val="21"/>
              </w:rPr>
              <w:t>0.9979</w:t>
            </w:r>
          </w:p>
        </w:tc>
      </w:tr>
      <w:tr>
        <w:tblPrEx>
          <w:tblCellMar>
            <w:top w:w="0" w:type="dxa"/>
            <w:left w:w="108" w:type="dxa"/>
            <w:bottom w:w="0" w:type="dxa"/>
            <w:right w:w="108" w:type="dxa"/>
          </w:tblCellMar>
        </w:tblPrEx>
        <w:trPr>
          <w:jc w:val="center"/>
        </w:trPr>
        <w:tc>
          <w:tcPr>
            <w:tcW w:w="799" w:type="pct"/>
            <w:shd w:val="clear" w:color="auto" w:fill="auto"/>
          </w:tcPr>
          <w:p>
            <w:pPr>
              <w:pStyle w:val="25"/>
              <w:jc w:val="center"/>
              <w:rPr>
                <w:rFonts w:ascii="Times New Roman" w:hAnsi="Times New Roman"/>
                <w:sz w:val="21"/>
                <w:szCs w:val="21"/>
              </w:rPr>
            </w:pPr>
            <w:r>
              <w:rPr>
                <w:rFonts w:ascii="Times New Roman" w:hAnsi="Times New Roman"/>
                <w:sz w:val="21"/>
                <w:szCs w:val="21"/>
              </w:rPr>
              <w:t>20 厚-Q5</w:t>
            </w:r>
          </w:p>
        </w:tc>
        <w:tc>
          <w:tcPr>
            <w:tcW w:w="795" w:type="pct"/>
            <w:shd w:val="clear" w:color="auto" w:fill="auto"/>
          </w:tcPr>
          <w:p>
            <w:pPr>
              <w:pStyle w:val="25"/>
              <w:rPr>
                <w:rFonts w:ascii="Times New Roman" w:hAnsi="Times New Roman"/>
                <w:sz w:val="21"/>
                <w:szCs w:val="21"/>
              </w:rPr>
            </w:pPr>
            <w:r>
              <w:rPr>
                <w:rFonts w:ascii="Times New Roman" w:hAnsi="Times New Roman"/>
                <w:sz w:val="21"/>
                <w:szCs w:val="21"/>
              </w:rPr>
              <w:t xml:space="preserve"> 0.0001277</w:t>
            </w:r>
          </w:p>
        </w:tc>
        <w:tc>
          <w:tcPr>
            <w:tcW w:w="825" w:type="pct"/>
            <w:shd w:val="clear" w:color="auto" w:fill="auto"/>
          </w:tcPr>
          <w:p>
            <w:pPr>
              <w:pStyle w:val="25"/>
              <w:rPr>
                <w:rFonts w:ascii="Times New Roman" w:hAnsi="Times New Roman"/>
                <w:sz w:val="21"/>
                <w:szCs w:val="21"/>
              </w:rPr>
            </w:pPr>
            <w:r>
              <w:rPr>
                <w:rFonts w:ascii="Times New Roman" w:hAnsi="Times New Roman"/>
                <w:sz w:val="21"/>
                <w:szCs w:val="21"/>
              </w:rPr>
              <w:t>-0.006106</w:t>
            </w:r>
          </w:p>
        </w:tc>
        <w:tc>
          <w:tcPr>
            <w:tcW w:w="644" w:type="pct"/>
            <w:shd w:val="clear" w:color="auto" w:fill="auto"/>
          </w:tcPr>
          <w:p>
            <w:pPr>
              <w:pStyle w:val="25"/>
              <w:rPr>
                <w:rFonts w:ascii="Times New Roman" w:hAnsi="Times New Roman"/>
                <w:sz w:val="21"/>
                <w:szCs w:val="21"/>
              </w:rPr>
            </w:pPr>
            <w:r>
              <w:rPr>
                <w:rFonts w:ascii="Times New Roman" w:hAnsi="Times New Roman"/>
                <w:sz w:val="21"/>
                <w:szCs w:val="21"/>
              </w:rPr>
              <w:t>0.1416</w:t>
            </w:r>
          </w:p>
        </w:tc>
        <w:tc>
          <w:tcPr>
            <w:tcW w:w="499" w:type="pct"/>
            <w:shd w:val="clear" w:color="auto" w:fill="auto"/>
          </w:tcPr>
          <w:p>
            <w:pPr>
              <w:pStyle w:val="25"/>
              <w:rPr>
                <w:rFonts w:ascii="Times New Roman" w:hAnsi="Times New Roman"/>
                <w:sz w:val="21"/>
                <w:szCs w:val="21"/>
              </w:rPr>
            </w:pPr>
            <w:r>
              <w:rPr>
                <w:rFonts w:ascii="Times New Roman" w:hAnsi="Times New Roman"/>
                <w:sz w:val="21"/>
                <w:szCs w:val="21"/>
              </w:rPr>
              <w:t>15.91</w:t>
            </w:r>
          </w:p>
        </w:tc>
        <w:tc>
          <w:tcPr>
            <w:tcW w:w="713" w:type="pct"/>
            <w:shd w:val="clear" w:color="auto" w:fill="auto"/>
          </w:tcPr>
          <w:p>
            <w:pPr>
              <w:pStyle w:val="25"/>
              <w:rPr>
                <w:rFonts w:ascii="Times New Roman" w:hAnsi="Times New Roman"/>
                <w:sz w:val="21"/>
                <w:szCs w:val="21"/>
              </w:rPr>
            </w:pPr>
            <w:r>
              <w:rPr>
                <w:rFonts w:ascii="Times New Roman" w:hAnsi="Times New Roman"/>
                <w:sz w:val="21"/>
                <w:szCs w:val="21"/>
              </w:rPr>
              <w:t>0.16</w:t>
            </w:r>
          </w:p>
        </w:tc>
        <w:tc>
          <w:tcPr>
            <w:tcW w:w="721" w:type="pct"/>
            <w:shd w:val="clear" w:color="auto" w:fill="auto"/>
          </w:tcPr>
          <w:p>
            <w:pPr>
              <w:pStyle w:val="25"/>
              <w:rPr>
                <w:rFonts w:ascii="Times New Roman" w:hAnsi="Times New Roman"/>
                <w:sz w:val="21"/>
                <w:szCs w:val="21"/>
              </w:rPr>
            </w:pPr>
            <w:r>
              <w:rPr>
                <w:rFonts w:ascii="Times New Roman" w:hAnsi="Times New Roman"/>
                <w:sz w:val="21"/>
                <w:szCs w:val="21"/>
              </w:rPr>
              <w:t>0.988</w:t>
            </w:r>
          </w:p>
        </w:tc>
      </w:tr>
      <w:tr>
        <w:tblPrEx>
          <w:tblCellMar>
            <w:top w:w="0" w:type="dxa"/>
            <w:left w:w="108" w:type="dxa"/>
            <w:bottom w:w="0" w:type="dxa"/>
            <w:right w:w="108" w:type="dxa"/>
          </w:tblCellMar>
        </w:tblPrEx>
        <w:trPr>
          <w:jc w:val="center"/>
        </w:trPr>
        <w:tc>
          <w:tcPr>
            <w:tcW w:w="799" w:type="pct"/>
            <w:shd w:val="clear" w:color="auto" w:fill="auto"/>
          </w:tcPr>
          <w:p>
            <w:pPr>
              <w:pStyle w:val="25"/>
              <w:jc w:val="center"/>
              <w:rPr>
                <w:rFonts w:ascii="Times New Roman" w:hAnsi="Times New Roman"/>
                <w:sz w:val="21"/>
                <w:szCs w:val="21"/>
              </w:rPr>
            </w:pPr>
            <w:r>
              <w:rPr>
                <w:rFonts w:ascii="Times New Roman" w:hAnsi="Times New Roman"/>
                <w:sz w:val="21"/>
                <w:szCs w:val="21"/>
              </w:rPr>
              <w:t>40 厚-Q1</w:t>
            </w:r>
          </w:p>
        </w:tc>
        <w:tc>
          <w:tcPr>
            <w:tcW w:w="795" w:type="pct"/>
            <w:shd w:val="clear" w:color="auto" w:fill="auto"/>
          </w:tcPr>
          <w:p>
            <w:pPr>
              <w:pStyle w:val="25"/>
              <w:rPr>
                <w:rFonts w:ascii="Times New Roman" w:hAnsi="Times New Roman"/>
                <w:sz w:val="21"/>
                <w:szCs w:val="21"/>
              </w:rPr>
            </w:pPr>
            <w:r>
              <w:rPr>
                <w:rFonts w:ascii="Times New Roman" w:hAnsi="Times New Roman"/>
                <w:sz w:val="21"/>
                <w:szCs w:val="21"/>
              </w:rPr>
              <w:t xml:space="preserve"> 5.369e-05</w:t>
            </w:r>
          </w:p>
        </w:tc>
        <w:tc>
          <w:tcPr>
            <w:tcW w:w="825" w:type="pct"/>
            <w:shd w:val="clear" w:color="auto" w:fill="auto"/>
          </w:tcPr>
          <w:p>
            <w:pPr>
              <w:pStyle w:val="25"/>
              <w:rPr>
                <w:rFonts w:ascii="Times New Roman" w:hAnsi="Times New Roman"/>
                <w:sz w:val="21"/>
                <w:szCs w:val="21"/>
              </w:rPr>
            </w:pPr>
            <w:r>
              <w:rPr>
                <w:rFonts w:ascii="Times New Roman" w:hAnsi="Times New Roman"/>
                <w:sz w:val="21"/>
                <w:szCs w:val="21"/>
              </w:rPr>
              <w:t>-0.007516</w:t>
            </w:r>
          </w:p>
        </w:tc>
        <w:tc>
          <w:tcPr>
            <w:tcW w:w="644" w:type="pct"/>
            <w:shd w:val="clear" w:color="auto" w:fill="auto"/>
          </w:tcPr>
          <w:p>
            <w:pPr>
              <w:pStyle w:val="25"/>
              <w:rPr>
                <w:rFonts w:ascii="Times New Roman" w:hAnsi="Times New Roman"/>
                <w:sz w:val="21"/>
                <w:szCs w:val="21"/>
              </w:rPr>
            </w:pPr>
            <w:r>
              <w:rPr>
                <w:rFonts w:ascii="Times New Roman" w:hAnsi="Times New Roman"/>
                <w:sz w:val="21"/>
                <w:szCs w:val="21"/>
              </w:rPr>
              <w:t>0.4424</w:t>
            </w:r>
          </w:p>
        </w:tc>
        <w:tc>
          <w:tcPr>
            <w:tcW w:w="499" w:type="pct"/>
            <w:shd w:val="clear" w:color="auto" w:fill="auto"/>
          </w:tcPr>
          <w:p>
            <w:pPr>
              <w:pStyle w:val="25"/>
              <w:rPr>
                <w:rFonts w:ascii="Times New Roman" w:hAnsi="Times New Roman"/>
                <w:sz w:val="21"/>
                <w:szCs w:val="21"/>
              </w:rPr>
            </w:pPr>
            <w:r>
              <w:rPr>
                <w:rFonts w:ascii="Times New Roman" w:hAnsi="Times New Roman"/>
                <w:sz w:val="21"/>
                <w:szCs w:val="21"/>
              </w:rPr>
              <w:t>15.05</w:t>
            </w:r>
          </w:p>
        </w:tc>
        <w:tc>
          <w:tcPr>
            <w:tcW w:w="713" w:type="pct"/>
            <w:shd w:val="clear" w:color="auto" w:fill="auto"/>
          </w:tcPr>
          <w:p>
            <w:pPr>
              <w:pStyle w:val="25"/>
              <w:rPr>
                <w:rFonts w:ascii="Times New Roman" w:hAnsi="Times New Roman"/>
                <w:sz w:val="21"/>
                <w:szCs w:val="21"/>
              </w:rPr>
            </w:pPr>
            <w:r>
              <w:rPr>
                <w:rFonts w:ascii="Times New Roman" w:hAnsi="Times New Roman"/>
                <w:sz w:val="21"/>
                <w:szCs w:val="21"/>
              </w:rPr>
              <w:t>2.03</w:t>
            </w:r>
          </w:p>
        </w:tc>
        <w:tc>
          <w:tcPr>
            <w:tcW w:w="721" w:type="pct"/>
            <w:shd w:val="clear" w:color="auto" w:fill="auto"/>
          </w:tcPr>
          <w:p>
            <w:pPr>
              <w:pStyle w:val="25"/>
              <w:rPr>
                <w:rFonts w:ascii="Times New Roman" w:hAnsi="Times New Roman"/>
                <w:sz w:val="21"/>
                <w:szCs w:val="21"/>
              </w:rPr>
            </w:pPr>
            <w:r>
              <w:rPr>
                <w:rFonts w:ascii="Times New Roman" w:hAnsi="Times New Roman"/>
                <w:sz w:val="21"/>
                <w:szCs w:val="21"/>
              </w:rPr>
              <w:t>0.9983</w:t>
            </w:r>
          </w:p>
        </w:tc>
      </w:tr>
      <w:tr>
        <w:tblPrEx>
          <w:tblCellMar>
            <w:top w:w="0" w:type="dxa"/>
            <w:left w:w="108" w:type="dxa"/>
            <w:bottom w:w="0" w:type="dxa"/>
            <w:right w:w="108" w:type="dxa"/>
          </w:tblCellMar>
        </w:tblPrEx>
        <w:trPr>
          <w:jc w:val="center"/>
        </w:trPr>
        <w:tc>
          <w:tcPr>
            <w:tcW w:w="799" w:type="pct"/>
            <w:shd w:val="clear" w:color="auto" w:fill="auto"/>
          </w:tcPr>
          <w:p>
            <w:pPr>
              <w:pStyle w:val="25"/>
              <w:jc w:val="center"/>
              <w:rPr>
                <w:rFonts w:ascii="Times New Roman" w:hAnsi="Times New Roman"/>
                <w:sz w:val="21"/>
                <w:szCs w:val="21"/>
              </w:rPr>
            </w:pPr>
            <w:r>
              <w:rPr>
                <w:rFonts w:ascii="Times New Roman" w:hAnsi="Times New Roman"/>
                <w:sz w:val="21"/>
                <w:szCs w:val="21"/>
              </w:rPr>
              <w:t>40 厚-Q2</w:t>
            </w:r>
          </w:p>
        </w:tc>
        <w:tc>
          <w:tcPr>
            <w:tcW w:w="795" w:type="pct"/>
            <w:shd w:val="clear" w:color="auto" w:fill="auto"/>
          </w:tcPr>
          <w:p>
            <w:pPr>
              <w:pStyle w:val="25"/>
              <w:rPr>
                <w:rFonts w:ascii="Times New Roman" w:hAnsi="Times New Roman"/>
                <w:sz w:val="21"/>
                <w:szCs w:val="21"/>
              </w:rPr>
            </w:pPr>
            <w:r>
              <w:rPr>
                <w:rFonts w:ascii="Times New Roman" w:hAnsi="Times New Roman"/>
                <w:sz w:val="21"/>
                <w:szCs w:val="21"/>
              </w:rPr>
              <w:t>-8.941e-06</w:t>
            </w:r>
          </w:p>
        </w:tc>
        <w:tc>
          <w:tcPr>
            <w:tcW w:w="825" w:type="pct"/>
            <w:shd w:val="clear" w:color="auto" w:fill="auto"/>
          </w:tcPr>
          <w:p>
            <w:pPr>
              <w:pStyle w:val="25"/>
              <w:rPr>
                <w:rFonts w:ascii="Times New Roman" w:hAnsi="Times New Roman"/>
                <w:sz w:val="21"/>
                <w:szCs w:val="21"/>
              </w:rPr>
            </w:pPr>
            <w:r>
              <w:rPr>
                <w:rFonts w:ascii="Times New Roman" w:hAnsi="Times New Roman"/>
                <w:sz w:val="21"/>
                <w:szCs w:val="21"/>
              </w:rPr>
              <w:t>-0.001713</w:t>
            </w:r>
          </w:p>
        </w:tc>
        <w:tc>
          <w:tcPr>
            <w:tcW w:w="644" w:type="pct"/>
            <w:shd w:val="clear" w:color="auto" w:fill="auto"/>
          </w:tcPr>
          <w:p>
            <w:pPr>
              <w:pStyle w:val="25"/>
              <w:rPr>
                <w:rFonts w:ascii="Times New Roman" w:hAnsi="Times New Roman"/>
                <w:sz w:val="21"/>
                <w:szCs w:val="21"/>
              </w:rPr>
            </w:pPr>
            <w:r>
              <w:rPr>
                <w:rFonts w:ascii="Times New Roman" w:hAnsi="Times New Roman"/>
                <w:sz w:val="21"/>
                <w:szCs w:val="21"/>
              </w:rPr>
              <w:t>0.1875</w:t>
            </w:r>
          </w:p>
        </w:tc>
        <w:tc>
          <w:tcPr>
            <w:tcW w:w="499" w:type="pct"/>
            <w:shd w:val="clear" w:color="auto" w:fill="auto"/>
          </w:tcPr>
          <w:p>
            <w:pPr>
              <w:pStyle w:val="25"/>
              <w:rPr>
                <w:rFonts w:ascii="Times New Roman" w:hAnsi="Times New Roman"/>
                <w:sz w:val="21"/>
                <w:szCs w:val="21"/>
              </w:rPr>
            </w:pPr>
            <w:r>
              <w:rPr>
                <w:rFonts w:ascii="Times New Roman" w:hAnsi="Times New Roman"/>
                <w:sz w:val="21"/>
                <w:szCs w:val="21"/>
              </w:rPr>
              <w:t>19.74</w:t>
            </w:r>
          </w:p>
        </w:tc>
        <w:tc>
          <w:tcPr>
            <w:tcW w:w="713" w:type="pct"/>
            <w:shd w:val="clear" w:color="auto" w:fill="auto"/>
          </w:tcPr>
          <w:p>
            <w:pPr>
              <w:pStyle w:val="25"/>
              <w:rPr>
                <w:rFonts w:ascii="Times New Roman" w:hAnsi="Times New Roman"/>
                <w:sz w:val="21"/>
                <w:szCs w:val="21"/>
              </w:rPr>
            </w:pPr>
            <w:r>
              <w:rPr>
                <w:rFonts w:ascii="Times New Roman" w:hAnsi="Times New Roman"/>
                <w:sz w:val="21"/>
                <w:szCs w:val="21"/>
              </w:rPr>
              <w:t>0.3081</w:t>
            </w:r>
          </w:p>
        </w:tc>
        <w:tc>
          <w:tcPr>
            <w:tcW w:w="721" w:type="pct"/>
            <w:shd w:val="clear" w:color="auto" w:fill="auto"/>
          </w:tcPr>
          <w:p>
            <w:pPr>
              <w:pStyle w:val="25"/>
              <w:rPr>
                <w:rFonts w:ascii="Times New Roman" w:hAnsi="Times New Roman"/>
                <w:sz w:val="21"/>
                <w:szCs w:val="21"/>
              </w:rPr>
            </w:pPr>
            <w:r>
              <w:rPr>
                <w:rFonts w:ascii="Times New Roman" w:hAnsi="Times New Roman"/>
                <w:sz w:val="21"/>
                <w:szCs w:val="21"/>
              </w:rPr>
              <w:t>0.999</w:t>
            </w:r>
          </w:p>
        </w:tc>
      </w:tr>
      <w:tr>
        <w:tblPrEx>
          <w:tblCellMar>
            <w:top w:w="0" w:type="dxa"/>
            <w:left w:w="108" w:type="dxa"/>
            <w:bottom w:w="0" w:type="dxa"/>
            <w:right w:w="108" w:type="dxa"/>
          </w:tblCellMar>
        </w:tblPrEx>
        <w:trPr>
          <w:jc w:val="center"/>
        </w:trPr>
        <w:tc>
          <w:tcPr>
            <w:tcW w:w="799" w:type="pct"/>
            <w:shd w:val="clear" w:color="auto" w:fill="auto"/>
          </w:tcPr>
          <w:p>
            <w:pPr>
              <w:pStyle w:val="25"/>
              <w:jc w:val="center"/>
              <w:rPr>
                <w:rFonts w:ascii="Times New Roman" w:hAnsi="Times New Roman"/>
                <w:sz w:val="21"/>
                <w:szCs w:val="21"/>
              </w:rPr>
            </w:pPr>
            <w:r>
              <w:rPr>
                <w:rFonts w:ascii="Times New Roman" w:hAnsi="Times New Roman"/>
                <w:sz w:val="21"/>
                <w:szCs w:val="21"/>
              </w:rPr>
              <w:t>40 厚-Q3</w:t>
            </w:r>
          </w:p>
        </w:tc>
        <w:tc>
          <w:tcPr>
            <w:tcW w:w="795" w:type="pct"/>
            <w:shd w:val="clear" w:color="auto" w:fill="auto"/>
          </w:tcPr>
          <w:p>
            <w:pPr>
              <w:pStyle w:val="25"/>
              <w:rPr>
                <w:rFonts w:ascii="Times New Roman" w:hAnsi="Times New Roman"/>
                <w:sz w:val="21"/>
                <w:szCs w:val="21"/>
              </w:rPr>
            </w:pPr>
            <w:r>
              <w:rPr>
                <w:rFonts w:ascii="Times New Roman" w:hAnsi="Times New Roman"/>
                <w:sz w:val="21"/>
                <w:szCs w:val="21"/>
              </w:rPr>
              <w:t>-2.339e-06</w:t>
            </w:r>
          </w:p>
        </w:tc>
        <w:tc>
          <w:tcPr>
            <w:tcW w:w="825" w:type="pct"/>
            <w:shd w:val="clear" w:color="auto" w:fill="auto"/>
          </w:tcPr>
          <w:p>
            <w:pPr>
              <w:pStyle w:val="25"/>
              <w:rPr>
                <w:rFonts w:ascii="Times New Roman" w:hAnsi="Times New Roman"/>
                <w:sz w:val="21"/>
                <w:szCs w:val="21"/>
              </w:rPr>
            </w:pPr>
            <w:r>
              <w:rPr>
                <w:rFonts w:ascii="Times New Roman" w:hAnsi="Times New Roman"/>
                <w:sz w:val="21"/>
                <w:szCs w:val="21"/>
              </w:rPr>
              <w:t>-0.001576</w:t>
            </w:r>
          </w:p>
        </w:tc>
        <w:tc>
          <w:tcPr>
            <w:tcW w:w="644" w:type="pct"/>
            <w:shd w:val="clear" w:color="auto" w:fill="auto"/>
          </w:tcPr>
          <w:p>
            <w:pPr>
              <w:pStyle w:val="25"/>
              <w:rPr>
                <w:rFonts w:ascii="Times New Roman" w:hAnsi="Times New Roman"/>
                <w:sz w:val="21"/>
                <w:szCs w:val="21"/>
              </w:rPr>
            </w:pPr>
            <w:r>
              <w:rPr>
                <w:rFonts w:ascii="Times New Roman" w:hAnsi="Times New Roman"/>
                <w:sz w:val="21"/>
                <w:szCs w:val="21"/>
              </w:rPr>
              <w:t>0.1409</w:t>
            </w:r>
          </w:p>
        </w:tc>
        <w:tc>
          <w:tcPr>
            <w:tcW w:w="499" w:type="pct"/>
            <w:shd w:val="clear" w:color="auto" w:fill="auto"/>
          </w:tcPr>
          <w:p>
            <w:pPr>
              <w:pStyle w:val="25"/>
              <w:rPr>
                <w:rFonts w:ascii="Times New Roman" w:hAnsi="Times New Roman"/>
                <w:sz w:val="21"/>
                <w:szCs w:val="21"/>
              </w:rPr>
            </w:pPr>
            <w:r>
              <w:rPr>
                <w:rFonts w:ascii="Times New Roman" w:hAnsi="Times New Roman"/>
                <w:sz w:val="21"/>
                <w:szCs w:val="21"/>
              </w:rPr>
              <w:t>21.01</w:t>
            </w:r>
          </w:p>
        </w:tc>
        <w:tc>
          <w:tcPr>
            <w:tcW w:w="713" w:type="pct"/>
            <w:shd w:val="clear" w:color="auto" w:fill="auto"/>
          </w:tcPr>
          <w:p>
            <w:pPr>
              <w:pStyle w:val="25"/>
              <w:rPr>
                <w:rFonts w:ascii="Times New Roman" w:hAnsi="Times New Roman"/>
                <w:sz w:val="21"/>
                <w:szCs w:val="21"/>
              </w:rPr>
            </w:pPr>
            <w:r>
              <w:rPr>
                <w:rFonts w:ascii="Times New Roman" w:hAnsi="Times New Roman"/>
                <w:sz w:val="21"/>
                <w:szCs w:val="21"/>
              </w:rPr>
              <w:t>0.06186</w:t>
            </w:r>
          </w:p>
        </w:tc>
        <w:tc>
          <w:tcPr>
            <w:tcW w:w="721" w:type="pct"/>
            <w:shd w:val="clear" w:color="auto" w:fill="auto"/>
          </w:tcPr>
          <w:p>
            <w:pPr>
              <w:pStyle w:val="25"/>
              <w:rPr>
                <w:rFonts w:ascii="Times New Roman" w:hAnsi="Times New Roman"/>
                <w:sz w:val="21"/>
                <w:szCs w:val="21"/>
              </w:rPr>
            </w:pPr>
            <w:r>
              <w:rPr>
                <w:rFonts w:ascii="Times New Roman" w:hAnsi="Times New Roman"/>
                <w:sz w:val="21"/>
                <w:szCs w:val="21"/>
              </w:rPr>
              <w:t>0.9992</w:t>
            </w:r>
          </w:p>
        </w:tc>
      </w:tr>
      <w:tr>
        <w:tblPrEx>
          <w:tblCellMar>
            <w:top w:w="0" w:type="dxa"/>
            <w:left w:w="108" w:type="dxa"/>
            <w:bottom w:w="0" w:type="dxa"/>
            <w:right w:w="108" w:type="dxa"/>
          </w:tblCellMar>
        </w:tblPrEx>
        <w:trPr>
          <w:jc w:val="center"/>
        </w:trPr>
        <w:tc>
          <w:tcPr>
            <w:tcW w:w="799" w:type="pct"/>
            <w:shd w:val="clear" w:color="auto" w:fill="auto"/>
          </w:tcPr>
          <w:p>
            <w:pPr>
              <w:pStyle w:val="25"/>
              <w:jc w:val="center"/>
              <w:rPr>
                <w:rFonts w:ascii="Times New Roman" w:hAnsi="Times New Roman"/>
                <w:sz w:val="21"/>
                <w:szCs w:val="21"/>
              </w:rPr>
            </w:pPr>
            <w:r>
              <w:rPr>
                <w:rFonts w:ascii="Times New Roman" w:hAnsi="Times New Roman"/>
                <w:sz w:val="21"/>
                <w:szCs w:val="21"/>
              </w:rPr>
              <w:t>40 厚-Q4</w:t>
            </w:r>
          </w:p>
        </w:tc>
        <w:tc>
          <w:tcPr>
            <w:tcW w:w="795" w:type="pct"/>
            <w:shd w:val="clear" w:color="auto" w:fill="auto"/>
          </w:tcPr>
          <w:p>
            <w:pPr>
              <w:pStyle w:val="25"/>
              <w:rPr>
                <w:rFonts w:ascii="Times New Roman" w:hAnsi="Times New Roman"/>
                <w:sz w:val="21"/>
                <w:szCs w:val="21"/>
              </w:rPr>
            </w:pPr>
            <w:r>
              <w:rPr>
                <w:rFonts w:ascii="Times New Roman" w:hAnsi="Times New Roman"/>
                <w:sz w:val="21"/>
                <w:szCs w:val="21"/>
              </w:rPr>
              <w:t>-3.67e-06</w:t>
            </w:r>
          </w:p>
        </w:tc>
        <w:tc>
          <w:tcPr>
            <w:tcW w:w="825" w:type="pct"/>
            <w:shd w:val="clear" w:color="auto" w:fill="auto"/>
          </w:tcPr>
          <w:p>
            <w:pPr>
              <w:pStyle w:val="25"/>
              <w:rPr>
                <w:rFonts w:ascii="Times New Roman" w:hAnsi="Times New Roman"/>
                <w:sz w:val="21"/>
                <w:szCs w:val="21"/>
              </w:rPr>
            </w:pPr>
            <w:r>
              <w:rPr>
                <w:rFonts w:ascii="Times New Roman" w:hAnsi="Times New Roman"/>
                <w:sz w:val="21"/>
                <w:szCs w:val="21"/>
              </w:rPr>
              <w:t>-0.001179</w:t>
            </w:r>
          </w:p>
        </w:tc>
        <w:tc>
          <w:tcPr>
            <w:tcW w:w="644" w:type="pct"/>
            <w:shd w:val="clear" w:color="auto" w:fill="auto"/>
          </w:tcPr>
          <w:p>
            <w:pPr>
              <w:pStyle w:val="25"/>
              <w:rPr>
                <w:rFonts w:ascii="Times New Roman" w:hAnsi="Times New Roman"/>
                <w:sz w:val="21"/>
                <w:szCs w:val="21"/>
              </w:rPr>
            </w:pPr>
            <w:r>
              <w:rPr>
                <w:rFonts w:ascii="Times New Roman" w:hAnsi="Times New Roman"/>
                <w:sz w:val="21"/>
                <w:szCs w:val="21"/>
              </w:rPr>
              <w:t>0.1184</w:t>
            </w:r>
          </w:p>
        </w:tc>
        <w:tc>
          <w:tcPr>
            <w:tcW w:w="499" w:type="pct"/>
            <w:shd w:val="clear" w:color="auto" w:fill="auto"/>
          </w:tcPr>
          <w:p>
            <w:pPr>
              <w:pStyle w:val="25"/>
              <w:rPr>
                <w:rFonts w:ascii="Times New Roman" w:hAnsi="Times New Roman"/>
                <w:sz w:val="21"/>
                <w:szCs w:val="21"/>
              </w:rPr>
            </w:pPr>
            <w:r>
              <w:rPr>
                <w:rFonts w:ascii="Times New Roman" w:hAnsi="Times New Roman"/>
                <w:sz w:val="21"/>
                <w:szCs w:val="21"/>
              </w:rPr>
              <w:t>21.33</w:t>
            </w:r>
          </w:p>
        </w:tc>
        <w:tc>
          <w:tcPr>
            <w:tcW w:w="713" w:type="pct"/>
            <w:shd w:val="clear" w:color="auto" w:fill="auto"/>
          </w:tcPr>
          <w:p>
            <w:pPr>
              <w:pStyle w:val="25"/>
              <w:rPr>
                <w:rFonts w:ascii="Times New Roman" w:hAnsi="Times New Roman"/>
                <w:sz w:val="21"/>
                <w:szCs w:val="21"/>
              </w:rPr>
            </w:pPr>
            <w:r>
              <w:rPr>
                <w:rFonts w:ascii="Times New Roman" w:hAnsi="Times New Roman"/>
                <w:sz w:val="21"/>
                <w:szCs w:val="21"/>
              </w:rPr>
              <w:t>0.1933</w:t>
            </w:r>
          </w:p>
        </w:tc>
        <w:tc>
          <w:tcPr>
            <w:tcW w:w="721" w:type="pct"/>
            <w:shd w:val="clear" w:color="auto" w:fill="auto"/>
          </w:tcPr>
          <w:p>
            <w:pPr>
              <w:pStyle w:val="25"/>
              <w:rPr>
                <w:rFonts w:ascii="Times New Roman" w:hAnsi="Times New Roman"/>
                <w:sz w:val="21"/>
                <w:szCs w:val="21"/>
              </w:rPr>
            </w:pPr>
            <w:r>
              <w:rPr>
                <w:rFonts w:ascii="Times New Roman" w:hAnsi="Times New Roman"/>
                <w:sz w:val="21"/>
                <w:szCs w:val="21"/>
              </w:rPr>
              <w:t>0.9969</w:t>
            </w:r>
          </w:p>
        </w:tc>
      </w:tr>
      <w:tr>
        <w:tblPrEx>
          <w:tblCellMar>
            <w:top w:w="0" w:type="dxa"/>
            <w:left w:w="108" w:type="dxa"/>
            <w:bottom w:w="0" w:type="dxa"/>
            <w:right w:w="108" w:type="dxa"/>
          </w:tblCellMar>
        </w:tblPrEx>
        <w:trPr>
          <w:jc w:val="center"/>
        </w:trPr>
        <w:tc>
          <w:tcPr>
            <w:tcW w:w="799" w:type="pct"/>
            <w:shd w:val="clear" w:color="auto" w:fill="auto"/>
          </w:tcPr>
          <w:p>
            <w:pPr>
              <w:pStyle w:val="25"/>
              <w:jc w:val="center"/>
              <w:rPr>
                <w:rFonts w:ascii="Times New Roman" w:hAnsi="Times New Roman"/>
                <w:sz w:val="21"/>
                <w:szCs w:val="21"/>
              </w:rPr>
            </w:pPr>
            <w:r>
              <w:rPr>
                <w:rFonts w:ascii="Times New Roman" w:hAnsi="Times New Roman"/>
                <w:sz w:val="21"/>
                <w:szCs w:val="21"/>
              </w:rPr>
              <w:t>40 厚-Q5</w:t>
            </w:r>
          </w:p>
        </w:tc>
        <w:tc>
          <w:tcPr>
            <w:tcW w:w="795" w:type="pct"/>
            <w:shd w:val="clear" w:color="auto" w:fill="auto"/>
          </w:tcPr>
          <w:p>
            <w:pPr>
              <w:pStyle w:val="25"/>
              <w:rPr>
                <w:rFonts w:ascii="Times New Roman" w:hAnsi="Times New Roman"/>
                <w:sz w:val="21"/>
                <w:szCs w:val="21"/>
              </w:rPr>
            </w:pPr>
            <w:r>
              <w:rPr>
                <w:rFonts w:ascii="Times New Roman" w:hAnsi="Times New Roman"/>
                <w:sz w:val="21"/>
                <w:szCs w:val="21"/>
              </w:rPr>
              <w:t xml:space="preserve"> 1.905e-05</w:t>
            </w:r>
          </w:p>
        </w:tc>
        <w:tc>
          <w:tcPr>
            <w:tcW w:w="825" w:type="pct"/>
            <w:shd w:val="clear" w:color="auto" w:fill="auto"/>
          </w:tcPr>
          <w:p>
            <w:pPr>
              <w:pStyle w:val="25"/>
              <w:rPr>
                <w:rFonts w:ascii="Times New Roman" w:hAnsi="Times New Roman"/>
                <w:sz w:val="21"/>
                <w:szCs w:val="21"/>
              </w:rPr>
            </w:pPr>
            <w:r>
              <w:rPr>
                <w:rFonts w:ascii="Times New Roman" w:hAnsi="Times New Roman"/>
                <w:sz w:val="21"/>
                <w:szCs w:val="21"/>
              </w:rPr>
              <w:t>-0.002176</w:t>
            </w:r>
          </w:p>
        </w:tc>
        <w:tc>
          <w:tcPr>
            <w:tcW w:w="644" w:type="pct"/>
            <w:shd w:val="clear" w:color="auto" w:fill="auto"/>
          </w:tcPr>
          <w:p>
            <w:pPr>
              <w:pStyle w:val="25"/>
              <w:rPr>
                <w:rFonts w:ascii="Times New Roman" w:hAnsi="Times New Roman"/>
                <w:sz w:val="21"/>
                <w:szCs w:val="21"/>
              </w:rPr>
            </w:pPr>
            <w:r>
              <w:rPr>
                <w:rFonts w:ascii="Times New Roman" w:hAnsi="Times New Roman"/>
                <w:sz w:val="21"/>
                <w:szCs w:val="21"/>
              </w:rPr>
              <w:t>0.1089</w:t>
            </w:r>
          </w:p>
        </w:tc>
        <w:tc>
          <w:tcPr>
            <w:tcW w:w="499" w:type="pct"/>
            <w:shd w:val="clear" w:color="auto" w:fill="auto"/>
          </w:tcPr>
          <w:p>
            <w:pPr>
              <w:pStyle w:val="25"/>
              <w:rPr>
                <w:rFonts w:ascii="Times New Roman" w:hAnsi="Times New Roman"/>
                <w:sz w:val="21"/>
                <w:szCs w:val="21"/>
              </w:rPr>
            </w:pPr>
            <w:r>
              <w:rPr>
                <w:rFonts w:ascii="Times New Roman" w:hAnsi="Times New Roman"/>
                <w:sz w:val="21"/>
                <w:szCs w:val="21"/>
              </w:rPr>
              <w:t>21.94</w:t>
            </w:r>
          </w:p>
        </w:tc>
        <w:tc>
          <w:tcPr>
            <w:tcW w:w="713" w:type="pct"/>
            <w:shd w:val="clear" w:color="auto" w:fill="auto"/>
          </w:tcPr>
          <w:p>
            <w:pPr>
              <w:pStyle w:val="25"/>
              <w:rPr>
                <w:rFonts w:ascii="Times New Roman" w:hAnsi="Times New Roman"/>
                <w:sz w:val="21"/>
                <w:szCs w:val="21"/>
              </w:rPr>
            </w:pPr>
            <w:r>
              <w:rPr>
                <w:rFonts w:ascii="Times New Roman" w:hAnsi="Times New Roman"/>
                <w:sz w:val="21"/>
                <w:szCs w:val="21"/>
              </w:rPr>
              <w:t>0.1363</w:t>
            </w:r>
          </w:p>
        </w:tc>
        <w:tc>
          <w:tcPr>
            <w:tcW w:w="721" w:type="pct"/>
            <w:shd w:val="clear" w:color="auto" w:fill="auto"/>
          </w:tcPr>
          <w:p>
            <w:pPr>
              <w:pStyle w:val="25"/>
              <w:rPr>
                <w:rFonts w:ascii="Times New Roman" w:hAnsi="Times New Roman"/>
                <w:sz w:val="21"/>
                <w:szCs w:val="21"/>
              </w:rPr>
            </w:pPr>
            <w:r>
              <w:rPr>
                <w:rFonts w:ascii="Times New Roman" w:hAnsi="Times New Roman"/>
                <w:sz w:val="21"/>
                <w:szCs w:val="21"/>
              </w:rPr>
              <w:t>0.9953</w:t>
            </w:r>
          </w:p>
        </w:tc>
      </w:tr>
      <w:tr>
        <w:tblPrEx>
          <w:tblCellMar>
            <w:top w:w="0" w:type="dxa"/>
            <w:left w:w="108" w:type="dxa"/>
            <w:bottom w:w="0" w:type="dxa"/>
            <w:right w:w="108" w:type="dxa"/>
          </w:tblCellMar>
        </w:tblPrEx>
        <w:trPr>
          <w:jc w:val="center"/>
        </w:trPr>
        <w:tc>
          <w:tcPr>
            <w:tcW w:w="799" w:type="pct"/>
            <w:shd w:val="clear" w:color="auto" w:fill="auto"/>
          </w:tcPr>
          <w:p>
            <w:pPr>
              <w:pStyle w:val="25"/>
              <w:jc w:val="center"/>
              <w:rPr>
                <w:rFonts w:ascii="Times New Roman" w:hAnsi="Times New Roman"/>
                <w:sz w:val="21"/>
                <w:szCs w:val="21"/>
              </w:rPr>
            </w:pPr>
            <w:r>
              <w:rPr>
                <w:rFonts w:ascii="Times New Roman" w:hAnsi="Times New Roman"/>
                <w:sz w:val="21"/>
                <w:szCs w:val="21"/>
              </w:rPr>
              <w:t>60 厚-Q1</w:t>
            </w:r>
          </w:p>
        </w:tc>
        <w:tc>
          <w:tcPr>
            <w:tcW w:w="795" w:type="pct"/>
            <w:shd w:val="clear" w:color="auto" w:fill="auto"/>
          </w:tcPr>
          <w:p>
            <w:pPr>
              <w:pStyle w:val="25"/>
              <w:rPr>
                <w:rFonts w:ascii="Times New Roman" w:hAnsi="Times New Roman"/>
                <w:sz w:val="21"/>
                <w:szCs w:val="21"/>
              </w:rPr>
            </w:pPr>
            <w:r>
              <w:rPr>
                <w:rFonts w:ascii="Times New Roman" w:hAnsi="Times New Roman"/>
                <w:sz w:val="21"/>
                <w:szCs w:val="21"/>
              </w:rPr>
              <w:t>-4.79e-06</w:t>
            </w:r>
          </w:p>
        </w:tc>
        <w:tc>
          <w:tcPr>
            <w:tcW w:w="825" w:type="pct"/>
            <w:shd w:val="clear" w:color="auto" w:fill="auto"/>
          </w:tcPr>
          <w:p>
            <w:pPr>
              <w:pStyle w:val="25"/>
              <w:rPr>
                <w:rFonts w:ascii="Times New Roman" w:hAnsi="Times New Roman"/>
                <w:sz w:val="21"/>
                <w:szCs w:val="21"/>
              </w:rPr>
            </w:pPr>
            <w:r>
              <w:rPr>
                <w:rFonts w:ascii="Times New Roman" w:hAnsi="Times New Roman"/>
                <w:sz w:val="21"/>
                <w:szCs w:val="21"/>
              </w:rPr>
              <w:t>-0.002233</w:t>
            </w:r>
          </w:p>
        </w:tc>
        <w:tc>
          <w:tcPr>
            <w:tcW w:w="644" w:type="pct"/>
            <w:shd w:val="clear" w:color="auto" w:fill="auto"/>
          </w:tcPr>
          <w:p>
            <w:pPr>
              <w:pStyle w:val="25"/>
              <w:rPr>
                <w:rFonts w:ascii="Times New Roman" w:hAnsi="Times New Roman"/>
                <w:sz w:val="21"/>
                <w:szCs w:val="21"/>
              </w:rPr>
            </w:pPr>
            <w:r>
              <w:rPr>
                <w:rFonts w:ascii="Times New Roman" w:hAnsi="Times New Roman"/>
                <w:sz w:val="21"/>
                <w:szCs w:val="21"/>
              </w:rPr>
              <w:t>0.3435</w:t>
            </w:r>
          </w:p>
        </w:tc>
        <w:tc>
          <w:tcPr>
            <w:tcW w:w="499" w:type="pct"/>
            <w:shd w:val="clear" w:color="auto" w:fill="auto"/>
          </w:tcPr>
          <w:p>
            <w:pPr>
              <w:pStyle w:val="25"/>
              <w:rPr>
                <w:rFonts w:ascii="Times New Roman" w:hAnsi="Times New Roman"/>
                <w:sz w:val="21"/>
                <w:szCs w:val="21"/>
              </w:rPr>
            </w:pPr>
            <w:r>
              <w:rPr>
                <w:rFonts w:ascii="Times New Roman" w:hAnsi="Times New Roman"/>
                <w:sz w:val="21"/>
                <w:szCs w:val="21"/>
              </w:rPr>
              <w:t>10.34</w:t>
            </w:r>
          </w:p>
        </w:tc>
        <w:tc>
          <w:tcPr>
            <w:tcW w:w="713" w:type="pct"/>
            <w:shd w:val="clear" w:color="auto" w:fill="auto"/>
          </w:tcPr>
          <w:p>
            <w:pPr>
              <w:pStyle w:val="25"/>
              <w:rPr>
                <w:rFonts w:ascii="Times New Roman" w:hAnsi="Times New Roman"/>
                <w:sz w:val="21"/>
                <w:szCs w:val="21"/>
              </w:rPr>
            </w:pPr>
            <w:r>
              <w:rPr>
                <w:rFonts w:ascii="Times New Roman" w:hAnsi="Times New Roman"/>
                <w:sz w:val="21"/>
                <w:szCs w:val="21"/>
              </w:rPr>
              <w:t>0.2359</w:t>
            </w:r>
          </w:p>
        </w:tc>
        <w:tc>
          <w:tcPr>
            <w:tcW w:w="721" w:type="pct"/>
            <w:shd w:val="clear" w:color="auto" w:fill="auto"/>
          </w:tcPr>
          <w:p>
            <w:pPr>
              <w:pStyle w:val="25"/>
              <w:rPr>
                <w:rFonts w:ascii="Times New Roman" w:hAnsi="Times New Roman"/>
                <w:sz w:val="21"/>
                <w:szCs w:val="21"/>
              </w:rPr>
            </w:pPr>
            <w:r>
              <w:rPr>
                <w:rFonts w:ascii="Times New Roman" w:hAnsi="Times New Roman"/>
                <w:sz w:val="21"/>
                <w:szCs w:val="21"/>
              </w:rPr>
              <w:t>0.9995</w:t>
            </w:r>
          </w:p>
        </w:tc>
      </w:tr>
      <w:tr>
        <w:tblPrEx>
          <w:tblCellMar>
            <w:top w:w="0" w:type="dxa"/>
            <w:left w:w="108" w:type="dxa"/>
            <w:bottom w:w="0" w:type="dxa"/>
            <w:right w:w="108" w:type="dxa"/>
          </w:tblCellMar>
        </w:tblPrEx>
        <w:trPr>
          <w:jc w:val="center"/>
        </w:trPr>
        <w:tc>
          <w:tcPr>
            <w:tcW w:w="799" w:type="pct"/>
            <w:shd w:val="clear" w:color="auto" w:fill="auto"/>
          </w:tcPr>
          <w:p>
            <w:pPr>
              <w:pStyle w:val="25"/>
              <w:jc w:val="center"/>
              <w:rPr>
                <w:rFonts w:ascii="Times New Roman" w:hAnsi="Times New Roman"/>
                <w:sz w:val="21"/>
                <w:szCs w:val="21"/>
              </w:rPr>
            </w:pPr>
            <w:r>
              <w:rPr>
                <w:rFonts w:ascii="Times New Roman" w:hAnsi="Times New Roman"/>
                <w:sz w:val="21"/>
                <w:szCs w:val="21"/>
              </w:rPr>
              <w:t>60 厚-Q2</w:t>
            </w:r>
          </w:p>
        </w:tc>
        <w:tc>
          <w:tcPr>
            <w:tcW w:w="795" w:type="pct"/>
            <w:shd w:val="clear" w:color="auto" w:fill="auto"/>
          </w:tcPr>
          <w:p>
            <w:pPr>
              <w:pStyle w:val="25"/>
              <w:rPr>
                <w:rFonts w:ascii="Times New Roman" w:hAnsi="Times New Roman"/>
                <w:sz w:val="21"/>
                <w:szCs w:val="21"/>
              </w:rPr>
            </w:pPr>
            <w:r>
              <w:rPr>
                <w:rFonts w:ascii="Times New Roman" w:hAnsi="Times New Roman"/>
                <w:sz w:val="21"/>
                <w:szCs w:val="21"/>
              </w:rPr>
              <w:t>-5.913e-06</w:t>
            </w:r>
          </w:p>
        </w:tc>
        <w:tc>
          <w:tcPr>
            <w:tcW w:w="825" w:type="pct"/>
            <w:shd w:val="clear" w:color="auto" w:fill="auto"/>
          </w:tcPr>
          <w:p>
            <w:pPr>
              <w:pStyle w:val="25"/>
              <w:rPr>
                <w:rFonts w:ascii="Times New Roman" w:hAnsi="Times New Roman"/>
                <w:sz w:val="21"/>
                <w:szCs w:val="21"/>
              </w:rPr>
            </w:pPr>
            <w:r>
              <w:rPr>
                <w:rFonts w:ascii="Times New Roman" w:hAnsi="Times New Roman"/>
                <w:sz w:val="21"/>
                <w:szCs w:val="21"/>
              </w:rPr>
              <w:t>-0.0008834</w:t>
            </w:r>
          </w:p>
        </w:tc>
        <w:tc>
          <w:tcPr>
            <w:tcW w:w="644" w:type="pct"/>
            <w:shd w:val="clear" w:color="auto" w:fill="auto"/>
          </w:tcPr>
          <w:p>
            <w:pPr>
              <w:pStyle w:val="25"/>
              <w:rPr>
                <w:rFonts w:ascii="Times New Roman" w:hAnsi="Times New Roman"/>
                <w:sz w:val="21"/>
                <w:szCs w:val="21"/>
              </w:rPr>
            </w:pPr>
            <w:r>
              <w:rPr>
                <w:rFonts w:ascii="Times New Roman" w:hAnsi="Times New Roman"/>
                <w:sz w:val="21"/>
                <w:szCs w:val="21"/>
              </w:rPr>
              <w:t>0.1695</w:t>
            </w:r>
          </w:p>
        </w:tc>
        <w:tc>
          <w:tcPr>
            <w:tcW w:w="499" w:type="pct"/>
            <w:shd w:val="clear" w:color="auto" w:fill="auto"/>
          </w:tcPr>
          <w:p>
            <w:pPr>
              <w:pStyle w:val="25"/>
              <w:rPr>
                <w:rFonts w:ascii="Times New Roman" w:hAnsi="Times New Roman"/>
                <w:sz w:val="21"/>
                <w:szCs w:val="21"/>
              </w:rPr>
            </w:pPr>
            <w:r>
              <w:rPr>
                <w:rFonts w:ascii="Times New Roman" w:hAnsi="Times New Roman"/>
                <w:sz w:val="21"/>
                <w:szCs w:val="21"/>
              </w:rPr>
              <w:t>15.92</w:t>
            </w:r>
          </w:p>
        </w:tc>
        <w:tc>
          <w:tcPr>
            <w:tcW w:w="713" w:type="pct"/>
            <w:shd w:val="clear" w:color="auto" w:fill="auto"/>
          </w:tcPr>
          <w:p>
            <w:pPr>
              <w:pStyle w:val="25"/>
              <w:rPr>
                <w:rFonts w:ascii="Times New Roman" w:hAnsi="Times New Roman"/>
                <w:sz w:val="21"/>
                <w:szCs w:val="21"/>
              </w:rPr>
            </w:pPr>
            <w:r>
              <w:rPr>
                <w:rFonts w:ascii="Times New Roman" w:hAnsi="Times New Roman"/>
                <w:sz w:val="21"/>
                <w:szCs w:val="21"/>
              </w:rPr>
              <w:t>0.1059</w:t>
            </w:r>
          </w:p>
        </w:tc>
        <w:tc>
          <w:tcPr>
            <w:tcW w:w="721" w:type="pct"/>
            <w:shd w:val="clear" w:color="auto" w:fill="auto"/>
          </w:tcPr>
          <w:p>
            <w:pPr>
              <w:pStyle w:val="25"/>
              <w:rPr>
                <w:rFonts w:ascii="Times New Roman" w:hAnsi="Times New Roman"/>
                <w:sz w:val="21"/>
                <w:szCs w:val="21"/>
              </w:rPr>
            </w:pPr>
            <w:r>
              <w:rPr>
                <w:rFonts w:ascii="Times New Roman" w:hAnsi="Times New Roman"/>
                <w:sz w:val="21"/>
                <w:szCs w:val="21"/>
              </w:rPr>
              <w:t>0.9992</w:t>
            </w:r>
          </w:p>
        </w:tc>
      </w:tr>
      <w:tr>
        <w:tblPrEx>
          <w:tblCellMar>
            <w:top w:w="0" w:type="dxa"/>
            <w:left w:w="108" w:type="dxa"/>
            <w:bottom w:w="0" w:type="dxa"/>
            <w:right w:w="108" w:type="dxa"/>
          </w:tblCellMar>
        </w:tblPrEx>
        <w:trPr>
          <w:jc w:val="center"/>
        </w:trPr>
        <w:tc>
          <w:tcPr>
            <w:tcW w:w="799" w:type="pct"/>
            <w:shd w:val="clear" w:color="auto" w:fill="auto"/>
          </w:tcPr>
          <w:p>
            <w:pPr>
              <w:pStyle w:val="25"/>
              <w:jc w:val="center"/>
              <w:rPr>
                <w:rFonts w:ascii="Times New Roman" w:hAnsi="Times New Roman"/>
                <w:sz w:val="21"/>
                <w:szCs w:val="21"/>
              </w:rPr>
            </w:pPr>
            <w:r>
              <w:rPr>
                <w:rFonts w:ascii="Times New Roman" w:hAnsi="Times New Roman"/>
                <w:sz w:val="21"/>
                <w:szCs w:val="21"/>
              </w:rPr>
              <w:t>60 厚-Q3</w:t>
            </w:r>
          </w:p>
        </w:tc>
        <w:tc>
          <w:tcPr>
            <w:tcW w:w="795" w:type="pct"/>
            <w:shd w:val="clear" w:color="auto" w:fill="auto"/>
          </w:tcPr>
          <w:p>
            <w:pPr>
              <w:pStyle w:val="25"/>
              <w:rPr>
                <w:rFonts w:ascii="Times New Roman" w:hAnsi="Times New Roman"/>
                <w:sz w:val="21"/>
                <w:szCs w:val="21"/>
              </w:rPr>
            </w:pPr>
            <w:r>
              <w:rPr>
                <w:rFonts w:ascii="Times New Roman" w:hAnsi="Times New Roman"/>
                <w:sz w:val="21"/>
                <w:szCs w:val="21"/>
              </w:rPr>
              <w:t>-3.015e-06</w:t>
            </w:r>
          </w:p>
        </w:tc>
        <w:tc>
          <w:tcPr>
            <w:tcW w:w="825" w:type="pct"/>
            <w:shd w:val="clear" w:color="auto" w:fill="auto"/>
          </w:tcPr>
          <w:p>
            <w:pPr>
              <w:pStyle w:val="25"/>
              <w:rPr>
                <w:rFonts w:ascii="Times New Roman" w:hAnsi="Times New Roman"/>
                <w:sz w:val="21"/>
                <w:szCs w:val="21"/>
              </w:rPr>
            </w:pPr>
            <w:r>
              <w:rPr>
                <w:rFonts w:ascii="Times New Roman" w:hAnsi="Times New Roman"/>
                <w:sz w:val="21"/>
                <w:szCs w:val="21"/>
              </w:rPr>
              <w:t>-0.0006899</w:t>
            </w:r>
          </w:p>
        </w:tc>
        <w:tc>
          <w:tcPr>
            <w:tcW w:w="644" w:type="pct"/>
            <w:shd w:val="clear" w:color="auto" w:fill="auto"/>
          </w:tcPr>
          <w:p>
            <w:pPr>
              <w:pStyle w:val="25"/>
              <w:rPr>
                <w:rFonts w:ascii="Times New Roman" w:hAnsi="Times New Roman"/>
                <w:sz w:val="21"/>
                <w:szCs w:val="21"/>
              </w:rPr>
            </w:pPr>
            <w:r>
              <w:rPr>
                <w:rFonts w:ascii="Times New Roman" w:hAnsi="Times New Roman"/>
                <w:sz w:val="21"/>
                <w:szCs w:val="21"/>
              </w:rPr>
              <w:t>0.1221</w:t>
            </w:r>
          </w:p>
        </w:tc>
        <w:tc>
          <w:tcPr>
            <w:tcW w:w="499" w:type="pct"/>
            <w:shd w:val="clear" w:color="auto" w:fill="auto"/>
          </w:tcPr>
          <w:p>
            <w:pPr>
              <w:pStyle w:val="25"/>
              <w:rPr>
                <w:rFonts w:ascii="Times New Roman" w:hAnsi="Times New Roman"/>
                <w:sz w:val="21"/>
                <w:szCs w:val="21"/>
              </w:rPr>
            </w:pPr>
            <w:r>
              <w:rPr>
                <w:rFonts w:ascii="Times New Roman" w:hAnsi="Times New Roman"/>
                <w:sz w:val="21"/>
                <w:szCs w:val="21"/>
              </w:rPr>
              <w:t>16.28</w:t>
            </w:r>
          </w:p>
        </w:tc>
        <w:tc>
          <w:tcPr>
            <w:tcW w:w="713" w:type="pct"/>
            <w:shd w:val="clear" w:color="auto" w:fill="auto"/>
          </w:tcPr>
          <w:p>
            <w:pPr>
              <w:pStyle w:val="25"/>
              <w:rPr>
                <w:rFonts w:ascii="Times New Roman" w:hAnsi="Times New Roman"/>
                <w:sz w:val="21"/>
                <w:szCs w:val="21"/>
              </w:rPr>
            </w:pPr>
            <w:r>
              <w:rPr>
                <w:rFonts w:ascii="Times New Roman" w:hAnsi="Times New Roman"/>
                <w:sz w:val="21"/>
                <w:szCs w:val="21"/>
              </w:rPr>
              <w:t>0.4097</w:t>
            </w:r>
          </w:p>
        </w:tc>
        <w:tc>
          <w:tcPr>
            <w:tcW w:w="721" w:type="pct"/>
            <w:shd w:val="clear" w:color="auto" w:fill="auto"/>
          </w:tcPr>
          <w:p>
            <w:pPr>
              <w:pStyle w:val="25"/>
              <w:rPr>
                <w:rFonts w:ascii="Times New Roman" w:hAnsi="Times New Roman"/>
                <w:sz w:val="21"/>
                <w:szCs w:val="21"/>
              </w:rPr>
            </w:pPr>
            <w:r>
              <w:rPr>
                <w:rFonts w:ascii="Times New Roman" w:hAnsi="Times New Roman"/>
                <w:sz w:val="21"/>
                <w:szCs w:val="21"/>
              </w:rPr>
              <w:t>0.9987</w:t>
            </w:r>
          </w:p>
        </w:tc>
      </w:tr>
      <w:tr>
        <w:tblPrEx>
          <w:tblCellMar>
            <w:top w:w="0" w:type="dxa"/>
            <w:left w:w="108" w:type="dxa"/>
            <w:bottom w:w="0" w:type="dxa"/>
            <w:right w:w="108" w:type="dxa"/>
          </w:tblCellMar>
        </w:tblPrEx>
        <w:trPr>
          <w:jc w:val="center"/>
        </w:trPr>
        <w:tc>
          <w:tcPr>
            <w:tcW w:w="799" w:type="pct"/>
            <w:shd w:val="clear" w:color="auto" w:fill="auto"/>
          </w:tcPr>
          <w:p>
            <w:pPr>
              <w:pStyle w:val="25"/>
              <w:jc w:val="center"/>
              <w:rPr>
                <w:rFonts w:ascii="Times New Roman" w:hAnsi="Times New Roman"/>
                <w:sz w:val="21"/>
                <w:szCs w:val="21"/>
              </w:rPr>
            </w:pPr>
            <w:r>
              <w:rPr>
                <w:rFonts w:ascii="Times New Roman" w:hAnsi="Times New Roman"/>
                <w:sz w:val="21"/>
                <w:szCs w:val="21"/>
              </w:rPr>
              <w:t>60 厚-Q4</w:t>
            </w:r>
          </w:p>
        </w:tc>
        <w:tc>
          <w:tcPr>
            <w:tcW w:w="795" w:type="pct"/>
            <w:shd w:val="clear" w:color="auto" w:fill="auto"/>
          </w:tcPr>
          <w:p>
            <w:pPr>
              <w:pStyle w:val="25"/>
              <w:rPr>
                <w:rFonts w:ascii="Times New Roman" w:hAnsi="Times New Roman"/>
                <w:sz w:val="21"/>
                <w:szCs w:val="21"/>
              </w:rPr>
            </w:pPr>
            <w:r>
              <w:rPr>
                <w:rFonts w:ascii="Times New Roman" w:hAnsi="Times New Roman"/>
                <w:sz w:val="21"/>
                <w:szCs w:val="21"/>
              </w:rPr>
              <w:t xml:space="preserve"> 5.724e-06</w:t>
            </w:r>
          </w:p>
        </w:tc>
        <w:tc>
          <w:tcPr>
            <w:tcW w:w="825" w:type="pct"/>
            <w:shd w:val="clear" w:color="auto" w:fill="auto"/>
          </w:tcPr>
          <w:p>
            <w:pPr>
              <w:pStyle w:val="25"/>
              <w:rPr>
                <w:rFonts w:ascii="Times New Roman" w:hAnsi="Times New Roman"/>
                <w:sz w:val="21"/>
                <w:szCs w:val="21"/>
              </w:rPr>
            </w:pPr>
            <w:r>
              <w:rPr>
                <w:rFonts w:ascii="Times New Roman" w:hAnsi="Times New Roman"/>
                <w:sz w:val="21"/>
                <w:szCs w:val="21"/>
              </w:rPr>
              <w:t>-0.00151</w:t>
            </w:r>
          </w:p>
        </w:tc>
        <w:tc>
          <w:tcPr>
            <w:tcW w:w="644" w:type="pct"/>
            <w:shd w:val="clear" w:color="auto" w:fill="auto"/>
          </w:tcPr>
          <w:p>
            <w:pPr>
              <w:pStyle w:val="25"/>
              <w:rPr>
                <w:rFonts w:ascii="Times New Roman" w:hAnsi="Times New Roman"/>
                <w:sz w:val="21"/>
                <w:szCs w:val="21"/>
              </w:rPr>
            </w:pPr>
            <w:r>
              <w:rPr>
                <w:rFonts w:ascii="Times New Roman" w:hAnsi="Times New Roman"/>
                <w:sz w:val="21"/>
                <w:szCs w:val="21"/>
              </w:rPr>
              <w:t>0.1302</w:t>
            </w:r>
          </w:p>
        </w:tc>
        <w:tc>
          <w:tcPr>
            <w:tcW w:w="499" w:type="pct"/>
            <w:shd w:val="clear" w:color="auto" w:fill="auto"/>
          </w:tcPr>
          <w:p>
            <w:pPr>
              <w:pStyle w:val="25"/>
              <w:rPr>
                <w:rFonts w:ascii="Times New Roman" w:hAnsi="Times New Roman"/>
                <w:sz w:val="21"/>
                <w:szCs w:val="21"/>
              </w:rPr>
            </w:pPr>
            <w:r>
              <w:rPr>
                <w:rFonts w:ascii="Times New Roman" w:hAnsi="Times New Roman"/>
                <w:sz w:val="21"/>
                <w:szCs w:val="21"/>
              </w:rPr>
              <w:t>17.98</w:t>
            </w:r>
          </w:p>
        </w:tc>
        <w:tc>
          <w:tcPr>
            <w:tcW w:w="713" w:type="pct"/>
            <w:shd w:val="clear" w:color="auto" w:fill="auto"/>
          </w:tcPr>
          <w:p>
            <w:pPr>
              <w:pStyle w:val="25"/>
              <w:rPr>
                <w:rFonts w:ascii="Times New Roman" w:hAnsi="Times New Roman"/>
                <w:sz w:val="21"/>
                <w:szCs w:val="21"/>
              </w:rPr>
            </w:pPr>
            <w:r>
              <w:rPr>
                <w:rFonts w:ascii="Times New Roman" w:hAnsi="Times New Roman"/>
                <w:sz w:val="21"/>
                <w:szCs w:val="21"/>
              </w:rPr>
              <w:t>0.2141</w:t>
            </w:r>
          </w:p>
        </w:tc>
        <w:tc>
          <w:tcPr>
            <w:tcW w:w="721" w:type="pct"/>
            <w:shd w:val="clear" w:color="auto" w:fill="auto"/>
          </w:tcPr>
          <w:p>
            <w:pPr>
              <w:pStyle w:val="25"/>
              <w:rPr>
                <w:rFonts w:ascii="Times New Roman" w:hAnsi="Times New Roman"/>
                <w:sz w:val="21"/>
                <w:szCs w:val="21"/>
              </w:rPr>
            </w:pPr>
            <w:r>
              <w:rPr>
                <w:rFonts w:ascii="Times New Roman" w:hAnsi="Times New Roman"/>
                <w:sz w:val="21"/>
                <w:szCs w:val="21"/>
              </w:rPr>
              <w:t>0.9987</w:t>
            </w:r>
          </w:p>
        </w:tc>
      </w:tr>
      <w:tr>
        <w:tblPrEx>
          <w:tblCellMar>
            <w:top w:w="0" w:type="dxa"/>
            <w:left w:w="108" w:type="dxa"/>
            <w:bottom w:w="0" w:type="dxa"/>
            <w:right w:w="108" w:type="dxa"/>
          </w:tblCellMar>
        </w:tblPrEx>
        <w:trPr>
          <w:jc w:val="center"/>
        </w:trPr>
        <w:tc>
          <w:tcPr>
            <w:tcW w:w="799" w:type="pct"/>
            <w:shd w:val="clear" w:color="auto" w:fill="auto"/>
          </w:tcPr>
          <w:p>
            <w:pPr>
              <w:pStyle w:val="25"/>
              <w:jc w:val="center"/>
              <w:rPr>
                <w:rFonts w:ascii="Times New Roman" w:hAnsi="Times New Roman"/>
                <w:sz w:val="21"/>
                <w:szCs w:val="21"/>
              </w:rPr>
            </w:pPr>
            <w:r>
              <w:rPr>
                <w:rFonts w:ascii="Times New Roman" w:hAnsi="Times New Roman"/>
                <w:sz w:val="21"/>
                <w:szCs w:val="21"/>
              </w:rPr>
              <w:t>60 厚-Q5</w:t>
            </w:r>
          </w:p>
        </w:tc>
        <w:tc>
          <w:tcPr>
            <w:tcW w:w="795" w:type="pct"/>
            <w:shd w:val="clear" w:color="auto" w:fill="auto"/>
          </w:tcPr>
          <w:p>
            <w:pPr>
              <w:pStyle w:val="25"/>
              <w:rPr>
                <w:rFonts w:ascii="Times New Roman" w:hAnsi="Times New Roman"/>
                <w:sz w:val="21"/>
                <w:szCs w:val="21"/>
              </w:rPr>
            </w:pPr>
            <w:r>
              <w:rPr>
                <w:rFonts w:ascii="Times New Roman" w:hAnsi="Times New Roman"/>
                <w:sz w:val="21"/>
                <w:szCs w:val="21"/>
              </w:rPr>
              <w:t xml:space="preserve"> 3.343e-06</w:t>
            </w:r>
          </w:p>
        </w:tc>
        <w:tc>
          <w:tcPr>
            <w:tcW w:w="825" w:type="pct"/>
            <w:shd w:val="clear" w:color="auto" w:fill="auto"/>
          </w:tcPr>
          <w:p>
            <w:pPr>
              <w:pStyle w:val="25"/>
              <w:rPr>
                <w:rFonts w:ascii="Times New Roman" w:hAnsi="Times New Roman"/>
                <w:sz w:val="21"/>
                <w:szCs w:val="21"/>
              </w:rPr>
            </w:pPr>
            <w:r>
              <w:rPr>
                <w:rFonts w:ascii="Times New Roman" w:hAnsi="Times New Roman"/>
                <w:sz w:val="21"/>
                <w:szCs w:val="21"/>
              </w:rPr>
              <w:t>-0.0009542</w:t>
            </w:r>
          </w:p>
        </w:tc>
        <w:tc>
          <w:tcPr>
            <w:tcW w:w="644" w:type="pct"/>
            <w:shd w:val="clear" w:color="auto" w:fill="auto"/>
          </w:tcPr>
          <w:p>
            <w:pPr>
              <w:pStyle w:val="25"/>
              <w:rPr>
                <w:rFonts w:ascii="Times New Roman" w:hAnsi="Times New Roman"/>
                <w:sz w:val="21"/>
                <w:szCs w:val="21"/>
              </w:rPr>
            </w:pPr>
            <w:r>
              <w:rPr>
                <w:rFonts w:ascii="Times New Roman" w:hAnsi="Times New Roman"/>
                <w:sz w:val="21"/>
                <w:szCs w:val="21"/>
              </w:rPr>
              <w:t>0.08953</w:t>
            </w:r>
          </w:p>
        </w:tc>
        <w:tc>
          <w:tcPr>
            <w:tcW w:w="499" w:type="pct"/>
            <w:shd w:val="clear" w:color="auto" w:fill="auto"/>
          </w:tcPr>
          <w:p>
            <w:pPr>
              <w:pStyle w:val="25"/>
              <w:rPr>
                <w:rFonts w:ascii="Times New Roman" w:hAnsi="Times New Roman"/>
                <w:sz w:val="21"/>
                <w:szCs w:val="21"/>
              </w:rPr>
            </w:pPr>
            <w:r>
              <w:rPr>
                <w:rFonts w:ascii="Times New Roman" w:hAnsi="Times New Roman"/>
                <w:sz w:val="21"/>
                <w:szCs w:val="21"/>
              </w:rPr>
              <w:t>18.93</w:t>
            </w:r>
          </w:p>
        </w:tc>
        <w:tc>
          <w:tcPr>
            <w:tcW w:w="713" w:type="pct"/>
            <w:shd w:val="clear" w:color="auto" w:fill="auto"/>
          </w:tcPr>
          <w:p>
            <w:pPr>
              <w:pStyle w:val="25"/>
              <w:rPr>
                <w:rFonts w:ascii="Times New Roman" w:hAnsi="Times New Roman"/>
                <w:sz w:val="21"/>
                <w:szCs w:val="21"/>
              </w:rPr>
            </w:pPr>
            <w:r>
              <w:rPr>
                <w:rFonts w:ascii="Times New Roman" w:hAnsi="Times New Roman"/>
                <w:sz w:val="21"/>
                <w:szCs w:val="21"/>
              </w:rPr>
              <w:t>0.04518</w:t>
            </w:r>
          </w:p>
        </w:tc>
        <w:tc>
          <w:tcPr>
            <w:tcW w:w="721" w:type="pct"/>
            <w:shd w:val="clear" w:color="auto" w:fill="auto"/>
          </w:tcPr>
          <w:p>
            <w:pPr>
              <w:pStyle w:val="25"/>
              <w:rPr>
                <w:rFonts w:ascii="Times New Roman" w:hAnsi="Times New Roman"/>
                <w:sz w:val="21"/>
                <w:szCs w:val="21"/>
              </w:rPr>
            </w:pPr>
            <w:r>
              <w:rPr>
                <w:rFonts w:ascii="Times New Roman" w:hAnsi="Times New Roman"/>
                <w:sz w:val="21"/>
                <w:szCs w:val="21"/>
              </w:rPr>
              <w:t>0.9987</w:t>
            </w:r>
          </w:p>
        </w:tc>
      </w:tr>
      <w:tr>
        <w:tblPrEx>
          <w:tblCellMar>
            <w:top w:w="0" w:type="dxa"/>
            <w:left w:w="108" w:type="dxa"/>
            <w:bottom w:w="0" w:type="dxa"/>
            <w:right w:w="108" w:type="dxa"/>
          </w:tblCellMar>
        </w:tblPrEx>
        <w:trPr>
          <w:jc w:val="center"/>
        </w:trPr>
        <w:tc>
          <w:tcPr>
            <w:tcW w:w="799" w:type="pct"/>
            <w:shd w:val="clear" w:color="auto" w:fill="auto"/>
          </w:tcPr>
          <w:p>
            <w:pPr>
              <w:pStyle w:val="25"/>
              <w:jc w:val="center"/>
              <w:rPr>
                <w:rFonts w:ascii="Times New Roman" w:hAnsi="Times New Roman"/>
                <w:sz w:val="21"/>
                <w:szCs w:val="21"/>
              </w:rPr>
            </w:pPr>
            <w:r>
              <w:rPr>
                <w:rFonts w:ascii="Times New Roman" w:hAnsi="Times New Roman"/>
                <w:sz w:val="21"/>
                <w:szCs w:val="21"/>
              </w:rPr>
              <w:t>80 厚-Q1</w:t>
            </w:r>
          </w:p>
        </w:tc>
        <w:tc>
          <w:tcPr>
            <w:tcW w:w="795" w:type="pct"/>
            <w:shd w:val="clear" w:color="auto" w:fill="auto"/>
          </w:tcPr>
          <w:p>
            <w:pPr>
              <w:pStyle w:val="25"/>
              <w:rPr>
                <w:rFonts w:ascii="Times New Roman" w:hAnsi="Times New Roman"/>
                <w:sz w:val="21"/>
                <w:szCs w:val="21"/>
              </w:rPr>
            </w:pPr>
            <w:r>
              <w:rPr>
                <w:rFonts w:ascii="Times New Roman" w:hAnsi="Times New Roman"/>
                <w:sz w:val="21"/>
                <w:szCs w:val="21"/>
              </w:rPr>
              <w:t>-1.314e-05</w:t>
            </w:r>
          </w:p>
        </w:tc>
        <w:tc>
          <w:tcPr>
            <w:tcW w:w="825" w:type="pct"/>
            <w:shd w:val="clear" w:color="auto" w:fill="auto"/>
          </w:tcPr>
          <w:p>
            <w:pPr>
              <w:pStyle w:val="25"/>
              <w:rPr>
                <w:rFonts w:ascii="Times New Roman" w:hAnsi="Times New Roman"/>
                <w:sz w:val="21"/>
                <w:szCs w:val="21"/>
              </w:rPr>
            </w:pPr>
            <w:r>
              <w:rPr>
                <w:rFonts w:ascii="Times New Roman" w:hAnsi="Times New Roman"/>
                <w:sz w:val="21"/>
                <w:szCs w:val="21"/>
              </w:rPr>
              <w:t>-0.0001102</w:t>
            </w:r>
          </w:p>
        </w:tc>
        <w:tc>
          <w:tcPr>
            <w:tcW w:w="644" w:type="pct"/>
            <w:shd w:val="clear" w:color="auto" w:fill="auto"/>
          </w:tcPr>
          <w:p>
            <w:pPr>
              <w:pStyle w:val="25"/>
              <w:rPr>
                <w:rFonts w:ascii="Times New Roman" w:hAnsi="Times New Roman"/>
                <w:sz w:val="21"/>
                <w:szCs w:val="21"/>
              </w:rPr>
            </w:pPr>
            <w:r>
              <w:rPr>
                <w:rFonts w:ascii="Times New Roman" w:hAnsi="Times New Roman"/>
                <w:sz w:val="21"/>
                <w:szCs w:val="21"/>
              </w:rPr>
              <w:t>0.2534</w:t>
            </w:r>
          </w:p>
        </w:tc>
        <w:tc>
          <w:tcPr>
            <w:tcW w:w="499" w:type="pct"/>
            <w:shd w:val="clear" w:color="auto" w:fill="auto"/>
          </w:tcPr>
          <w:p>
            <w:pPr>
              <w:pStyle w:val="25"/>
              <w:rPr>
                <w:rFonts w:ascii="Times New Roman" w:hAnsi="Times New Roman"/>
                <w:sz w:val="21"/>
                <w:szCs w:val="21"/>
              </w:rPr>
            </w:pPr>
            <w:r>
              <w:rPr>
                <w:rFonts w:ascii="Times New Roman" w:hAnsi="Times New Roman"/>
                <w:sz w:val="21"/>
                <w:szCs w:val="21"/>
              </w:rPr>
              <w:t>10.62</w:t>
            </w:r>
          </w:p>
        </w:tc>
        <w:tc>
          <w:tcPr>
            <w:tcW w:w="713" w:type="pct"/>
            <w:shd w:val="clear" w:color="auto" w:fill="auto"/>
          </w:tcPr>
          <w:p>
            <w:pPr>
              <w:pStyle w:val="25"/>
              <w:rPr>
                <w:rFonts w:ascii="Times New Roman" w:hAnsi="Times New Roman"/>
                <w:sz w:val="21"/>
                <w:szCs w:val="21"/>
              </w:rPr>
            </w:pPr>
            <w:r>
              <w:rPr>
                <w:rFonts w:ascii="Times New Roman" w:hAnsi="Times New Roman"/>
                <w:sz w:val="21"/>
                <w:szCs w:val="21"/>
              </w:rPr>
              <w:t>1.126</w:t>
            </w:r>
          </w:p>
        </w:tc>
        <w:tc>
          <w:tcPr>
            <w:tcW w:w="721" w:type="pct"/>
            <w:shd w:val="clear" w:color="auto" w:fill="auto"/>
          </w:tcPr>
          <w:p>
            <w:pPr>
              <w:pStyle w:val="25"/>
              <w:rPr>
                <w:rFonts w:ascii="Times New Roman" w:hAnsi="Times New Roman"/>
                <w:sz w:val="21"/>
                <w:szCs w:val="21"/>
              </w:rPr>
            </w:pPr>
            <w:r>
              <w:rPr>
                <w:rFonts w:ascii="Times New Roman" w:hAnsi="Times New Roman"/>
                <w:sz w:val="21"/>
                <w:szCs w:val="21"/>
              </w:rPr>
              <w:t>0.9993</w:t>
            </w:r>
          </w:p>
        </w:tc>
      </w:tr>
      <w:tr>
        <w:tblPrEx>
          <w:tblCellMar>
            <w:top w:w="0" w:type="dxa"/>
            <w:left w:w="108" w:type="dxa"/>
            <w:bottom w:w="0" w:type="dxa"/>
            <w:right w:w="108" w:type="dxa"/>
          </w:tblCellMar>
        </w:tblPrEx>
        <w:trPr>
          <w:jc w:val="center"/>
        </w:trPr>
        <w:tc>
          <w:tcPr>
            <w:tcW w:w="799" w:type="pct"/>
            <w:shd w:val="clear" w:color="auto" w:fill="auto"/>
          </w:tcPr>
          <w:p>
            <w:pPr>
              <w:pStyle w:val="25"/>
              <w:jc w:val="center"/>
              <w:rPr>
                <w:rFonts w:ascii="Times New Roman" w:hAnsi="Times New Roman"/>
                <w:sz w:val="21"/>
                <w:szCs w:val="21"/>
              </w:rPr>
            </w:pPr>
            <w:r>
              <w:rPr>
                <w:rFonts w:ascii="Times New Roman" w:hAnsi="Times New Roman"/>
                <w:sz w:val="21"/>
                <w:szCs w:val="21"/>
              </w:rPr>
              <w:t>80 厚-Q2</w:t>
            </w:r>
          </w:p>
        </w:tc>
        <w:tc>
          <w:tcPr>
            <w:tcW w:w="795" w:type="pct"/>
            <w:shd w:val="clear" w:color="auto" w:fill="auto"/>
          </w:tcPr>
          <w:p>
            <w:pPr>
              <w:pStyle w:val="25"/>
              <w:rPr>
                <w:rFonts w:ascii="Times New Roman" w:hAnsi="Times New Roman"/>
                <w:sz w:val="21"/>
                <w:szCs w:val="21"/>
              </w:rPr>
            </w:pPr>
            <w:r>
              <w:rPr>
                <w:rFonts w:ascii="Times New Roman" w:hAnsi="Times New Roman"/>
                <w:sz w:val="21"/>
                <w:szCs w:val="21"/>
              </w:rPr>
              <w:t xml:space="preserve"> 1.272e-06</w:t>
            </w:r>
          </w:p>
        </w:tc>
        <w:tc>
          <w:tcPr>
            <w:tcW w:w="825" w:type="pct"/>
            <w:shd w:val="clear" w:color="auto" w:fill="auto"/>
          </w:tcPr>
          <w:p>
            <w:pPr>
              <w:pStyle w:val="25"/>
              <w:rPr>
                <w:rFonts w:ascii="Times New Roman" w:hAnsi="Times New Roman"/>
                <w:sz w:val="21"/>
                <w:szCs w:val="21"/>
              </w:rPr>
            </w:pPr>
            <w:r>
              <w:rPr>
                <w:rFonts w:ascii="Times New Roman" w:hAnsi="Times New Roman"/>
                <w:sz w:val="21"/>
                <w:szCs w:val="21"/>
              </w:rPr>
              <w:t>-0.001213</w:t>
            </w:r>
          </w:p>
        </w:tc>
        <w:tc>
          <w:tcPr>
            <w:tcW w:w="644" w:type="pct"/>
            <w:shd w:val="clear" w:color="auto" w:fill="auto"/>
          </w:tcPr>
          <w:p>
            <w:pPr>
              <w:pStyle w:val="25"/>
              <w:rPr>
                <w:rFonts w:ascii="Times New Roman" w:hAnsi="Times New Roman"/>
                <w:sz w:val="21"/>
                <w:szCs w:val="21"/>
              </w:rPr>
            </w:pPr>
            <w:r>
              <w:rPr>
                <w:rFonts w:ascii="Times New Roman" w:hAnsi="Times New Roman"/>
                <w:sz w:val="21"/>
                <w:szCs w:val="21"/>
              </w:rPr>
              <w:t>0.184</w:t>
            </w:r>
          </w:p>
        </w:tc>
        <w:tc>
          <w:tcPr>
            <w:tcW w:w="499" w:type="pct"/>
            <w:shd w:val="clear" w:color="auto" w:fill="auto"/>
          </w:tcPr>
          <w:p>
            <w:pPr>
              <w:pStyle w:val="25"/>
              <w:rPr>
                <w:rFonts w:ascii="Times New Roman" w:hAnsi="Times New Roman"/>
                <w:sz w:val="21"/>
                <w:szCs w:val="21"/>
              </w:rPr>
            </w:pPr>
            <w:r>
              <w:rPr>
                <w:rFonts w:ascii="Times New Roman" w:hAnsi="Times New Roman"/>
                <w:sz w:val="21"/>
                <w:szCs w:val="21"/>
              </w:rPr>
              <w:t>16.07</w:t>
            </w:r>
          </w:p>
        </w:tc>
        <w:tc>
          <w:tcPr>
            <w:tcW w:w="713" w:type="pct"/>
            <w:shd w:val="clear" w:color="auto" w:fill="auto"/>
          </w:tcPr>
          <w:p>
            <w:pPr>
              <w:pStyle w:val="25"/>
              <w:rPr>
                <w:rFonts w:ascii="Times New Roman" w:hAnsi="Times New Roman"/>
                <w:sz w:val="21"/>
                <w:szCs w:val="21"/>
              </w:rPr>
            </w:pPr>
            <w:r>
              <w:rPr>
                <w:rFonts w:ascii="Times New Roman" w:hAnsi="Times New Roman"/>
                <w:sz w:val="21"/>
                <w:szCs w:val="21"/>
              </w:rPr>
              <w:t>0.1866</w:t>
            </w:r>
          </w:p>
        </w:tc>
        <w:tc>
          <w:tcPr>
            <w:tcW w:w="721" w:type="pct"/>
            <w:shd w:val="clear" w:color="auto" w:fill="auto"/>
          </w:tcPr>
          <w:p>
            <w:pPr>
              <w:pStyle w:val="25"/>
              <w:rPr>
                <w:rFonts w:ascii="Times New Roman" w:hAnsi="Times New Roman"/>
                <w:sz w:val="21"/>
                <w:szCs w:val="21"/>
              </w:rPr>
            </w:pPr>
            <w:r>
              <w:rPr>
                <w:rFonts w:ascii="Times New Roman" w:hAnsi="Times New Roman"/>
                <w:sz w:val="21"/>
                <w:szCs w:val="21"/>
              </w:rPr>
              <w:t>0.9994</w:t>
            </w:r>
          </w:p>
        </w:tc>
      </w:tr>
      <w:tr>
        <w:tblPrEx>
          <w:tblCellMar>
            <w:top w:w="0" w:type="dxa"/>
            <w:left w:w="108" w:type="dxa"/>
            <w:bottom w:w="0" w:type="dxa"/>
            <w:right w:w="108" w:type="dxa"/>
          </w:tblCellMar>
        </w:tblPrEx>
        <w:trPr>
          <w:jc w:val="center"/>
        </w:trPr>
        <w:tc>
          <w:tcPr>
            <w:tcW w:w="799" w:type="pct"/>
            <w:shd w:val="clear" w:color="auto" w:fill="auto"/>
          </w:tcPr>
          <w:p>
            <w:pPr>
              <w:pStyle w:val="25"/>
              <w:jc w:val="center"/>
              <w:rPr>
                <w:rFonts w:ascii="Times New Roman" w:hAnsi="Times New Roman"/>
                <w:sz w:val="21"/>
                <w:szCs w:val="21"/>
              </w:rPr>
            </w:pPr>
            <w:r>
              <w:rPr>
                <w:rFonts w:ascii="Times New Roman" w:hAnsi="Times New Roman"/>
                <w:sz w:val="21"/>
                <w:szCs w:val="21"/>
              </w:rPr>
              <w:t>80 厚-Q3</w:t>
            </w:r>
          </w:p>
        </w:tc>
        <w:tc>
          <w:tcPr>
            <w:tcW w:w="795" w:type="pct"/>
            <w:shd w:val="clear" w:color="auto" w:fill="auto"/>
          </w:tcPr>
          <w:p>
            <w:pPr>
              <w:pStyle w:val="25"/>
              <w:rPr>
                <w:rFonts w:ascii="Times New Roman" w:hAnsi="Times New Roman"/>
                <w:sz w:val="21"/>
                <w:szCs w:val="21"/>
              </w:rPr>
            </w:pPr>
            <w:r>
              <w:rPr>
                <w:rFonts w:ascii="Times New Roman" w:hAnsi="Times New Roman"/>
                <w:sz w:val="21"/>
                <w:szCs w:val="21"/>
              </w:rPr>
              <w:t xml:space="preserve"> 9.431e-07</w:t>
            </w:r>
          </w:p>
        </w:tc>
        <w:tc>
          <w:tcPr>
            <w:tcW w:w="825" w:type="pct"/>
            <w:shd w:val="clear" w:color="auto" w:fill="auto"/>
          </w:tcPr>
          <w:p>
            <w:pPr>
              <w:pStyle w:val="25"/>
              <w:rPr>
                <w:rFonts w:ascii="Times New Roman" w:hAnsi="Times New Roman"/>
                <w:sz w:val="21"/>
                <w:szCs w:val="21"/>
              </w:rPr>
            </w:pPr>
            <w:r>
              <w:rPr>
                <w:rFonts w:ascii="Times New Roman" w:hAnsi="Times New Roman"/>
                <w:sz w:val="21"/>
                <w:szCs w:val="21"/>
              </w:rPr>
              <w:t>-0.0009736</w:t>
            </w:r>
          </w:p>
        </w:tc>
        <w:tc>
          <w:tcPr>
            <w:tcW w:w="644" w:type="pct"/>
            <w:shd w:val="clear" w:color="auto" w:fill="auto"/>
          </w:tcPr>
          <w:p>
            <w:pPr>
              <w:pStyle w:val="25"/>
              <w:rPr>
                <w:rFonts w:ascii="Times New Roman" w:hAnsi="Times New Roman"/>
                <w:sz w:val="21"/>
                <w:szCs w:val="21"/>
              </w:rPr>
            </w:pPr>
            <w:r>
              <w:rPr>
                <w:rFonts w:ascii="Times New Roman" w:hAnsi="Times New Roman"/>
                <w:sz w:val="21"/>
                <w:szCs w:val="21"/>
              </w:rPr>
              <w:t>0.1431</w:t>
            </w:r>
          </w:p>
        </w:tc>
        <w:tc>
          <w:tcPr>
            <w:tcW w:w="499" w:type="pct"/>
            <w:shd w:val="clear" w:color="auto" w:fill="auto"/>
          </w:tcPr>
          <w:p>
            <w:pPr>
              <w:pStyle w:val="25"/>
              <w:rPr>
                <w:rFonts w:ascii="Times New Roman" w:hAnsi="Times New Roman"/>
                <w:sz w:val="21"/>
                <w:szCs w:val="21"/>
              </w:rPr>
            </w:pPr>
            <w:r>
              <w:rPr>
                <w:rFonts w:ascii="Times New Roman" w:hAnsi="Times New Roman"/>
                <w:sz w:val="21"/>
                <w:szCs w:val="21"/>
              </w:rPr>
              <w:t>18.03</w:t>
            </w:r>
          </w:p>
        </w:tc>
        <w:tc>
          <w:tcPr>
            <w:tcW w:w="713" w:type="pct"/>
            <w:shd w:val="clear" w:color="auto" w:fill="auto"/>
          </w:tcPr>
          <w:p>
            <w:pPr>
              <w:pStyle w:val="25"/>
              <w:rPr>
                <w:rFonts w:ascii="Times New Roman" w:hAnsi="Times New Roman"/>
                <w:sz w:val="21"/>
                <w:szCs w:val="21"/>
              </w:rPr>
            </w:pPr>
            <w:r>
              <w:rPr>
                <w:rFonts w:ascii="Times New Roman" w:hAnsi="Times New Roman"/>
                <w:sz w:val="21"/>
                <w:szCs w:val="21"/>
              </w:rPr>
              <w:t>0.0588</w:t>
            </w:r>
          </w:p>
        </w:tc>
        <w:tc>
          <w:tcPr>
            <w:tcW w:w="721" w:type="pct"/>
            <w:shd w:val="clear" w:color="auto" w:fill="auto"/>
          </w:tcPr>
          <w:p>
            <w:pPr>
              <w:pStyle w:val="25"/>
              <w:rPr>
                <w:rFonts w:ascii="Times New Roman" w:hAnsi="Times New Roman"/>
                <w:sz w:val="21"/>
                <w:szCs w:val="21"/>
              </w:rPr>
            </w:pPr>
            <w:r>
              <w:rPr>
                <w:rFonts w:ascii="Times New Roman" w:hAnsi="Times New Roman"/>
                <w:sz w:val="21"/>
                <w:szCs w:val="21"/>
              </w:rPr>
              <w:t>0.9997</w:t>
            </w:r>
          </w:p>
        </w:tc>
      </w:tr>
      <w:tr>
        <w:tblPrEx>
          <w:tblCellMar>
            <w:top w:w="0" w:type="dxa"/>
            <w:left w:w="108" w:type="dxa"/>
            <w:bottom w:w="0" w:type="dxa"/>
            <w:right w:w="108" w:type="dxa"/>
          </w:tblCellMar>
        </w:tblPrEx>
        <w:trPr>
          <w:jc w:val="center"/>
        </w:trPr>
        <w:tc>
          <w:tcPr>
            <w:tcW w:w="799" w:type="pct"/>
            <w:shd w:val="clear" w:color="auto" w:fill="auto"/>
          </w:tcPr>
          <w:p>
            <w:pPr>
              <w:pStyle w:val="25"/>
              <w:jc w:val="center"/>
              <w:rPr>
                <w:rFonts w:ascii="Times New Roman" w:hAnsi="Times New Roman"/>
                <w:sz w:val="21"/>
                <w:szCs w:val="21"/>
              </w:rPr>
            </w:pPr>
            <w:r>
              <w:rPr>
                <w:rFonts w:ascii="Times New Roman" w:hAnsi="Times New Roman"/>
                <w:sz w:val="21"/>
                <w:szCs w:val="21"/>
              </w:rPr>
              <w:t>80 厚-Q4</w:t>
            </w:r>
          </w:p>
        </w:tc>
        <w:tc>
          <w:tcPr>
            <w:tcW w:w="795" w:type="pct"/>
            <w:shd w:val="clear" w:color="auto" w:fill="auto"/>
          </w:tcPr>
          <w:p>
            <w:pPr>
              <w:pStyle w:val="25"/>
              <w:rPr>
                <w:rFonts w:ascii="Times New Roman" w:hAnsi="Times New Roman"/>
                <w:sz w:val="21"/>
                <w:szCs w:val="21"/>
              </w:rPr>
            </w:pPr>
            <w:r>
              <w:rPr>
                <w:rFonts w:ascii="Times New Roman" w:hAnsi="Times New Roman"/>
                <w:sz w:val="21"/>
                <w:szCs w:val="21"/>
              </w:rPr>
              <w:t xml:space="preserve"> 6.036e-06</w:t>
            </w:r>
          </w:p>
        </w:tc>
        <w:tc>
          <w:tcPr>
            <w:tcW w:w="825" w:type="pct"/>
            <w:shd w:val="clear" w:color="auto" w:fill="auto"/>
          </w:tcPr>
          <w:p>
            <w:pPr>
              <w:pStyle w:val="25"/>
              <w:rPr>
                <w:rFonts w:ascii="Times New Roman" w:hAnsi="Times New Roman"/>
                <w:sz w:val="21"/>
                <w:szCs w:val="21"/>
              </w:rPr>
            </w:pPr>
            <w:r>
              <w:rPr>
                <w:rFonts w:ascii="Times New Roman" w:hAnsi="Times New Roman"/>
                <w:sz w:val="21"/>
                <w:szCs w:val="21"/>
              </w:rPr>
              <w:t>-0.001492</w:t>
            </w:r>
          </w:p>
        </w:tc>
        <w:tc>
          <w:tcPr>
            <w:tcW w:w="644" w:type="pct"/>
            <w:shd w:val="clear" w:color="auto" w:fill="auto"/>
          </w:tcPr>
          <w:p>
            <w:pPr>
              <w:pStyle w:val="25"/>
              <w:rPr>
                <w:rFonts w:ascii="Times New Roman" w:hAnsi="Times New Roman"/>
                <w:sz w:val="21"/>
                <w:szCs w:val="21"/>
              </w:rPr>
            </w:pPr>
            <w:r>
              <w:rPr>
                <w:rFonts w:ascii="Times New Roman" w:hAnsi="Times New Roman"/>
                <w:sz w:val="21"/>
                <w:szCs w:val="21"/>
              </w:rPr>
              <w:t>0.1422</w:t>
            </w:r>
          </w:p>
        </w:tc>
        <w:tc>
          <w:tcPr>
            <w:tcW w:w="499" w:type="pct"/>
            <w:shd w:val="clear" w:color="auto" w:fill="auto"/>
          </w:tcPr>
          <w:p>
            <w:pPr>
              <w:pStyle w:val="25"/>
              <w:rPr>
                <w:rFonts w:ascii="Times New Roman" w:hAnsi="Times New Roman"/>
                <w:sz w:val="21"/>
                <w:szCs w:val="21"/>
              </w:rPr>
            </w:pPr>
            <w:r>
              <w:rPr>
                <w:rFonts w:ascii="Times New Roman" w:hAnsi="Times New Roman"/>
                <w:sz w:val="21"/>
                <w:szCs w:val="21"/>
              </w:rPr>
              <w:t>18.94</w:t>
            </w:r>
          </w:p>
        </w:tc>
        <w:tc>
          <w:tcPr>
            <w:tcW w:w="713" w:type="pct"/>
            <w:shd w:val="clear" w:color="auto" w:fill="auto"/>
          </w:tcPr>
          <w:p>
            <w:pPr>
              <w:pStyle w:val="25"/>
              <w:rPr>
                <w:rFonts w:ascii="Times New Roman" w:hAnsi="Times New Roman"/>
                <w:sz w:val="21"/>
                <w:szCs w:val="21"/>
              </w:rPr>
            </w:pPr>
            <w:r>
              <w:rPr>
                <w:rFonts w:ascii="Times New Roman" w:hAnsi="Times New Roman"/>
                <w:sz w:val="21"/>
                <w:szCs w:val="21"/>
              </w:rPr>
              <w:t>0.1582</w:t>
            </w:r>
          </w:p>
        </w:tc>
        <w:tc>
          <w:tcPr>
            <w:tcW w:w="721" w:type="pct"/>
            <w:shd w:val="clear" w:color="auto" w:fill="auto"/>
          </w:tcPr>
          <w:p>
            <w:pPr>
              <w:pStyle w:val="25"/>
              <w:rPr>
                <w:rFonts w:ascii="Times New Roman" w:hAnsi="Times New Roman"/>
                <w:sz w:val="21"/>
                <w:szCs w:val="21"/>
              </w:rPr>
            </w:pPr>
            <w:r>
              <w:rPr>
                <w:rFonts w:ascii="Times New Roman" w:hAnsi="Times New Roman"/>
                <w:sz w:val="21"/>
                <w:szCs w:val="21"/>
              </w:rPr>
              <w:t>0.999</w:t>
            </w:r>
          </w:p>
        </w:tc>
      </w:tr>
      <w:tr>
        <w:tblPrEx>
          <w:tblCellMar>
            <w:top w:w="0" w:type="dxa"/>
            <w:left w:w="108" w:type="dxa"/>
            <w:bottom w:w="0" w:type="dxa"/>
            <w:right w:w="108" w:type="dxa"/>
          </w:tblCellMar>
        </w:tblPrEx>
        <w:trPr>
          <w:jc w:val="center"/>
        </w:trPr>
        <w:tc>
          <w:tcPr>
            <w:tcW w:w="799" w:type="pct"/>
            <w:shd w:val="clear" w:color="auto" w:fill="auto"/>
          </w:tcPr>
          <w:p>
            <w:pPr>
              <w:pStyle w:val="25"/>
              <w:jc w:val="center"/>
              <w:rPr>
                <w:rFonts w:ascii="Times New Roman" w:hAnsi="Times New Roman"/>
                <w:sz w:val="21"/>
                <w:szCs w:val="21"/>
              </w:rPr>
            </w:pPr>
            <w:r>
              <w:rPr>
                <w:rFonts w:ascii="Times New Roman" w:hAnsi="Times New Roman"/>
                <w:sz w:val="21"/>
                <w:szCs w:val="21"/>
              </w:rPr>
              <w:t>80 厚-Q5</w:t>
            </w:r>
          </w:p>
        </w:tc>
        <w:tc>
          <w:tcPr>
            <w:tcW w:w="795" w:type="pct"/>
            <w:shd w:val="clear" w:color="auto" w:fill="auto"/>
          </w:tcPr>
          <w:p>
            <w:pPr>
              <w:pStyle w:val="25"/>
              <w:rPr>
                <w:rFonts w:ascii="Times New Roman" w:hAnsi="Times New Roman"/>
                <w:sz w:val="21"/>
                <w:szCs w:val="21"/>
              </w:rPr>
            </w:pPr>
            <w:r>
              <w:rPr>
                <w:rFonts w:ascii="Times New Roman" w:hAnsi="Times New Roman"/>
                <w:sz w:val="21"/>
                <w:szCs w:val="21"/>
              </w:rPr>
              <w:t xml:space="preserve"> 2.641e-06</w:t>
            </w:r>
          </w:p>
        </w:tc>
        <w:tc>
          <w:tcPr>
            <w:tcW w:w="825" w:type="pct"/>
            <w:shd w:val="clear" w:color="auto" w:fill="auto"/>
          </w:tcPr>
          <w:p>
            <w:pPr>
              <w:pStyle w:val="25"/>
              <w:rPr>
                <w:rFonts w:ascii="Times New Roman" w:hAnsi="Times New Roman"/>
                <w:sz w:val="21"/>
                <w:szCs w:val="21"/>
              </w:rPr>
            </w:pPr>
            <w:r>
              <w:rPr>
                <w:rFonts w:ascii="Times New Roman" w:hAnsi="Times New Roman"/>
                <w:sz w:val="21"/>
                <w:szCs w:val="21"/>
              </w:rPr>
              <w:t>-0.000977</w:t>
            </w:r>
          </w:p>
        </w:tc>
        <w:tc>
          <w:tcPr>
            <w:tcW w:w="644" w:type="pct"/>
            <w:shd w:val="clear" w:color="auto" w:fill="auto"/>
          </w:tcPr>
          <w:p>
            <w:pPr>
              <w:pStyle w:val="25"/>
              <w:rPr>
                <w:rFonts w:ascii="Times New Roman" w:hAnsi="Times New Roman"/>
                <w:sz w:val="21"/>
                <w:szCs w:val="21"/>
              </w:rPr>
            </w:pPr>
            <w:r>
              <w:rPr>
                <w:rFonts w:ascii="Times New Roman" w:hAnsi="Times New Roman"/>
                <w:sz w:val="21"/>
                <w:szCs w:val="21"/>
              </w:rPr>
              <w:t>0.1125</w:t>
            </w:r>
          </w:p>
        </w:tc>
        <w:tc>
          <w:tcPr>
            <w:tcW w:w="499" w:type="pct"/>
            <w:shd w:val="clear" w:color="auto" w:fill="auto"/>
          </w:tcPr>
          <w:p>
            <w:pPr>
              <w:pStyle w:val="25"/>
              <w:rPr>
                <w:rFonts w:ascii="Times New Roman" w:hAnsi="Times New Roman"/>
                <w:sz w:val="21"/>
                <w:szCs w:val="21"/>
              </w:rPr>
            </w:pPr>
            <w:r>
              <w:rPr>
                <w:rFonts w:ascii="Times New Roman" w:hAnsi="Times New Roman"/>
                <w:sz w:val="21"/>
                <w:szCs w:val="21"/>
              </w:rPr>
              <w:t>19.63</w:t>
            </w:r>
          </w:p>
        </w:tc>
        <w:tc>
          <w:tcPr>
            <w:tcW w:w="713" w:type="pct"/>
            <w:shd w:val="clear" w:color="auto" w:fill="auto"/>
          </w:tcPr>
          <w:p>
            <w:pPr>
              <w:pStyle w:val="25"/>
              <w:rPr>
                <w:rFonts w:ascii="Times New Roman" w:hAnsi="Times New Roman"/>
                <w:sz w:val="21"/>
                <w:szCs w:val="21"/>
              </w:rPr>
            </w:pPr>
            <w:r>
              <w:rPr>
                <w:rFonts w:ascii="Times New Roman" w:hAnsi="Times New Roman"/>
                <w:sz w:val="21"/>
                <w:szCs w:val="21"/>
              </w:rPr>
              <w:t>0.02028</w:t>
            </w:r>
          </w:p>
        </w:tc>
        <w:tc>
          <w:tcPr>
            <w:tcW w:w="721" w:type="pct"/>
            <w:shd w:val="clear" w:color="auto" w:fill="auto"/>
          </w:tcPr>
          <w:p>
            <w:pPr>
              <w:pStyle w:val="25"/>
              <w:rPr>
                <w:rFonts w:ascii="Times New Roman" w:hAnsi="Times New Roman"/>
                <w:sz w:val="21"/>
                <w:szCs w:val="21"/>
              </w:rPr>
            </w:pPr>
            <w:r>
              <w:rPr>
                <w:rFonts w:ascii="Times New Roman" w:hAnsi="Times New Roman"/>
                <w:sz w:val="21"/>
                <w:szCs w:val="21"/>
              </w:rPr>
              <w:t>0.9998</w:t>
            </w:r>
          </w:p>
        </w:tc>
      </w:tr>
      <w:tr>
        <w:tblPrEx>
          <w:tblCellMar>
            <w:top w:w="0" w:type="dxa"/>
            <w:left w:w="108" w:type="dxa"/>
            <w:bottom w:w="0" w:type="dxa"/>
            <w:right w:w="108" w:type="dxa"/>
          </w:tblCellMar>
        </w:tblPrEx>
        <w:trPr>
          <w:jc w:val="center"/>
        </w:trPr>
        <w:tc>
          <w:tcPr>
            <w:tcW w:w="799" w:type="pct"/>
            <w:shd w:val="clear" w:color="auto" w:fill="auto"/>
          </w:tcPr>
          <w:p>
            <w:pPr>
              <w:pStyle w:val="25"/>
              <w:jc w:val="center"/>
              <w:rPr>
                <w:rFonts w:ascii="Times New Roman" w:hAnsi="Times New Roman"/>
                <w:sz w:val="21"/>
                <w:szCs w:val="21"/>
              </w:rPr>
            </w:pPr>
            <w:r>
              <w:rPr>
                <w:rFonts w:ascii="Times New Roman" w:hAnsi="Times New Roman"/>
                <w:sz w:val="21"/>
                <w:szCs w:val="21"/>
              </w:rPr>
              <w:t>100厚-Q1</w:t>
            </w:r>
          </w:p>
        </w:tc>
        <w:tc>
          <w:tcPr>
            <w:tcW w:w="795" w:type="pct"/>
            <w:shd w:val="clear" w:color="auto" w:fill="auto"/>
          </w:tcPr>
          <w:p>
            <w:pPr>
              <w:pStyle w:val="25"/>
              <w:rPr>
                <w:rFonts w:ascii="Times New Roman" w:hAnsi="Times New Roman"/>
                <w:sz w:val="21"/>
                <w:szCs w:val="21"/>
              </w:rPr>
            </w:pPr>
            <w:r>
              <w:rPr>
                <w:rFonts w:ascii="Times New Roman" w:hAnsi="Times New Roman"/>
                <w:sz w:val="21"/>
                <w:szCs w:val="21"/>
              </w:rPr>
              <w:t xml:space="preserve"> 1.316e-05</w:t>
            </w:r>
          </w:p>
        </w:tc>
        <w:tc>
          <w:tcPr>
            <w:tcW w:w="825" w:type="pct"/>
            <w:shd w:val="clear" w:color="auto" w:fill="auto"/>
          </w:tcPr>
          <w:p>
            <w:pPr>
              <w:pStyle w:val="25"/>
              <w:rPr>
                <w:rFonts w:ascii="Times New Roman" w:hAnsi="Times New Roman"/>
                <w:sz w:val="21"/>
                <w:szCs w:val="21"/>
              </w:rPr>
            </w:pPr>
            <w:r>
              <w:rPr>
                <w:rFonts w:ascii="Times New Roman" w:hAnsi="Times New Roman"/>
                <w:sz w:val="21"/>
                <w:szCs w:val="21"/>
              </w:rPr>
              <w:t>-0.003969</w:t>
            </w:r>
          </w:p>
        </w:tc>
        <w:tc>
          <w:tcPr>
            <w:tcW w:w="644" w:type="pct"/>
            <w:shd w:val="clear" w:color="auto" w:fill="auto"/>
          </w:tcPr>
          <w:p>
            <w:pPr>
              <w:pStyle w:val="25"/>
              <w:rPr>
                <w:rFonts w:ascii="Times New Roman" w:hAnsi="Times New Roman"/>
                <w:sz w:val="21"/>
                <w:szCs w:val="21"/>
              </w:rPr>
            </w:pPr>
            <w:r>
              <w:rPr>
                <w:rFonts w:ascii="Times New Roman" w:hAnsi="Times New Roman"/>
                <w:sz w:val="21"/>
                <w:szCs w:val="21"/>
              </w:rPr>
              <w:t>0.4561</w:t>
            </w:r>
          </w:p>
        </w:tc>
        <w:tc>
          <w:tcPr>
            <w:tcW w:w="499" w:type="pct"/>
            <w:shd w:val="clear" w:color="auto" w:fill="auto"/>
          </w:tcPr>
          <w:p>
            <w:pPr>
              <w:pStyle w:val="25"/>
              <w:rPr>
                <w:rFonts w:ascii="Times New Roman" w:hAnsi="Times New Roman"/>
                <w:sz w:val="21"/>
                <w:szCs w:val="21"/>
              </w:rPr>
            </w:pPr>
            <w:r>
              <w:rPr>
                <w:rFonts w:ascii="Times New Roman" w:hAnsi="Times New Roman"/>
                <w:sz w:val="21"/>
                <w:szCs w:val="21"/>
              </w:rPr>
              <w:t>1.789</w:t>
            </w:r>
          </w:p>
        </w:tc>
        <w:tc>
          <w:tcPr>
            <w:tcW w:w="713" w:type="pct"/>
            <w:shd w:val="clear" w:color="auto" w:fill="auto"/>
          </w:tcPr>
          <w:p>
            <w:pPr>
              <w:pStyle w:val="25"/>
              <w:rPr>
                <w:rFonts w:ascii="Times New Roman" w:hAnsi="Times New Roman"/>
                <w:sz w:val="21"/>
                <w:szCs w:val="21"/>
              </w:rPr>
            </w:pPr>
            <w:r>
              <w:rPr>
                <w:rFonts w:ascii="Times New Roman" w:hAnsi="Times New Roman"/>
                <w:sz w:val="21"/>
                <w:szCs w:val="21"/>
              </w:rPr>
              <w:t>2.47</w:t>
            </w:r>
          </w:p>
        </w:tc>
        <w:tc>
          <w:tcPr>
            <w:tcW w:w="721" w:type="pct"/>
            <w:shd w:val="clear" w:color="auto" w:fill="auto"/>
          </w:tcPr>
          <w:p>
            <w:pPr>
              <w:pStyle w:val="25"/>
              <w:rPr>
                <w:rFonts w:ascii="Times New Roman" w:hAnsi="Times New Roman"/>
                <w:sz w:val="21"/>
                <w:szCs w:val="21"/>
              </w:rPr>
            </w:pPr>
            <w:r>
              <w:rPr>
                <w:rFonts w:ascii="Times New Roman" w:hAnsi="Times New Roman"/>
                <w:sz w:val="21"/>
                <w:szCs w:val="21"/>
              </w:rPr>
              <w:t>0.9991</w:t>
            </w:r>
          </w:p>
        </w:tc>
      </w:tr>
      <w:tr>
        <w:tblPrEx>
          <w:tblCellMar>
            <w:top w:w="0" w:type="dxa"/>
            <w:left w:w="108" w:type="dxa"/>
            <w:bottom w:w="0" w:type="dxa"/>
            <w:right w:w="108" w:type="dxa"/>
          </w:tblCellMar>
        </w:tblPrEx>
        <w:trPr>
          <w:jc w:val="center"/>
        </w:trPr>
        <w:tc>
          <w:tcPr>
            <w:tcW w:w="799" w:type="pct"/>
            <w:shd w:val="clear" w:color="auto" w:fill="auto"/>
          </w:tcPr>
          <w:p>
            <w:pPr>
              <w:pStyle w:val="25"/>
              <w:jc w:val="center"/>
              <w:rPr>
                <w:rFonts w:ascii="Times New Roman" w:hAnsi="Times New Roman"/>
                <w:sz w:val="21"/>
                <w:szCs w:val="21"/>
              </w:rPr>
            </w:pPr>
            <w:r>
              <w:rPr>
                <w:rFonts w:ascii="Times New Roman" w:hAnsi="Times New Roman"/>
                <w:sz w:val="21"/>
                <w:szCs w:val="21"/>
              </w:rPr>
              <w:t>100厚-Q2</w:t>
            </w:r>
          </w:p>
        </w:tc>
        <w:tc>
          <w:tcPr>
            <w:tcW w:w="795" w:type="pct"/>
            <w:shd w:val="clear" w:color="auto" w:fill="auto"/>
          </w:tcPr>
          <w:p>
            <w:pPr>
              <w:pStyle w:val="25"/>
              <w:rPr>
                <w:rFonts w:ascii="Times New Roman" w:hAnsi="Times New Roman"/>
                <w:sz w:val="21"/>
                <w:szCs w:val="21"/>
              </w:rPr>
            </w:pPr>
            <w:r>
              <w:rPr>
                <w:rFonts w:ascii="Times New Roman" w:hAnsi="Times New Roman"/>
                <w:sz w:val="21"/>
                <w:szCs w:val="21"/>
              </w:rPr>
              <w:t xml:space="preserve"> 1.772e-06</w:t>
            </w:r>
          </w:p>
        </w:tc>
        <w:tc>
          <w:tcPr>
            <w:tcW w:w="825" w:type="pct"/>
            <w:shd w:val="clear" w:color="auto" w:fill="auto"/>
          </w:tcPr>
          <w:p>
            <w:pPr>
              <w:pStyle w:val="25"/>
              <w:rPr>
                <w:rFonts w:ascii="Times New Roman" w:hAnsi="Times New Roman"/>
                <w:sz w:val="21"/>
                <w:szCs w:val="21"/>
              </w:rPr>
            </w:pPr>
            <w:r>
              <w:rPr>
                <w:rFonts w:ascii="Times New Roman" w:hAnsi="Times New Roman"/>
                <w:sz w:val="21"/>
                <w:szCs w:val="21"/>
              </w:rPr>
              <w:t>-0.001099</w:t>
            </w:r>
          </w:p>
        </w:tc>
        <w:tc>
          <w:tcPr>
            <w:tcW w:w="644" w:type="pct"/>
            <w:shd w:val="clear" w:color="auto" w:fill="auto"/>
          </w:tcPr>
          <w:p>
            <w:pPr>
              <w:pStyle w:val="25"/>
              <w:rPr>
                <w:rFonts w:ascii="Times New Roman" w:hAnsi="Times New Roman"/>
                <w:sz w:val="21"/>
                <w:szCs w:val="21"/>
              </w:rPr>
            </w:pPr>
            <w:r>
              <w:rPr>
                <w:rFonts w:ascii="Times New Roman" w:hAnsi="Times New Roman"/>
                <w:sz w:val="21"/>
                <w:szCs w:val="21"/>
              </w:rPr>
              <w:t>0.1819</w:t>
            </w:r>
          </w:p>
        </w:tc>
        <w:tc>
          <w:tcPr>
            <w:tcW w:w="499" w:type="pct"/>
            <w:shd w:val="clear" w:color="auto" w:fill="auto"/>
          </w:tcPr>
          <w:p>
            <w:pPr>
              <w:pStyle w:val="25"/>
              <w:rPr>
                <w:rFonts w:ascii="Times New Roman" w:hAnsi="Times New Roman"/>
                <w:sz w:val="21"/>
                <w:szCs w:val="21"/>
              </w:rPr>
            </w:pPr>
            <w:r>
              <w:rPr>
                <w:rFonts w:ascii="Times New Roman" w:hAnsi="Times New Roman"/>
                <w:sz w:val="21"/>
                <w:szCs w:val="21"/>
              </w:rPr>
              <w:t>11.69</w:t>
            </w:r>
          </w:p>
        </w:tc>
        <w:tc>
          <w:tcPr>
            <w:tcW w:w="713" w:type="pct"/>
            <w:shd w:val="clear" w:color="auto" w:fill="auto"/>
          </w:tcPr>
          <w:p>
            <w:pPr>
              <w:pStyle w:val="25"/>
              <w:rPr>
                <w:rFonts w:ascii="Times New Roman" w:hAnsi="Times New Roman"/>
                <w:sz w:val="21"/>
                <w:szCs w:val="21"/>
              </w:rPr>
            </w:pPr>
            <w:r>
              <w:rPr>
                <w:rFonts w:ascii="Times New Roman" w:hAnsi="Times New Roman"/>
                <w:sz w:val="21"/>
                <w:szCs w:val="21"/>
              </w:rPr>
              <w:t>0.4323</w:t>
            </w:r>
          </w:p>
        </w:tc>
        <w:tc>
          <w:tcPr>
            <w:tcW w:w="721" w:type="pct"/>
            <w:shd w:val="clear" w:color="auto" w:fill="auto"/>
          </w:tcPr>
          <w:p>
            <w:pPr>
              <w:pStyle w:val="25"/>
              <w:rPr>
                <w:rFonts w:ascii="Times New Roman" w:hAnsi="Times New Roman"/>
                <w:sz w:val="21"/>
                <w:szCs w:val="21"/>
              </w:rPr>
            </w:pPr>
            <w:r>
              <w:rPr>
                <w:rFonts w:ascii="Times New Roman" w:hAnsi="Times New Roman"/>
                <w:sz w:val="21"/>
                <w:szCs w:val="21"/>
              </w:rPr>
              <w:t>0.9988</w:t>
            </w:r>
          </w:p>
        </w:tc>
      </w:tr>
      <w:tr>
        <w:tblPrEx>
          <w:tblCellMar>
            <w:top w:w="0" w:type="dxa"/>
            <w:left w:w="108" w:type="dxa"/>
            <w:bottom w:w="0" w:type="dxa"/>
            <w:right w:w="108" w:type="dxa"/>
          </w:tblCellMar>
        </w:tblPrEx>
        <w:trPr>
          <w:jc w:val="center"/>
        </w:trPr>
        <w:tc>
          <w:tcPr>
            <w:tcW w:w="799" w:type="pct"/>
            <w:shd w:val="clear" w:color="auto" w:fill="auto"/>
          </w:tcPr>
          <w:p>
            <w:pPr>
              <w:pStyle w:val="25"/>
              <w:jc w:val="center"/>
              <w:rPr>
                <w:rFonts w:ascii="Times New Roman" w:hAnsi="Times New Roman"/>
                <w:sz w:val="21"/>
                <w:szCs w:val="21"/>
              </w:rPr>
            </w:pPr>
            <w:r>
              <w:rPr>
                <w:rFonts w:ascii="Times New Roman" w:hAnsi="Times New Roman"/>
                <w:sz w:val="21"/>
                <w:szCs w:val="21"/>
              </w:rPr>
              <w:t>100厚-Q3</w:t>
            </w:r>
          </w:p>
        </w:tc>
        <w:tc>
          <w:tcPr>
            <w:tcW w:w="795" w:type="pct"/>
            <w:shd w:val="clear" w:color="auto" w:fill="auto"/>
          </w:tcPr>
          <w:p>
            <w:pPr>
              <w:pStyle w:val="25"/>
              <w:rPr>
                <w:rFonts w:ascii="Times New Roman" w:hAnsi="Times New Roman"/>
                <w:sz w:val="21"/>
                <w:szCs w:val="21"/>
              </w:rPr>
            </w:pPr>
            <w:r>
              <w:rPr>
                <w:rFonts w:ascii="Times New Roman" w:hAnsi="Times New Roman"/>
                <w:sz w:val="21"/>
                <w:szCs w:val="21"/>
              </w:rPr>
              <w:t xml:space="preserve"> 3.749e-06</w:t>
            </w:r>
          </w:p>
        </w:tc>
        <w:tc>
          <w:tcPr>
            <w:tcW w:w="825" w:type="pct"/>
            <w:shd w:val="clear" w:color="auto" w:fill="auto"/>
          </w:tcPr>
          <w:p>
            <w:pPr>
              <w:pStyle w:val="25"/>
              <w:rPr>
                <w:rFonts w:ascii="Times New Roman" w:hAnsi="Times New Roman"/>
                <w:sz w:val="21"/>
                <w:szCs w:val="21"/>
              </w:rPr>
            </w:pPr>
            <w:r>
              <w:rPr>
                <w:rFonts w:ascii="Times New Roman" w:hAnsi="Times New Roman"/>
                <w:sz w:val="21"/>
                <w:szCs w:val="21"/>
              </w:rPr>
              <w:t>-0.001596</w:t>
            </w:r>
          </w:p>
        </w:tc>
        <w:tc>
          <w:tcPr>
            <w:tcW w:w="644" w:type="pct"/>
            <w:shd w:val="clear" w:color="auto" w:fill="auto"/>
          </w:tcPr>
          <w:p>
            <w:pPr>
              <w:pStyle w:val="25"/>
              <w:rPr>
                <w:rFonts w:ascii="Times New Roman" w:hAnsi="Times New Roman"/>
                <w:sz w:val="21"/>
                <w:szCs w:val="21"/>
              </w:rPr>
            </w:pPr>
            <w:r>
              <w:rPr>
                <w:rFonts w:ascii="Times New Roman" w:hAnsi="Times New Roman"/>
                <w:sz w:val="21"/>
                <w:szCs w:val="21"/>
              </w:rPr>
              <w:t>0.2067</w:t>
            </w:r>
          </w:p>
        </w:tc>
        <w:tc>
          <w:tcPr>
            <w:tcW w:w="499" w:type="pct"/>
            <w:shd w:val="clear" w:color="auto" w:fill="auto"/>
          </w:tcPr>
          <w:p>
            <w:pPr>
              <w:pStyle w:val="25"/>
              <w:rPr>
                <w:rFonts w:ascii="Times New Roman" w:hAnsi="Times New Roman"/>
                <w:sz w:val="21"/>
                <w:szCs w:val="21"/>
              </w:rPr>
            </w:pPr>
            <w:r>
              <w:rPr>
                <w:rFonts w:ascii="Times New Roman" w:hAnsi="Times New Roman"/>
                <w:sz w:val="21"/>
                <w:szCs w:val="21"/>
              </w:rPr>
              <w:t>12.02</w:t>
            </w:r>
          </w:p>
        </w:tc>
        <w:tc>
          <w:tcPr>
            <w:tcW w:w="713" w:type="pct"/>
            <w:shd w:val="clear" w:color="auto" w:fill="auto"/>
          </w:tcPr>
          <w:p>
            <w:pPr>
              <w:pStyle w:val="25"/>
              <w:rPr>
                <w:rFonts w:ascii="Times New Roman" w:hAnsi="Times New Roman"/>
                <w:sz w:val="21"/>
                <w:szCs w:val="21"/>
              </w:rPr>
            </w:pPr>
            <w:r>
              <w:rPr>
                <w:rFonts w:ascii="Times New Roman" w:hAnsi="Times New Roman"/>
                <w:sz w:val="21"/>
                <w:szCs w:val="21"/>
              </w:rPr>
              <w:t>0.6833</w:t>
            </w:r>
          </w:p>
        </w:tc>
        <w:tc>
          <w:tcPr>
            <w:tcW w:w="721" w:type="pct"/>
            <w:shd w:val="clear" w:color="auto" w:fill="auto"/>
          </w:tcPr>
          <w:p>
            <w:pPr>
              <w:pStyle w:val="25"/>
              <w:rPr>
                <w:rFonts w:ascii="Times New Roman" w:hAnsi="Times New Roman"/>
                <w:sz w:val="21"/>
                <w:szCs w:val="21"/>
              </w:rPr>
            </w:pPr>
            <w:r>
              <w:rPr>
                <w:rFonts w:ascii="Times New Roman" w:hAnsi="Times New Roman"/>
                <w:sz w:val="21"/>
                <w:szCs w:val="21"/>
              </w:rPr>
              <w:t>0.9989</w:t>
            </w:r>
          </w:p>
        </w:tc>
      </w:tr>
      <w:tr>
        <w:tblPrEx>
          <w:tblCellMar>
            <w:top w:w="0" w:type="dxa"/>
            <w:left w:w="108" w:type="dxa"/>
            <w:bottom w:w="0" w:type="dxa"/>
            <w:right w:w="108" w:type="dxa"/>
          </w:tblCellMar>
        </w:tblPrEx>
        <w:trPr>
          <w:jc w:val="center"/>
        </w:trPr>
        <w:tc>
          <w:tcPr>
            <w:tcW w:w="799" w:type="pct"/>
            <w:shd w:val="clear" w:color="auto" w:fill="auto"/>
          </w:tcPr>
          <w:p>
            <w:pPr>
              <w:pStyle w:val="25"/>
              <w:jc w:val="center"/>
              <w:rPr>
                <w:rFonts w:ascii="Times New Roman" w:hAnsi="Times New Roman"/>
                <w:sz w:val="21"/>
                <w:szCs w:val="21"/>
              </w:rPr>
            </w:pPr>
            <w:r>
              <w:rPr>
                <w:rFonts w:ascii="Times New Roman" w:hAnsi="Times New Roman"/>
                <w:sz w:val="21"/>
                <w:szCs w:val="21"/>
              </w:rPr>
              <w:t>100厚-Q4</w:t>
            </w:r>
          </w:p>
        </w:tc>
        <w:tc>
          <w:tcPr>
            <w:tcW w:w="795" w:type="pct"/>
            <w:shd w:val="clear" w:color="auto" w:fill="auto"/>
          </w:tcPr>
          <w:p>
            <w:pPr>
              <w:pStyle w:val="25"/>
              <w:rPr>
                <w:rFonts w:ascii="Times New Roman" w:hAnsi="Times New Roman"/>
                <w:sz w:val="21"/>
                <w:szCs w:val="21"/>
              </w:rPr>
            </w:pPr>
            <w:r>
              <w:rPr>
                <w:rFonts w:ascii="Times New Roman" w:hAnsi="Times New Roman"/>
                <w:sz w:val="21"/>
                <w:szCs w:val="21"/>
              </w:rPr>
              <w:t>-4.801e-07</w:t>
            </w:r>
          </w:p>
        </w:tc>
        <w:tc>
          <w:tcPr>
            <w:tcW w:w="825" w:type="pct"/>
            <w:shd w:val="clear" w:color="auto" w:fill="auto"/>
          </w:tcPr>
          <w:p>
            <w:pPr>
              <w:pStyle w:val="25"/>
              <w:rPr>
                <w:rFonts w:ascii="Times New Roman" w:hAnsi="Times New Roman"/>
                <w:sz w:val="21"/>
                <w:szCs w:val="21"/>
              </w:rPr>
            </w:pPr>
            <w:r>
              <w:rPr>
                <w:rFonts w:ascii="Times New Roman" w:hAnsi="Times New Roman"/>
                <w:sz w:val="21"/>
                <w:szCs w:val="21"/>
              </w:rPr>
              <w:t>-0.0005001</w:t>
            </w:r>
          </w:p>
        </w:tc>
        <w:tc>
          <w:tcPr>
            <w:tcW w:w="644" w:type="pct"/>
            <w:shd w:val="clear" w:color="auto" w:fill="auto"/>
          </w:tcPr>
          <w:p>
            <w:pPr>
              <w:pStyle w:val="25"/>
              <w:rPr>
                <w:rFonts w:ascii="Times New Roman" w:hAnsi="Times New Roman"/>
                <w:sz w:val="21"/>
                <w:szCs w:val="21"/>
              </w:rPr>
            </w:pPr>
            <w:r>
              <w:rPr>
                <w:rFonts w:ascii="Times New Roman" w:hAnsi="Times New Roman"/>
                <w:sz w:val="21"/>
                <w:szCs w:val="21"/>
              </w:rPr>
              <w:t>0.1003</w:t>
            </w:r>
          </w:p>
        </w:tc>
        <w:tc>
          <w:tcPr>
            <w:tcW w:w="499" w:type="pct"/>
            <w:shd w:val="clear" w:color="auto" w:fill="auto"/>
          </w:tcPr>
          <w:p>
            <w:pPr>
              <w:pStyle w:val="25"/>
              <w:rPr>
                <w:rFonts w:ascii="Times New Roman" w:hAnsi="Times New Roman"/>
                <w:sz w:val="21"/>
                <w:szCs w:val="21"/>
              </w:rPr>
            </w:pPr>
            <w:r>
              <w:rPr>
                <w:rFonts w:ascii="Times New Roman" w:hAnsi="Times New Roman"/>
                <w:sz w:val="21"/>
                <w:szCs w:val="21"/>
              </w:rPr>
              <w:t>15.96</w:t>
            </w:r>
          </w:p>
        </w:tc>
        <w:tc>
          <w:tcPr>
            <w:tcW w:w="713" w:type="pct"/>
            <w:shd w:val="clear" w:color="auto" w:fill="auto"/>
          </w:tcPr>
          <w:p>
            <w:pPr>
              <w:pStyle w:val="25"/>
              <w:rPr>
                <w:rFonts w:ascii="Times New Roman" w:hAnsi="Times New Roman"/>
                <w:sz w:val="21"/>
                <w:szCs w:val="21"/>
              </w:rPr>
            </w:pPr>
            <w:r>
              <w:rPr>
                <w:rFonts w:ascii="Times New Roman" w:hAnsi="Times New Roman"/>
                <w:sz w:val="21"/>
                <w:szCs w:val="21"/>
              </w:rPr>
              <w:t>0.1836</w:t>
            </w:r>
          </w:p>
        </w:tc>
        <w:tc>
          <w:tcPr>
            <w:tcW w:w="721" w:type="pct"/>
            <w:shd w:val="clear" w:color="auto" w:fill="auto"/>
          </w:tcPr>
          <w:p>
            <w:pPr>
              <w:pStyle w:val="25"/>
              <w:rPr>
                <w:rFonts w:ascii="Times New Roman" w:hAnsi="Times New Roman"/>
                <w:sz w:val="21"/>
                <w:szCs w:val="21"/>
              </w:rPr>
            </w:pPr>
            <w:r>
              <w:rPr>
                <w:rFonts w:ascii="Times New Roman" w:hAnsi="Times New Roman"/>
                <w:sz w:val="21"/>
                <w:szCs w:val="21"/>
              </w:rPr>
              <w:t>0.9992</w:t>
            </w:r>
          </w:p>
        </w:tc>
      </w:tr>
      <w:tr>
        <w:tblPrEx>
          <w:tblCellMar>
            <w:top w:w="0" w:type="dxa"/>
            <w:left w:w="108" w:type="dxa"/>
            <w:bottom w:w="0" w:type="dxa"/>
            <w:right w:w="108" w:type="dxa"/>
          </w:tblCellMar>
        </w:tblPrEx>
        <w:trPr>
          <w:jc w:val="center"/>
        </w:trPr>
        <w:tc>
          <w:tcPr>
            <w:tcW w:w="799" w:type="pct"/>
            <w:tcBorders>
              <w:bottom w:val="single" w:color="auto" w:sz="18" w:space="0"/>
            </w:tcBorders>
            <w:shd w:val="clear" w:color="auto" w:fill="auto"/>
          </w:tcPr>
          <w:p>
            <w:pPr>
              <w:pStyle w:val="25"/>
              <w:jc w:val="center"/>
              <w:rPr>
                <w:rFonts w:ascii="Times New Roman" w:hAnsi="Times New Roman"/>
                <w:sz w:val="21"/>
                <w:szCs w:val="21"/>
              </w:rPr>
            </w:pPr>
            <w:r>
              <w:rPr>
                <w:rFonts w:ascii="Times New Roman" w:hAnsi="Times New Roman"/>
                <w:sz w:val="21"/>
                <w:szCs w:val="21"/>
              </w:rPr>
              <w:t>100厚-Q5</w:t>
            </w:r>
          </w:p>
        </w:tc>
        <w:tc>
          <w:tcPr>
            <w:tcW w:w="795" w:type="pct"/>
            <w:tcBorders>
              <w:bottom w:val="single" w:color="auto" w:sz="18" w:space="0"/>
            </w:tcBorders>
            <w:shd w:val="clear" w:color="auto" w:fill="auto"/>
          </w:tcPr>
          <w:p>
            <w:pPr>
              <w:pStyle w:val="25"/>
              <w:rPr>
                <w:rFonts w:ascii="Times New Roman" w:hAnsi="Times New Roman"/>
                <w:sz w:val="21"/>
                <w:szCs w:val="21"/>
              </w:rPr>
            </w:pPr>
            <w:r>
              <w:rPr>
                <w:rFonts w:ascii="Times New Roman" w:hAnsi="Times New Roman"/>
                <w:sz w:val="21"/>
                <w:szCs w:val="21"/>
              </w:rPr>
              <w:t xml:space="preserve"> 2.221e-07</w:t>
            </w:r>
          </w:p>
        </w:tc>
        <w:tc>
          <w:tcPr>
            <w:tcW w:w="825" w:type="pct"/>
            <w:tcBorders>
              <w:bottom w:val="single" w:color="auto" w:sz="18" w:space="0"/>
            </w:tcBorders>
            <w:shd w:val="clear" w:color="auto" w:fill="auto"/>
          </w:tcPr>
          <w:p>
            <w:pPr>
              <w:pStyle w:val="25"/>
              <w:rPr>
                <w:rFonts w:ascii="Times New Roman" w:hAnsi="Times New Roman"/>
                <w:sz w:val="21"/>
                <w:szCs w:val="21"/>
              </w:rPr>
            </w:pPr>
            <w:r>
              <w:rPr>
                <w:rFonts w:ascii="Times New Roman" w:hAnsi="Times New Roman"/>
                <w:sz w:val="21"/>
                <w:szCs w:val="21"/>
              </w:rPr>
              <w:t>-0.0004492</w:t>
            </w:r>
          </w:p>
        </w:tc>
        <w:tc>
          <w:tcPr>
            <w:tcW w:w="644" w:type="pct"/>
            <w:tcBorders>
              <w:bottom w:val="single" w:color="auto" w:sz="18" w:space="0"/>
            </w:tcBorders>
            <w:shd w:val="clear" w:color="auto" w:fill="auto"/>
          </w:tcPr>
          <w:p>
            <w:pPr>
              <w:pStyle w:val="25"/>
              <w:rPr>
                <w:rFonts w:ascii="Times New Roman" w:hAnsi="Times New Roman"/>
                <w:sz w:val="21"/>
                <w:szCs w:val="21"/>
              </w:rPr>
            </w:pPr>
            <w:r>
              <w:rPr>
                <w:rFonts w:ascii="Times New Roman" w:hAnsi="Times New Roman"/>
                <w:sz w:val="21"/>
                <w:szCs w:val="21"/>
              </w:rPr>
              <w:t>0.7763</w:t>
            </w:r>
          </w:p>
        </w:tc>
        <w:tc>
          <w:tcPr>
            <w:tcW w:w="499" w:type="pct"/>
            <w:tcBorders>
              <w:bottom w:val="single" w:color="auto" w:sz="18" w:space="0"/>
            </w:tcBorders>
            <w:shd w:val="clear" w:color="auto" w:fill="auto"/>
          </w:tcPr>
          <w:p>
            <w:pPr>
              <w:pStyle w:val="25"/>
              <w:rPr>
                <w:rFonts w:ascii="Times New Roman" w:hAnsi="Times New Roman"/>
                <w:sz w:val="21"/>
                <w:szCs w:val="21"/>
              </w:rPr>
            </w:pPr>
            <w:r>
              <w:rPr>
                <w:rFonts w:ascii="Times New Roman" w:hAnsi="Times New Roman"/>
                <w:sz w:val="21"/>
                <w:szCs w:val="21"/>
              </w:rPr>
              <w:t>17</w:t>
            </w:r>
          </w:p>
        </w:tc>
        <w:tc>
          <w:tcPr>
            <w:tcW w:w="713" w:type="pct"/>
            <w:tcBorders>
              <w:bottom w:val="single" w:color="auto" w:sz="18" w:space="0"/>
            </w:tcBorders>
            <w:shd w:val="clear" w:color="auto" w:fill="auto"/>
          </w:tcPr>
          <w:p>
            <w:pPr>
              <w:pStyle w:val="25"/>
              <w:rPr>
                <w:rFonts w:ascii="Times New Roman" w:hAnsi="Times New Roman"/>
                <w:sz w:val="21"/>
                <w:szCs w:val="21"/>
              </w:rPr>
            </w:pPr>
            <w:r>
              <w:rPr>
                <w:rFonts w:ascii="Times New Roman" w:hAnsi="Times New Roman"/>
                <w:sz w:val="21"/>
                <w:szCs w:val="21"/>
              </w:rPr>
              <w:t>0.06027</w:t>
            </w:r>
          </w:p>
        </w:tc>
        <w:tc>
          <w:tcPr>
            <w:tcW w:w="721" w:type="pct"/>
            <w:tcBorders>
              <w:bottom w:val="single" w:color="auto" w:sz="18" w:space="0"/>
            </w:tcBorders>
            <w:shd w:val="clear" w:color="auto" w:fill="auto"/>
          </w:tcPr>
          <w:p>
            <w:pPr>
              <w:pStyle w:val="25"/>
              <w:rPr>
                <w:rFonts w:ascii="Times New Roman" w:hAnsi="Times New Roman"/>
                <w:sz w:val="21"/>
                <w:szCs w:val="21"/>
              </w:rPr>
            </w:pPr>
            <w:r>
              <w:rPr>
                <w:rFonts w:ascii="Times New Roman" w:hAnsi="Times New Roman"/>
                <w:sz w:val="21"/>
                <w:szCs w:val="21"/>
              </w:rPr>
              <w:t>0.9992</w:t>
            </w:r>
          </w:p>
        </w:tc>
      </w:tr>
    </w:tbl>
    <w:p>
      <w:pPr>
        <w:pStyle w:val="29"/>
        <w:spacing w:after="0" w:line="360" w:lineRule="auto"/>
        <w:jc w:val="center"/>
        <w:rPr>
          <w:rFonts w:ascii="Times New Roman" w:hAnsi="Times New Roman"/>
          <w:kern w:val="2"/>
          <w:sz w:val="21"/>
          <w:szCs w:val="22"/>
        </w:rPr>
      </w:pPr>
    </w:p>
    <w:p>
      <w:pPr>
        <w:pStyle w:val="29"/>
        <w:spacing w:after="0" w:line="360" w:lineRule="auto"/>
        <w:jc w:val="center"/>
        <w:rPr>
          <w:rFonts w:ascii="Times New Roman" w:hAnsi="Times New Roman"/>
          <w:kern w:val="2"/>
          <w:sz w:val="21"/>
          <w:szCs w:val="22"/>
        </w:rPr>
      </w:pPr>
    </w:p>
    <w:p>
      <w:pPr>
        <w:pStyle w:val="29"/>
        <w:spacing w:after="0" w:line="360" w:lineRule="auto"/>
        <w:jc w:val="center"/>
        <w:rPr>
          <w:rFonts w:ascii="Times New Roman" w:hAnsi="Times New Roman"/>
          <w:kern w:val="2"/>
          <w:sz w:val="21"/>
          <w:szCs w:val="22"/>
        </w:rPr>
      </w:pPr>
    </w:p>
    <w:p>
      <w:pPr>
        <w:pStyle w:val="29"/>
        <w:spacing w:after="0" w:line="360" w:lineRule="auto"/>
        <w:jc w:val="center"/>
        <w:rPr>
          <w:rStyle w:val="15"/>
          <w:rFonts w:ascii="Times New Roman" w:hAnsi="Times New Roman"/>
          <w:kern w:val="2"/>
          <w:sz w:val="21"/>
          <w:szCs w:val="22"/>
        </w:rPr>
      </w:pPr>
      <w:r>
        <w:rPr>
          <w:rFonts w:hint="eastAsia" w:ascii="Times New Roman" w:hAnsi="Times New Roman"/>
          <w:color w:val="auto"/>
          <w:kern w:val="2"/>
          <w:sz w:val="21"/>
          <w:szCs w:val="22"/>
        </w:rPr>
        <w:t>表</w:t>
      </w:r>
      <w:r>
        <w:rPr>
          <w:rFonts w:ascii="Times New Roman" w:hAnsi="Times New Roman"/>
          <w:kern w:val="2"/>
          <w:sz w:val="21"/>
          <w:szCs w:val="22"/>
        </w:rPr>
        <w:t>2   380 MPa</w:t>
      </w:r>
      <w:r>
        <w:rPr>
          <w:rFonts w:hint="eastAsia" w:ascii="Times New Roman" w:hAnsi="Times New Roman"/>
          <w:kern w:val="2"/>
          <w:sz w:val="21"/>
          <w:szCs w:val="22"/>
        </w:rPr>
        <w:t>压力下各切割前沿三次多项式拟合结果</w:t>
      </w:r>
    </w:p>
    <w:tbl>
      <w:tblPr>
        <w:tblStyle w:val="13"/>
        <w:tblW w:w="4675" w:type="pct"/>
        <w:jc w:val="center"/>
        <w:tblLayout w:type="autofit"/>
        <w:tblCellMar>
          <w:top w:w="0" w:type="dxa"/>
          <w:left w:w="108" w:type="dxa"/>
          <w:bottom w:w="0" w:type="dxa"/>
          <w:right w:w="108" w:type="dxa"/>
        </w:tblCellMar>
      </w:tblPr>
      <w:tblGrid>
        <w:gridCol w:w="1286"/>
        <w:gridCol w:w="1298"/>
        <w:gridCol w:w="1298"/>
        <w:gridCol w:w="1031"/>
        <w:gridCol w:w="790"/>
        <w:gridCol w:w="1152"/>
        <w:gridCol w:w="1119"/>
      </w:tblGrid>
      <w:tr>
        <w:tblPrEx>
          <w:tblCellMar>
            <w:top w:w="0" w:type="dxa"/>
            <w:left w:w="108" w:type="dxa"/>
            <w:bottom w:w="0" w:type="dxa"/>
            <w:right w:w="108" w:type="dxa"/>
          </w:tblCellMar>
        </w:tblPrEx>
        <w:trPr>
          <w:jc w:val="center"/>
        </w:trPr>
        <w:tc>
          <w:tcPr>
            <w:tcW w:w="0" w:type="auto"/>
            <w:tcBorders>
              <w:top w:val="single" w:color="auto" w:sz="18" w:space="0"/>
              <w:bottom w:val="single" w:color="auto" w:sz="8" w:space="0"/>
            </w:tcBorders>
            <w:shd w:val="clear" w:color="auto" w:fill="auto"/>
            <w:vAlign w:val="bottom"/>
          </w:tcPr>
          <w:p>
            <w:pPr>
              <w:pStyle w:val="25"/>
              <w:jc w:val="center"/>
              <w:rPr>
                <w:rFonts w:ascii="Times New Roman" w:hAnsi="Times New Roman"/>
                <w:sz w:val="21"/>
                <w:szCs w:val="21"/>
                <w:lang w:eastAsia="zh-CN"/>
              </w:rPr>
            </w:pPr>
          </w:p>
        </w:tc>
        <w:tc>
          <w:tcPr>
            <w:tcW w:w="0" w:type="auto"/>
            <w:tcBorders>
              <w:top w:val="single" w:color="auto" w:sz="18" w:space="0"/>
              <w:bottom w:val="single" w:color="auto" w:sz="8" w:space="0"/>
            </w:tcBorders>
            <w:shd w:val="clear" w:color="auto" w:fill="auto"/>
            <w:vAlign w:val="bottom"/>
          </w:tcPr>
          <w:p>
            <w:pPr>
              <w:pStyle w:val="25"/>
              <w:jc w:val="center"/>
              <w:rPr>
                <w:rFonts w:ascii="Times New Roman" w:hAnsi="Times New Roman"/>
                <w:sz w:val="21"/>
                <w:szCs w:val="21"/>
              </w:rPr>
            </w:pPr>
            <w:r>
              <w:rPr>
                <w:rFonts w:ascii="Times New Roman" w:hAnsi="Times New Roman"/>
                <w:i/>
                <w:sz w:val="21"/>
                <w:szCs w:val="21"/>
              </w:rPr>
              <w:t>p</w:t>
            </w:r>
            <w:r>
              <w:rPr>
                <w:rFonts w:ascii="Times New Roman" w:hAnsi="Times New Roman"/>
                <w:i/>
                <w:sz w:val="21"/>
                <w:szCs w:val="21"/>
                <w:vertAlign w:val="subscript"/>
              </w:rPr>
              <w:t>1</w:t>
            </w:r>
          </w:p>
        </w:tc>
        <w:tc>
          <w:tcPr>
            <w:tcW w:w="0" w:type="auto"/>
            <w:tcBorders>
              <w:top w:val="single" w:color="auto" w:sz="18" w:space="0"/>
              <w:bottom w:val="single" w:color="auto" w:sz="8" w:space="0"/>
            </w:tcBorders>
            <w:shd w:val="clear" w:color="auto" w:fill="auto"/>
            <w:vAlign w:val="bottom"/>
          </w:tcPr>
          <w:p>
            <w:pPr>
              <w:pStyle w:val="25"/>
              <w:jc w:val="center"/>
              <w:rPr>
                <w:rFonts w:ascii="Times New Roman" w:hAnsi="Times New Roman"/>
                <w:sz w:val="21"/>
                <w:szCs w:val="21"/>
              </w:rPr>
            </w:pPr>
            <w:r>
              <w:rPr>
                <w:rFonts w:ascii="Times New Roman" w:hAnsi="Times New Roman"/>
                <w:i/>
                <w:sz w:val="21"/>
                <w:szCs w:val="21"/>
              </w:rPr>
              <w:t>p</w:t>
            </w:r>
            <w:r>
              <w:rPr>
                <w:rFonts w:ascii="Times New Roman" w:hAnsi="Times New Roman"/>
                <w:i/>
                <w:sz w:val="21"/>
                <w:szCs w:val="21"/>
                <w:vertAlign w:val="subscript"/>
              </w:rPr>
              <w:t>2</w:t>
            </w:r>
          </w:p>
        </w:tc>
        <w:tc>
          <w:tcPr>
            <w:tcW w:w="0" w:type="auto"/>
            <w:tcBorders>
              <w:top w:val="single" w:color="auto" w:sz="18" w:space="0"/>
              <w:bottom w:val="single" w:color="auto" w:sz="8" w:space="0"/>
            </w:tcBorders>
            <w:shd w:val="clear" w:color="auto" w:fill="auto"/>
            <w:vAlign w:val="bottom"/>
          </w:tcPr>
          <w:p>
            <w:pPr>
              <w:pStyle w:val="25"/>
              <w:jc w:val="center"/>
              <w:rPr>
                <w:rFonts w:ascii="Times New Roman" w:hAnsi="Times New Roman"/>
                <w:sz w:val="21"/>
                <w:szCs w:val="21"/>
              </w:rPr>
            </w:pPr>
            <w:r>
              <w:rPr>
                <w:rFonts w:ascii="Times New Roman" w:hAnsi="Times New Roman"/>
                <w:i/>
                <w:sz w:val="21"/>
                <w:szCs w:val="21"/>
              </w:rPr>
              <w:t>p</w:t>
            </w:r>
            <w:r>
              <w:rPr>
                <w:rFonts w:ascii="Times New Roman" w:hAnsi="Times New Roman"/>
                <w:i/>
                <w:sz w:val="21"/>
                <w:szCs w:val="21"/>
                <w:vertAlign w:val="subscript"/>
              </w:rPr>
              <w:t>3</w:t>
            </w:r>
          </w:p>
        </w:tc>
        <w:tc>
          <w:tcPr>
            <w:tcW w:w="0" w:type="auto"/>
            <w:tcBorders>
              <w:top w:val="single" w:color="auto" w:sz="18" w:space="0"/>
              <w:bottom w:val="single" w:color="auto" w:sz="8" w:space="0"/>
            </w:tcBorders>
            <w:shd w:val="clear" w:color="auto" w:fill="auto"/>
            <w:vAlign w:val="bottom"/>
          </w:tcPr>
          <w:p>
            <w:pPr>
              <w:pStyle w:val="25"/>
              <w:jc w:val="center"/>
              <w:rPr>
                <w:rFonts w:ascii="Times New Roman" w:hAnsi="Times New Roman"/>
                <w:i/>
                <w:sz w:val="21"/>
                <w:szCs w:val="21"/>
              </w:rPr>
            </w:pPr>
            <w:r>
              <w:rPr>
                <w:rFonts w:ascii="Times New Roman" w:hAnsi="Times New Roman"/>
                <w:i/>
                <w:sz w:val="21"/>
                <w:szCs w:val="21"/>
              </w:rPr>
              <w:t>p</w:t>
            </w:r>
            <w:r>
              <w:rPr>
                <w:rFonts w:ascii="Times New Roman" w:hAnsi="Times New Roman"/>
                <w:i/>
                <w:sz w:val="21"/>
                <w:szCs w:val="21"/>
                <w:vertAlign w:val="subscript"/>
              </w:rPr>
              <w:t>4</w:t>
            </w:r>
          </w:p>
        </w:tc>
        <w:tc>
          <w:tcPr>
            <w:tcW w:w="0" w:type="auto"/>
            <w:tcBorders>
              <w:top w:val="single" w:color="auto" w:sz="18" w:space="0"/>
              <w:bottom w:val="single" w:color="auto" w:sz="8" w:space="0"/>
            </w:tcBorders>
            <w:shd w:val="clear" w:color="auto" w:fill="auto"/>
            <w:vAlign w:val="bottom"/>
          </w:tcPr>
          <w:p>
            <w:pPr>
              <w:pStyle w:val="25"/>
              <w:jc w:val="center"/>
              <w:rPr>
                <w:rFonts w:ascii="Times New Roman" w:hAnsi="Times New Roman"/>
                <w:sz w:val="21"/>
                <w:szCs w:val="21"/>
              </w:rPr>
            </w:pPr>
            <w:r>
              <w:rPr>
                <w:rFonts w:ascii="Times New Roman" w:hAnsi="Times New Roman"/>
                <w:sz w:val="21"/>
                <w:szCs w:val="21"/>
              </w:rPr>
              <w:t>SSE</w:t>
            </w:r>
          </w:p>
        </w:tc>
        <w:tc>
          <w:tcPr>
            <w:tcW w:w="0" w:type="auto"/>
            <w:tcBorders>
              <w:top w:val="single" w:color="auto" w:sz="18" w:space="0"/>
              <w:bottom w:val="single" w:color="auto" w:sz="8" w:space="0"/>
            </w:tcBorders>
            <w:shd w:val="clear" w:color="auto" w:fill="auto"/>
            <w:vAlign w:val="bottom"/>
          </w:tcPr>
          <w:p>
            <w:pPr>
              <w:pStyle w:val="25"/>
              <w:jc w:val="center"/>
              <w:rPr>
                <w:rFonts w:ascii="Times New Roman" w:hAnsi="Times New Roman"/>
                <w:sz w:val="21"/>
                <w:szCs w:val="21"/>
              </w:rPr>
            </w:pPr>
            <w:r>
              <w:rPr>
                <w:rFonts w:ascii="Times New Roman" w:hAnsi="Times New Roman"/>
                <w:sz w:val="21"/>
                <w:szCs w:val="21"/>
              </w:rPr>
              <w:t>R-square</w:t>
            </w:r>
          </w:p>
        </w:tc>
      </w:tr>
      <w:tr>
        <w:tblPrEx>
          <w:tblCellMar>
            <w:top w:w="0" w:type="dxa"/>
            <w:left w:w="108" w:type="dxa"/>
            <w:bottom w:w="0" w:type="dxa"/>
            <w:right w:w="108" w:type="dxa"/>
          </w:tblCellMar>
        </w:tblPrEx>
        <w:trPr>
          <w:jc w:val="center"/>
        </w:trPr>
        <w:tc>
          <w:tcPr>
            <w:tcW w:w="0" w:type="auto"/>
            <w:tcBorders>
              <w:top w:val="single" w:color="auto" w:sz="8" w:space="0"/>
            </w:tcBorders>
            <w:shd w:val="clear" w:color="auto" w:fill="auto"/>
          </w:tcPr>
          <w:p>
            <w:pPr>
              <w:pStyle w:val="25"/>
              <w:jc w:val="center"/>
              <w:rPr>
                <w:rFonts w:ascii="Times New Roman" w:hAnsi="Times New Roman"/>
                <w:sz w:val="21"/>
                <w:szCs w:val="21"/>
              </w:rPr>
            </w:pPr>
            <w:r>
              <w:rPr>
                <w:rFonts w:ascii="Times New Roman" w:hAnsi="Times New Roman"/>
                <w:sz w:val="21"/>
                <w:szCs w:val="21"/>
              </w:rPr>
              <w:t>20 厚-Q1</w:t>
            </w:r>
          </w:p>
        </w:tc>
        <w:tc>
          <w:tcPr>
            <w:tcW w:w="0" w:type="auto"/>
            <w:tcBorders>
              <w:top w:val="single" w:color="auto" w:sz="8" w:space="0"/>
            </w:tcBorders>
            <w:shd w:val="clear" w:color="auto" w:fill="auto"/>
          </w:tcPr>
          <w:p>
            <w:pPr>
              <w:pStyle w:val="25"/>
              <w:rPr>
                <w:rFonts w:ascii="Times New Roman" w:hAnsi="Times New Roman"/>
                <w:sz w:val="21"/>
                <w:szCs w:val="21"/>
              </w:rPr>
            </w:pPr>
            <w:r>
              <w:rPr>
                <w:rFonts w:hint="eastAsia" w:ascii="Times New Roman" w:hAnsi="Times New Roman"/>
                <w:sz w:val="21"/>
                <w:szCs w:val="21"/>
              </w:rPr>
              <w:t>2.426e-04</w:t>
            </w:r>
          </w:p>
        </w:tc>
        <w:tc>
          <w:tcPr>
            <w:tcW w:w="0" w:type="auto"/>
            <w:tcBorders>
              <w:top w:val="single" w:color="auto" w:sz="8" w:space="0"/>
            </w:tcBorders>
            <w:shd w:val="clear" w:color="auto" w:fill="auto"/>
          </w:tcPr>
          <w:p>
            <w:pPr>
              <w:pStyle w:val="25"/>
              <w:rPr>
                <w:rFonts w:ascii="Times New Roman" w:hAnsi="Times New Roman"/>
                <w:sz w:val="21"/>
                <w:szCs w:val="21"/>
              </w:rPr>
            </w:pPr>
            <w:r>
              <w:rPr>
                <w:rFonts w:hint="eastAsia" w:ascii="Times New Roman" w:hAnsi="Times New Roman"/>
                <w:sz w:val="21"/>
                <w:szCs w:val="21"/>
              </w:rPr>
              <w:t>-0.01919</w:t>
            </w:r>
          </w:p>
        </w:tc>
        <w:tc>
          <w:tcPr>
            <w:tcW w:w="0" w:type="auto"/>
            <w:tcBorders>
              <w:top w:val="single" w:color="auto" w:sz="8" w:space="0"/>
            </w:tcBorders>
            <w:shd w:val="clear" w:color="auto" w:fill="auto"/>
          </w:tcPr>
          <w:p>
            <w:pPr>
              <w:pStyle w:val="25"/>
              <w:rPr>
                <w:rFonts w:ascii="Times New Roman" w:hAnsi="Times New Roman"/>
                <w:sz w:val="21"/>
                <w:szCs w:val="21"/>
              </w:rPr>
            </w:pPr>
            <w:r>
              <w:rPr>
                <w:rFonts w:hint="eastAsia" w:ascii="Times New Roman" w:hAnsi="Times New Roman"/>
                <w:sz w:val="21"/>
                <w:szCs w:val="21"/>
              </w:rPr>
              <w:t>0.5733</w:t>
            </w:r>
          </w:p>
        </w:tc>
        <w:tc>
          <w:tcPr>
            <w:tcW w:w="0" w:type="auto"/>
            <w:tcBorders>
              <w:top w:val="single" w:color="auto" w:sz="8" w:space="0"/>
            </w:tcBorders>
            <w:shd w:val="clear" w:color="auto" w:fill="auto"/>
          </w:tcPr>
          <w:p>
            <w:pPr>
              <w:pStyle w:val="25"/>
              <w:rPr>
                <w:rFonts w:ascii="Times New Roman" w:hAnsi="Times New Roman"/>
                <w:sz w:val="21"/>
                <w:szCs w:val="21"/>
              </w:rPr>
            </w:pPr>
            <w:r>
              <w:rPr>
                <w:rFonts w:hint="eastAsia" w:ascii="Times New Roman" w:hAnsi="Times New Roman"/>
                <w:sz w:val="21"/>
                <w:szCs w:val="21"/>
              </w:rPr>
              <w:t>18.39</w:t>
            </w:r>
          </w:p>
        </w:tc>
        <w:tc>
          <w:tcPr>
            <w:tcW w:w="0" w:type="auto"/>
            <w:tcBorders>
              <w:top w:val="single" w:color="auto" w:sz="8" w:space="0"/>
            </w:tcBorders>
            <w:shd w:val="clear" w:color="auto" w:fill="auto"/>
          </w:tcPr>
          <w:p>
            <w:pPr>
              <w:pStyle w:val="25"/>
              <w:rPr>
                <w:rFonts w:ascii="Times New Roman" w:hAnsi="Times New Roman"/>
                <w:sz w:val="21"/>
                <w:szCs w:val="21"/>
              </w:rPr>
            </w:pPr>
            <w:r>
              <w:rPr>
                <w:rFonts w:hint="eastAsia" w:ascii="Times New Roman" w:hAnsi="Times New Roman"/>
                <w:sz w:val="21"/>
                <w:szCs w:val="21"/>
              </w:rPr>
              <w:t>0.4179</w:t>
            </w:r>
          </w:p>
        </w:tc>
        <w:tc>
          <w:tcPr>
            <w:tcW w:w="0" w:type="auto"/>
            <w:tcBorders>
              <w:top w:val="single" w:color="auto" w:sz="8" w:space="0"/>
            </w:tcBorders>
            <w:shd w:val="clear" w:color="auto" w:fill="auto"/>
          </w:tcPr>
          <w:p>
            <w:pPr>
              <w:pStyle w:val="25"/>
              <w:rPr>
                <w:rFonts w:ascii="Times New Roman" w:hAnsi="Times New Roman"/>
                <w:sz w:val="21"/>
                <w:szCs w:val="21"/>
              </w:rPr>
            </w:pPr>
            <w:r>
              <w:rPr>
                <w:rFonts w:ascii="Times New Roman" w:hAnsi="Times New Roman"/>
                <w:sz w:val="21"/>
                <w:szCs w:val="21"/>
              </w:rPr>
              <w:t>0.9981</w:t>
            </w:r>
          </w:p>
        </w:tc>
      </w:tr>
      <w:tr>
        <w:trPr>
          <w:jc w:val="center"/>
        </w:trPr>
        <w:tc>
          <w:tcPr>
            <w:tcW w:w="0" w:type="auto"/>
            <w:shd w:val="clear" w:color="auto" w:fill="auto"/>
          </w:tcPr>
          <w:p>
            <w:pPr>
              <w:pStyle w:val="25"/>
              <w:jc w:val="center"/>
              <w:rPr>
                <w:rFonts w:ascii="Times New Roman" w:hAnsi="Times New Roman"/>
                <w:sz w:val="21"/>
                <w:szCs w:val="21"/>
              </w:rPr>
            </w:pPr>
            <w:r>
              <w:rPr>
                <w:rFonts w:ascii="Times New Roman" w:hAnsi="Times New Roman"/>
                <w:sz w:val="21"/>
                <w:szCs w:val="21"/>
              </w:rPr>
              <w:t>20 厚-Q2</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3.31e-06</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-0.004821</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0.2225</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21.47</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0.06481</w:t>
            </w:r>
          </w:p>
        </w:tc>
        <w:tc>
          <w:tcPr>
            <w:tcW w:w="0" w:type="auto"/>
            <w:shd w:val="clear" w:color="auto" w:fill="auto"/>
          </w:tcPr>
          <w:p>
            <w:pPr>
              <w:pStyle w:val="25"/>
              <w:rPr>
                <w:rFonts w:ascii="Times New Roman" w:hAnsi="Times New Roman"/>
                <w:sz w:val="21"/>
                <w:szCs w:val="21"/>
              </w:rPr>
            </w:pPr>
            <w:r>
              <w:rPr>
                <w:rFonts w:ascii="Times New Roman" w:hAnsi="Times New Roman"/>
                <w:sz w:val="21"/>
                <w:szCs w:val="21"/>
              </w:rPr>
              <w:t>0.9985</w:t>
            </w:r>
          </w:p>
        </w:tc>
      </w:tr>
      <w:tr>
        <w:tblPrEx>
          <w:tblCellMar>
            <w:top w:w="0" w:type="dxa"/>
            <w:left w:w="108" w:type="dxa"/>
            <w:bottom w:w="0" w:type="dxa"/>
            <w:right w:w="108" w:type="dxa"/>
          </w:tblCellMar>
        </w:tblPrEx>
        <w:trPr>
          <w:jc w:val="center"/>
        </w:trPr>
        <w:tc>
          <w:tcPr>
            <w:tcW w:w="0" w:type="auto"/>
            <w:shd w:val="clear" w:color="auto" w:fill="auto"/>
          </w:tcPr>
          <w:p>
            <w:pPr>
              <w:pStyle w:val="25"/>
              <w:jc w:val="center"/>
              <w:rPr>
                <w:rFonts w:ascii="Times New Roman" w:hAnsi="Times New Roman"/>
                <w:sz w:val="21"/>
                <w:szCs w:val="21"/>
              </w:rPr>
            </w:pPr>
            <w:r>
              <w:rPr>
                <w:rFonts w:ascii="Times New Roman" w:hAnsi="Times New Roman"/>
                <w:sz w:val="21"/>
                <w:szCs w:val="21"/>
              </w:rPr>
              <w:t>20 厚-Q3</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5.73e-05</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-0.003979</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0.1599</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22.12</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0.02386</w:t>
            </w:r>
          </w:p>
        </w:tc>
        <w:tc>
          <w:tcPr>
            <w:tcW w:w="0" w:type="auto"/>
            <w:shd w:val="clear" w:color="auto" w:fill="auto"/>
          </w:tcPr>
          <w:p>
            <w:pPr>
              <w:pStyle w:val="25"/>
              <w:rPr>
                <w:rFonts w:ascii="Times New Roman" w:hAnsi="Times New Roman"/>
                <w:sz w:val="21"/>
                <w:szCs w:val="21"/>
              </w:rPr>
            </w:pPr>
            <w:r>
              <w:rPr>
                <w:rFonts w:ascii="Times New Roman" w:hAnsi="Times New Roman"/>
                <w:sz w:val="21"/>
                <w:szCs w:val="21"/>
              </w:rPr>
              <w:t>0.9978</w:t>
            </w:r>
          </w:p>
        </w:tc>
      </w:tr>
      <w:tr>
        <w:tblPrEx>
          <w:tblCellMar>
            <w:top w:w="0" w:type="dxa"/>
            <w:left w:w="108" w:type="dxa"/>
            <w:bottom w:w="0" w:type="dxa"/>
            <w:right w:w="108" w:type="dxa"/>
          </w:tblCellMar>
        </w:tblPrEx>
        <w:trPr>
          <w:jc w:val="center"/>
        </w:trPr>
        <w:tc>
          <w:tcPr>
            <w:tcW w:w="0" w:type="auto"/>
            <w:shd w:val="clear" w:color="auto" w:fill="auto"/>
          </w:tcPr>
          <w:p>
            <w:pPr>
              <w:pStyle w:val="25"/>
              <w:jc w:val="center"/>
              <w:rPr>
                <w:rFonts w:ascii="Times New Roman" w:hAnsi="Times New Roman"/>
                <w:sz w:val="21"/>
                <w:szCs w:val="21"/>
              </w:rPr>
            </w:pPr>
            <w:r>
              <w:rPr>
                <w:rFonts w:ascii="Times New Roman" w:hAnsi="Times New Roman"/>
                <w:sz w:val="21"/>
                <w:szCs w:val="21"/>
              </w:rPr>
              <w:t>20 厚-Q4</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9.577e-06</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-0.002417</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0.1142</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22.65</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0.007789</w:t>
            </w:r>
          </w:p>
        </w:tc>
        <w:tc>
          <w:tcPr>
            <w:tcW w:w="0" w:type="auto"/>
            <w:shd w:val="clear" w:color="auto" w:fill="auto"/>
          </w:tcPr>
          <w:p>
            <w:pPr>
              <w:pStyle w:val="25"/>
              <w:rPr>
                <w:rFonts w:ascii="Times New Roman" w:hAnsi="Times New Roman"/>
                <w:sz w:val="21"/>
                <w:szCs w:val="21"/>
              </w:rPr>
            </w:pPr>
            <w:r>
              <w:rPr>
                <w:rFonts w:ascii="Times New Roman" w:hAnsi="Times New Roman"/>
                <w:sz w:val="21"/>
                <w:szCs w:val="21"/>
              </w:rPr>
              <w:t>0.9989</w:t>
            </w:r>
          </w:p>
        </w:tc>
      </w:tr>
      <w:tr>
        <w:tblPrEx>
          <w:tblCellMar>
            <w:top w:w="0" w:type="dxa"/>
            <w:left w:w="108" w:type="dxa"/>
            <w:bottom w:w="0" w:type="dxa"/>
            <w:right w:w="108" w:type="dxa"/>
          </w:tblCellMar>
        </w:tblPrEx>
        <w:trPr>
          <w:jc w:val="center"/>
        </w:trPr>
        <w:tc>
          <w:tcPr>
            <w:tcW w:w="0" w:type="auto"/>
            <w:shd w:val="clear" w:color="auto" w:fill="auto"/>
          </w:tcPr>
          <w:p>
            <w:pPr>
              <w:pStyle w:val="25"/>
              <w:jc w:val="center"/>
              <w:rPr>
                <w:rFonts w:ascii="Times New Roman" w:hAnsi="Times New Roman"/>
                <w:sz w:val="21"/>
                <w:szCs w:val="21"/>
              </w:rPr>
            </w:pPr>
            <w:r>
              <w:rPr>
                <w:rFonts w:ascii="Times New Roman" w:hAnsi="Times New Roman"/>
                <w:sz w:val="21"/>
                <w:szCs w:val="21"/>
              </w:rPr>
              <w:t>20 厚-Q5</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9.177e-05</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-0.00417</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0.1076</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22.85</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0.03346</w:t>
            </w:r>
          </w:p>
        </w:tc>
        <w:tc>
          <w:tcPr>
            <w:tcW w:w="0" w:type="auto"/>
            <w:shd w:val="clear" w:color="auto" w:fill="auto"/>
          </w:tcPr>
          <w:p>
            <w:pPr>
              <w:pStyle w:val="25"/>
              <w:rPr>
                <w:rFonts w:ascii="Times New Roman" w:hAnsi="Times New Roman"/>
                <w:sz w:val="21"/>
                <w:szCs w:val="21"/>
              </w:rPr>
            </w:pPr>
            <w:r>
              <w:rPr>
                <w:rFonts w:ascii="Times New Roman" w:hAnsi="Times New Roman"/>
                <w:sz w:val="21"/>
                <w:szCs w:val="21"/>
              </w:rPr>
              <w:t>0.994</w:t>
            </w:r>
          </w:p>
        </w:tc>
      </w:tr>
      <w:tr>
        <w:tblPrEx>
          <w:tblCellMar>
            <w:top w:w="0" w:type="dxa"/>
            <w:left w:w="108" w:type="dxa"/>
            <w:bottom w:w="0" w:type="dxa"/>
            <w:right w:w="108" w:type="dxa"/>
          </w:tblCellMar>
        </w:tblPrEx>
        <w:trPr>
          <w:jc w:val="center"/>
        </w:trPr>
        <w:tc>
          <w:tcPr>
            <w:tcW w:w="0" w:type="auto"/>
            <w:shd w:val="clear" w:color="auto" w:fill="auto"/>
          </w:tcPr>
          <w:p>
            <w:pPr>
              <w:pStyle w:val="25"/>
              <w:jc w:val="center"/>
              <w:rPr>
                <w:rFonts w:ascii="Times New Roman" w:hAnsi="Times New Roman"/>
                <w:sz w:val="21"/>
                <w:szCs w:val="21"/>
              </w:rPr>
            </w:pPr>
            <w:r>
              <w:rPr>
                <w:rFonts w:ascii="Times New Roman" w:hAnsi="Times New Roman"/>
                <w:sz w:val="21"/>
                <w:szCs w:val="21"/>
              </w:rPr>
              <w:t>40 厚-Q1</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1.13e-04</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-0.01234</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0.5694</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13.83</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1.33</w:t>
            </w:r>
          </w:p>
        </w:tc>
        <w:tc>
          <w:tcPr>
            <w:tcW w:w="0" w:type="auto"/>
            <w:shd w:val="clear" w:color="auto" w:fill="auto"/>
          </w:tcPr>
          <w:p>
            <w:pPr>
              <w:pStyle w:val="25"/>
              <w:rPr>
                <w:rFonts w:ascii="Times New Roman" w:hAnsi="Times New Roman"/>
                <w:sz w:val="21"/>
                <w:szCs w:val="21"/>
              </w:rPr>
            </w:pPr>
            <w:r>
              <w:rPr>
                <w:rFonts w:ascii="Times New Roman" w:hAnsi="Times New Roman"/>
                <w:sz w:val="21"/>
                <w:szCs w:val="21"/>
              </w:rPr>
              <w:t>0.9984</w:t>
            </w:r>
          </w:p>
        </w:tc>
      </w:tr>
      <w:tr>
        <w:tblPrEx>
          <w:tblCellMar>
            <w:top w:w="0" w:type="dxa"/>
            <w:left w:w="108" w:type="dxa"/>
            <w:bottom w:w="0" w:type="dxa"/>
            <w:right w:w="108" w:type="dxa"/>
          </w:tblCellMar>
        </w:tblPrEx>
        <w:trPr>
          <w:jc w:val="center"/>
        </w:trPr>
        <w:tc>
          <w:tcPr>
            <w:tcW w:w="0" w:type="auto"/>
            <w:shd w:val="clear" w:color="auto" w:fill="auto"/>
          </w:tcPr>
          <w:p>
            <w:pPr>
              <w:pStyle w:val="25"/>
              <w:jc w:val="center"/>
              <w:rPr>
                <w:rFonts w:ascii="Times New Roman" w:hAnsi="Times New Roman"/>
                <w:sz w:val="21"/>
                <w:szCs w:val="21"/>
              </w:rPr>
            </w:pPr>
            <w:r>
              <w:rPr>
                <w:rFonts w:ascii="Times New Roman" w:hAnsi="Times New Roman"/>
                <w:sz w:val="21"/>
                <w:szCs w:val="21"/>
              </w:rPr>
              <w:t>40 厚-Q2</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9.923e-06</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-0.003507</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0.2588</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18.59</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0.3099</w:t>
            </w:r>
          </w:p>
        </w:tc>
        <w:tc>
          <w:tcPr>
            <w:tcW w:w="0" w:type="auto"/>
            <w:shd w:val="clear" w:color="auto" w:fill="auto"/>
          </w:tcPr>
          <w:p>
            <w:pPr>
              <w:pStyle w:val="25"/>
              <w:rPr>
                <w:rFonts w:ascii="Times New Roman" w:hAnsi="Times New Roman"/>
                <w:sz w:val="21"/>
                <w:szCs w:val="21"/>
              </w:rPr>
            </w:pPr>
            <w:r>
              <w:rPr>
                <w:rFonts w:ascii="Times New Roman" w:hAnsi="Times New Roman"/>
                <w:sz w:val="21"/>
                <w:szCs w:val="21"/>
              </w:rPr>
              <w:t>0.999</w:t>
            </w:r>
          </w:p>
        </w:tc>
      </w:tr>
      <w:tr>
        <w:tblPrEx>
          <w:tblCellMar>
            <w:top w:w="0" w:type="dxa"/>
            <w:left w:w="108" w:type="dxa"/>
            <w:bottom w:w="0" w:type="dxa"/>
            <w:right w:w="108" w:type="dxa"/>
          </w:tblCellMar>
        </w:tblPrEx>
        <w:trPr>
          <w:jc w:val="center"/>
        </w:trPr>
        <w:tc>
          <w:tcPr>
            <w:tcW w:w="0" w:type="auto"/>
            <w:shd w:val="clear" w:color="auto" w:fill="auto"/>
          </w:tcPr>
          <w:p>
            <w:pPr>
              <w:pStyle w:val="25"/>
              <w:jc w:val="center"/>
              <w:rPr>
                <w:rFonts w:ascii="Times New Roman" w:hAnsi="Times New Roman"/>
                <w:sz w:val="21"/>
                <w:szCs w:val="21"/>
              </w:rPr>
            </w:pPr>
            <w:r>
              <w:rPr>
                <w:rFonts w:ascii="Times New Roman" w:hAnsi="Times New Roman"/>
                <w:sz w:val="21"/>
                <w:szCs w:val="21"/>
              </w:rPr>
              <w:t>40 厚-Q3</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9.669e-06</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-0.002581</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0.1872</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20.02</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0.2813</w:t>
            </w:r>
          </w:p>
        </w:tc>
        <w:tc>
          <w:tcPr>
            <w:tcW w:w="0" w:type="auto"/>
            <w:shd w:val="clear" w:color="auto" w:fill="auto"/>
          </w:tcPr>
          <w:p>
            <w:pPr>
              <w:pStyle w:val="25"/>
              <w:rPr>
                <w:rFonts w:ascii="Times New Roman" w:hAnsi="Times New Roman"/>
                <w:sz w:val="21"/>
                <w:szCs w:val="21"/>
              </w:rPr>
            </w:pPr>
            <w:r>
              <w:rPr>
                <w:rFonts w:ascii="Times New Roman" w:hAnsi="Times New Roman"/>
                <w:sz w:val="21"/>
                <w:szCs w:val="21"/>
              </w:rPr>
              <w:t>0.9984</w:t>
            </w:r>
          </w:p>
        </w:tc>
      </w:tr>
      <w:tr>
        <w:trPr>
          <w:jc w:val="center"/>
        </w:trPr>
        <w:tc>
          <w:tcPr>
            <w:tcW w:w="0" w:type="auto"/>
            <w:shd w:val="clear" w:color="auto" w:fill="auto"/>
          </w:tcPr>
          <w:p>
            <w:pPr>
              <w:pStyle w:val="25"/>
              <w:jc w:val="center"/>
              <w:rPr>
                <w:rFonts w:ascii="Times New Roman" w:hAnsi="Times New Roman"/>
                <w:sz w:val="21"/>
                <w:szCs w:val="21"/>
              </w:rPr>
            </w:pPr>
            <w:r>
              <w:rPr>
                <w:rFonts w:ascii="Times New Roman" w:hAnsi="Times New Roman"/>
                <w:sz w:val="21"/>
                <w:szCs w:val="21"/>
              </w:rPr>
              <w:t>40 厚-Q4</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1.24e-05</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-0.00199</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0.1306</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21.23</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0.07067</w:t>
            </w:r>
          </w:p>
        </w:tc>
        <w:tc>
          <w:tcPr>
            <w:tcW w:w="0" w:type="auto"/>
            <w:shd w:val="clear" w:color="auto" w:fill="auto"/>
          </w:tcPr>
          <w:p>
            <w:pPr>
              <w:pStyle w:val="25"/>
              <w:rPr>
                <w:rFonts w:ascii="Times New Roman" w:hAnsi="Times New Roman"/>
                <w:sz w:val="21"/>
                <w:szCs w:val="21"/>
              </w:rPr>
            </w:pPr>
            <w:r>
              <w:rPr>
                <w:rFonts w:ascii="Times New Roman" w:hAnsi="Times New Roman"/>
                <w:sz w:val="21"/>
                <w:szCs w:val="21"/>
              </w:rPr>
              <w:t>0.9985</w:t>
            </w:r>
          </w:p>
        </w:tc>
      </w:tr>
      <w:tr>
        <w:tblPrEx>
          <w:tblCellMar>
            <w:top w:w="0" w:type="dxa"/>
            <w:left w:w="108" w:type="dxa"/>
            <w:bottom w:w="0" w:type="dxa"/>
            <w:right w:w="108" w:type="dxa"/>
          </w:tblCellMar>
        </w:tblPrEx>
        <w:trPr>
          <w:jc w:val="center"/>
        </w:trPr>
        <w:tc>
          <w:tcPr>
            <w:tcW w:w="0" w:type="auto"/>
            <w:shd w:val="clear" w:color="auto" w:fill="auto"/>
          </w:tcPr>
          <w:p>
            <w:pPr>
              <w:pStyle w:val="25"/>
              <w:jc w:val="center"/>
              <w:rPr>
                <w:rFonts w:ascii="Times New Roman" w:hAnsi="Times New Roman"/>
                <w:sz w:val="21"/>
                <w:szCs w:val="21"/>
              </w:rPr>
            </w:pPr>
            <w:r>
              <w:rPr>
                <w:rFonts w:ascii="Times New Roman" w:hAnsi="Times New Roman"/>
                <w:sz w:val="21"/>
                <w:szCs w:val="21"/>
              </w:rPr>
              <w:t>40 厚-Q5</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1.333e-05</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-0.001882</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0.1092</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21.86</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0.1418</w:t>
            </w:r>
          </w:p>
        </w:tc>
        <w:tc>
          <w:tcPr>
            <w:tcW w:w="0" w:type="auto"/>
            <w:shd w:val="clear" w:color="auto" w:fill="auto"/>
          </w:tcPr>
          <w:p>
            <w:pPr>
              <w:pStyle w:val="25"/>
              <w:rPr>
                <w:rFonts w:ascii="Times New Roman" w:hAnsi="Times New Roman"/>
                <w:sz w:val="21"/>
                <w:szCs w:val="21"/>
              </w:rPr>
            </w:pPr>
            <w:r>
              <w:rPr>
                <w:rFonts w:ascii="Times New Roman" w:hAnsi="Times New Roman"/>
                <w:sz w:val="21"/>
                <w:szCs w:val="21"/>
              </w:rPr>
              <w:t>0.9953</w:t>
            </w:r>
          </w:p>
        </w:tc>
      </w:tr>
      <w:tr>
        <w:tblPrEx>
          <w:tblCellMar>
            <w:top w:w="0" w:type="dxa"/>
            <w:left w:w="108" w:type="dxa"/>
            <w:bottom w:w="0" w:type="dxa"/>
            <w:right w:w="108" w:type="dxa"/>
          </w:tblCellMar>
        </w:tblPrEx>
        <w:trPr>
          <w:jc w:val="center"/>
        </w:trPr>
        <w:tc>
          <w:tcPr>
            <w:tcW w:w="0" w:type="auto"/>
            <w:shd w:val="clear" w:color="auto" w:fill="auto"/>
          </w:tcPr>
          <w:p>
            <w:pPr>
              <w:pStyle w:val="25"/>
              <w:jc w:val="center"/>
              <w:rPr>
                <w:rFonts w:ascii="Times New Roman" w:hAnsi="Times New Roman"/>
                <w:sz w:val="21"/>
                <w:szCs w:val="21"/>
              </w:rPr>
            </w:pPr>
            <w:r>
              <w:rPr>
                <w:rFonts w:ascii="Times New Roman" w:hAnsi="Times New Roman"/>
                <w:sz w:val="21"/>
                <w:szCs w:val="21"/>
              </w:rPr>
              <w:t>60 厚-Q1</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8.054e-06</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-0.003516</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0.3868</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11.82</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5.594</w:t>
            </w:r>
          </w:p>
        </w:tc>
        <w:tc>
          <w:tcPr>
            <w:tcW w:w="0" w:type="auto"/>
            <w:shd w:val="clear" w:color="auto" w:fill="auto"/>
          </w:tcPr>
          <w:p>
            <w:pPr>
              <w:pStyle w:val="25"/>
              <w:rPr>
                <w:rFonts w:ascii="Times New Roman" w:hAnsi="Times New Roman"/>
                <w:sz w:val="21"/>
                <w:szCs w:val="21"/>
              </w:rPr>
            </w:pPr>
            <w:r>
              <w:rPr>
                <w:rFonts w:ascii="Times New Roman" w:hAnsi="Times New Roman"/>
                <w:sz w:val="21"/>
                <w:szCs w:val="21"/>
              </w:rPr>
              <w:t>0.9984</w:t>
            </w:r>
          </w:p>
        </w:tc>
      </w:tr>
      <w:tr>
        <w:tblPrEx>
          <w:tblCellMar>
            <w:top w:w="0" w:type="dxa"/>
            <w:left w:w="108" w:type="dxa"/>
            <w:bottom w:w="0" w:type="dxa"/>
            <w:right w:w="108" w:type="dxa"/>
          </w:tblCellMar>
        </w:tblPrEx>
        <w:trPr>
          <w:jc w:val="center"/>
        </w:trPr>
        <w:tc>
          <w:tcPr>
            <w:tcW w:w="0" w:type="auto"/>
            <w:shd w:val="clear" w:color="auto" w:fill="auto"/>
          </w:tcPr>
          <w:p>
            <w:pPr>
              <w:pStyle w:val="25"/>
              <w:jc w:val="center"/>
              <w:rPr>
                <w:rFonts w:ascii="Times New Roman" w:hAnsi="Times New Roman"/>
                <w:sz w:val="21"/>
                <w:szCs w:val="21"/>
              </w:rPr>
            </w:pPr>
            <w:r>
              <w:rPr>
                <w:rFonts w:ascii="Times New Roman" w:hAnsi="Times New Roman"/>
                <w:sz w:val="21"/>
                <w:szCs w:val="21"/>
              </w:rPr>
              <w:t>60 厚-Q2</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-2.346e-06</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-0.001295</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0.1902</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17.76</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0.3078</w:t>
            </w:r>
          </w:p>
        </w:tc>
        <w:tc>
          <w:tcPr>
            <w:tcW w:w="0" w:type="auto"/>
            <w:shd w:val="clear" w:color="auto" w:fill="auto"/>
          </w:tcPr>
          <w:p>
            <w:pPr>
              <w:pStyle w:val="25"/>
              <w:rPr>
                <w:rFonts w:ascii="Times New Roman" w:hAnsi="Times New Roman"/>
                <w:sz w:val="21"/>
                <w:szCs w:val="21"/>
              </w:rPr>
            </w:pPr>
            <w:r>
              <w:rPr>
                <w:rFonts w:ascii="Times New Roman" w:hAnsi="Times New Roman"/>
                <w:sz w:val="21"/>
                <w:szCs w:val="21"/>
              </w:rPr>
              <w:t>0.9996</w:t>
            </w:r>
          </w:p>
        </w:tc>
      </w:tr>
      <w:tr>
        <w:tblPrEx>
          <w:tblCellMar>
            <w:top w:w="0" w:type="dxa"/>
            <w:left w:w="108" w:type="dxa"/>
            <w:bottom w:w="0" w:type="dxa"/>
            <w:right w:w="108" w:type="dxa"/>
          </w:tblCellMar>
        </w:tblPrEx>
        <w:trPr>
          <w:jc w:val="center"/>
        </w:trPr>
        <w:tc>
          <w:tcPr>
            <w:tcW w:w="0" w:type="auto"/>
            <w:shd w:val="clear" w:color="auto" w:fill="auto"/>
          </w:tcPr>
          <w:p>
            <w:pPr>
              <w:pStyle w:val="25"/>
              <w:jc w:val="center"/>
              <w:rPr>
                <w:rFonts w:ascii="Times New Roman" w:hAnsi="Times New Roman"/>
                <w:sz w:val="21"/>
                <w:szCs w:val="21"/>
              </w:rPr>
            </w:pPr>
            <w:r>
              <w:rPr>
                <w:rFonts w:ascii="Times New Roman" w:hAnsi="Times New Roman"/>
                <w:sz w:val="21"/>
                <w:szCs w:val="21"/>
              </w:rPr>
              <w:t>60 厚-Q3</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2.574e-06</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-0.001346</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0.1403</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19.84</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0.2442</w:t>
            </w:r>
          </w:p>
        </w:tc>
        <w:tc>
          <w:tcPr>
            <w:tcW w:w="0" w:type="auto"/>
            <w:shd w:val="clear" w:color="auto" w:fill="auto"/>
          </w:tcPr>
          <w:p>
            <w:pPr>
              <w:pStyle w:val="25"/>
              <w:rPr>
                <w:rFonts w:ascii="Times New Roman" w:hAnsi="Times New Roman"/>
                <w:sz w:val="21"/>
                <w:szCs w:val="21"/>
              </w:rPr>
            </w:pPr>
            <w:r>
              <w:rPr>
                <w:rFonts w:ascii="Times New Roman" w:hAnsi="Times New Roman"/>
                <w:sz w:val="21"/>
                <w:szCs w:val="21"/>
              </w:rPr>
              <w:t>0.9991</w:t>
            </w:r>
          </w:p>
        </w:tc>
      </w:tr>
      <w:tr>
        <w:tblPrEx>
          <w:tblCellMar>
            <w:top w:w="0" w:type="dxa"/>
            <w:left w:w="108" w:type="dxa"/>
            <w:bottom w:w="0" w:type="dxa"/>
            <w:right w:w="108" w:type="dxa"/>
          </w:tblCellMar>
        </w:tblPrEx>
        <w:trPr>
          <w:jc w:val="center"/>
        </w:trPr>
        <w:tc>
          <w:tcPr>
            <w:tcW w:w="0" w:type="auto"/>
            <w:shd w:val="clear" w:color="auto" w:fill="auto"/>
          </w:tcPr>
          <w:p>
            <w:pPr>
              <w:pStyle w:val="25"/>
              <w:jc w:val="center"/>
              <w:rPr>
                <w:rFonts w:ascii="Times New Roman" w:hAnsi="Times New Roman"/>
                <w:sz w:val="21"/>
                <w:szCs w:val="21"/>
              </w:rPr>
            </w:pPr>
            <w:r>
              <w:rPr>
                <w:rFonts w:ascii="Times New Roman" w:hAnsi="Times New Roman"/>
                <w:sz w:val="21"/>
                <w:szCs w:val="21"/>
              </w:rPr>
              <w:t>60 厚-Q4</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3.879e-06</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-0.001311</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0.1269</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20.27</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0.0934</w:t>
            </w:r>
          </w:p>
        </w:tc>
        <w:tc>
          <w:tcPr>
            <w:tcW w:w="0" w:type="auto"/>
            <w:shd w:val="clear" w:color="auto" w:fill="auto"/>
          </w:tcPr>
          <w:p>
            <w:pPr>
              <w:pStyle w:val="25"/>
              <w:rPr>
                <w:rFonts w:ascii="Times New Roman" w:hAnsi="Times New Roman"/>
                <w:sz w:val="21"/>
                <w:szCs w:val="21"/>
              </w:rPr>
            </w:pPr>
            <w:r>
              <w:rPr>
                <w:rFonts w:ascii="Times New Roman" w:hAnsi="Times New Roman"/>
                <w:sz w:val="21"/>
                <w:szCs w:val="21"/>
              </w:rPr>
              <w:t>0.9996</w:t>
            </w:r>
          </w:p>
        </w:tc>
      </w:tr>
      <w:tr>
        <w:tblPrEx>
          <w:tblCellMar>
            <w:top w:w="0" w:type="dxa"/>
            <w:left w:w="108" w:type="dxa"/>
            <w:bottom w:w="0" w:type="dxa"/>
            <w:right w:w="108" w:type="dxa"/>
          </w:tblCellMar>
        </w:tblPrEx>
        <w:trPr>
          <w:jc w:val="center"/>
        </w:trPr>
        <w:tc>
          <w:tcPr>
            <w:tcW w:w="0" w:type="auto"/>
            <w:shd w:val="clear" w:color="auto" w:fill="auto"/>
          </w:tcPr>
          <w:p>
            <w:pPr>
              <w:pStyle w:val="25"/>
              <w:jc w:val="center"/>
              <w:rPr>
                <w:rFonts w:ascii="Times New Roman" w:hAnsi="Times New Roman"/>
                <w:sz w:val="21"/>
                <w:szCs w:val="21"/>
              </w:rPr>
            </w:pPr>
            <w:r>
              <w:rPr>
                <w:rFonts w:ascii="Times New Roman" w:hAnsi="Times New Roman"/>
                <w:sz w:val="21"/>
                <w:szCs w:val="21"/>
              </w:rPr>
              <w:t>60 厚-Q5</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4.59e-06</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-0.001184</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0.1047</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21.02</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0.04937</w:t>
            </w:r>
          </w:p>
        </w:tc>
        <w:tc>
          <w:tcPr>
            <w:tcW w:w="0" w:type="auto"/>
            <w:shd w:val="clear" w:color="auto" w:fill="auto"/>
          </w:tcPr>
          <w:p>
            <w:pPr>
              <w:pStyle w:val="25"/>
              <w:rPr>
                <w:rFonts w:ascii="Times New Roman" w:hAnsi="Times New Roman"/>
                <w:sz w:val="21"/>
                <w:szCs w:val="21"/>
                <w:lang w:eastAsia="zh-CN"/>
              </w:rPr>
            </w:pPr>
            <w:r>
              <w:rPr>
                <w:rFonts w:ascii="Times New Roman" w:hAnsi="Times New Roman"/>
                <w:sz w:val="21"/>
                <w:szCs w:val="21"/>
              </w:rPr>
              <w:t>0.9996</w:t>
            </w:r>
          </w:p>
        </w:tc>
      </w:tr>
      <w:tr>
        <w:tblPrEx>
          <w:tblCellMar>
            <w:top w:w="0" w:type="dxa"/>
            <w:left w:w="108" w:type="dxa"/>
            <w:bottom w:w="0" w:type="dxa"/>
            <w:right w:w="108" w:type="dxa"/>
          </w:tblCellMar>
        </w:tblPrEx>
        <w:trPr>
          <w:jc w:val="center"/>
        </w:trPr>
        <w:tc>
          <w:tcPr>
            <w:tcW w:w="0" w:type="auto"/>
            <w:shd w:val="clear" w:color="auto" w:fill="auto"/>
          </w:tcPr>
          <w:p>
            <w:pPr>
              <w:pStyle w:val="25"/>
              <w:jc w:val="center"/>
              <w:rPr>
                <w:rFonts w:ascii="Times New Roman" w:hAnsi="Times New Roman"/>
                <w:sz w:val="21"/>
                <w:szCs w:val="21"/>
              </w:rPr>
            </w:pPr>
            <w:r>
              <w:rPr>
                <w:rFonts w:ascii="Times New Roman" w:hAnsi="Times New Roman"/>
                <w:sz w:val="21"/>
                <w:szCs w:val="21"/>
              </w:rPr>
              <w:t>80 厚-Q1</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-3.959e-07</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-0.001489</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0.2727</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11.98</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0.24</w:t>
            </w:r>
          </w:p>
        </w:tc>
        <w:tc>
          <w:tcPr>
            <w:tcW w:w="0" w:type="auto"/>
            <w:shd w:val="clear" w:color="auto" w:fill="auto"/>
          </w:tcPr>
          <w:p>
            <w:pPr>
              <w:pStyle w:val="25"/>
              <w:rPr>
                <w:rFonts w:ascii="Times New Roman" w:hAnsi="Times New Roman"/>
                <w:sz w:val="21"/>
                <w:szCs w:val="21"/>
              </w:rPr>
            </w:pPr>
            <w:r>
              <w:rPr>
                <w:rFonts w:ascii="Times New Roman" w:hAnsi="Times New Roman"/>
                <w:sz w:val="21"/>
                <w:szCs w:val="21"/>
              </w:rPr>
              <w:t>0.9999</w:t>
            </w:r>
          </w:p>
        </w:tc>
      </w:tr>
      <w:tr>
        <w:tblPrEx>
          <w:tblCellMar>
            <w:top w:w="0" w:type="dxa"/>
            <w:left w:w="108" w:type="dxa"/>
            <w:bottom w:w="0" w:type="dxa"/>
            <w:right w:w="108" w:type="dxa"/>
          </w:tblCellMar>
        </w:tblPrEx>
        <w:trPr>
          <w:jc w:val="center"/>
        </w:trPr>
        <w:tc>
          <w:tcPr>
            <w:tcW w:w="0" w:type="auto"/>
            <w:shd w:val="clear" w:color="auto" w:fill="auto"/>
          </w:tcPr>
          <w:p>
            <w:pPr>
              <w:pStyle w:val="25"/>
              <w:jc w:val="center"/>
              <w:rPr>
                <w:rFonts w:ascii="Times New Roman" w:hAnsi="Times New Roman"/>
                <w:sz w:val="21"/>
                <w:szCs w:val="21"/>
              </w:rPr>
            </w:pPr>
            <w:r>
              <w:rPr>
                <w:rFonts w:ascii="Times New Roman" w:hAnsi="Times New Roman"/>
                <w:sz w:val="21"/>
                <w:szCs w:val="21"/>
              </w:rPr>
              <w:t>80 厚-Q2</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-2.017e-06</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-7</w:t>
            </w:r>
            <w:r>
              <w:rPr>
                <w:rFonts w:ascii="Times New Roman" w:hAnsi="Times New Roman"/>
                <w:sz w:val="21"/>
                <w:szCs w:val="21"/>
              </w:rPr>
              <w:t>.</w:t>
            </w:r>
            <w:r>
              <w:rPr>
                <w:rFonts w:hint="eastAsia" w:ascii="Times New Roman" w:hAnsi="Times New Roman"/>
                <w:sz w:val="21"/>
                <w:szCs w:val="21"/>
              </w:rPr>
              <w:t>07</w:t>
            </w:r>
            <w:r>
              <w:rPr>
                <w:rFonts w:ascii="Times New Roman" w:hAnsi="Times New Roman"/>
                <w:sz w:val="21"/>
                <w:szCs w:val="21"/>
              </w:rPr>
              <w:t>e-04</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0.1524</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17.29</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0.4057</w:t>
            </w:r>
          </w:p>
        </w:tc>
        <w:tc>
          <w:tcPr>
            <w:tcW w:w="0" w:type="auto"/>
            <w:shd w:val="clear" w:color="auto" w:fill="auto"/>
          </w:tcPr>
          <w:p>
            <w:pPr>
              <w:pStyle w:val="25"/>
              <w:rPr>
                <w:rFonts w:ascii="Times New Roman" w:hAnsi="Times New Roman"/>
                <w:sz w:val="21"/>
                <w:szCs w:val="21"/>
              </w:rPr>
            </w:pPr>
            <w:r>
              <w:rPr>
                <w:rFonts w:ascii="Times New Roman" w:hAnsi="Times New Roman"/>
                <w:sz w:val="21"/>
                <w:szCs w:val="21"/>
              </w:rPr>
              <w:t>0.9989</w:t>
            </w:r>
          </w:p>
        </w:tc>
      </w:tr>
      <w:tr>
        <w:tblPrEx>
          <w:tblCellMar>
            <w:top w:w="0" w:type="dxa"/>
            <w:left w:w="108" w:type="dxa"/>
            <w:bottom w:w="0" w:type="dxa"/>
            <w:right w:w="108" w:type="dxa"/>
          </w:tblCellMar>
        </w:tblPrEx>
        <w:trPr>
          <w:jc w:val="center"/>
        </w:trPr>
        <w:tc>
          <w:tcPr>
            <w:tcW w:w="0" w:type="auto"/>
            <w:shd w:val="clear" w:color="auto" w:fill="auto"/>
          </w:tcPr>
          <w:p>
            <w:pPr>
              <w:pStyle w:val="25"/>
              <w:jc w:val="center"/>
              <w:rPr>
                <w:rFonts w:ascii="Times New Roman" w:hAnsi="Times New Roman"/>
                <w:sz w:val="21"/>
                <w:szCs w:val="21"/>
              </w:rPr>
            </w:pPr>
            <w:r>
              <w:rPr>
                <w:rFonts w:ascii="Times New Roman" w:hAnsi="Times New Roman"/>
                <w:sz w:val="21"/>
                <w:szCs w:val="21"/>
              </w:rPr>
              <w:t>80 厚-Q3</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9.227e-06</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-0.002332</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0.211</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17.36</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0.445</w:t>
            </w:r>
          </w:p>
        </w:tc>
        <w:tc>
          <w:tcPr>
            <w:tcW w:w="0" w:type="auto"/>
            <w:shd w:val="clear" w:color="auto" w:fill="auto"/>
          </w:tcPr>
          <w:p>
            <w:pPr>
              <w:pStyle w:val="25"/>
              <w:rPr>
                <w:rFonts w:ascii="Times New Roman" w:hAnsi="Times New Roman"/>
                <w:sz w:val="21"/>
                <w:szCs w:val="21"/>
              </w:rPr>
            </w:pPr>
            <w:r>
              <w:rPr>
                <w:rFonts w:ascii="Times New Roman" w:hAnsi="Times New Roman"/>
                <w:sz w:val="21"/>
                <w:szCs w:val="21"/>
              </w:rPr>
              <w:t>0.9989</w:t>
            </w:r>
          </w:p>
        </w:tc>
      </w:tr>
      <w:tr>
        <w:tblPrEx>
          <w:tblCellMar>
            <w:top w:w="0" w:type="dxa"/>
            <w:left w:w="108" w:type="dxa"/>
            <w:bottom w:w="0" w:type="dxa"/>
            <w:right w:w="108" w:type="dxa"/>
          </w:tblCellMar>
        </w:tblPrEx>
        <w:trPr>
          <w:jc w:val="center"/>
        </w:trPr>
        <w:tc>
          <w:tcPr>
            <w:tcW w:w="0" w:type="auto"/>
            <w:shd w:val="clear" w:color="auto" w:fill="auto"/>
          </w:tcPr>
          <w:p>
            <w:pPr>
              <w:pStyle w:val="25"/>
              <w:jc w:val="center"/>
              <w:rPr>
                <w:rFonts w:ascii="Times New Roman" w:hAnsi="Times New Roman"/>
                <w:sz w:val="21"/>
                <w:szCs w:val="21"/>
              </w:rPr>
            </w:pPr>
            <w:r>
              <w:rPr>
                <w:rFonts w:ascii="Times New Roman" w:hAnsi="Times New Roman"/>
                <w:sz w:val="21"/>
                <w:szCs w:val="21"/>
              </w:rPr>
              <w:t>80 厚-Q4</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2.15e-06</w:t>
            </w:r>
          </w:p>
        </w:tc>
        <w:tc>
          <w:tcPr>
            <w:tcW w:w="0" w:type="auto"/>
            <w:shd w:val="clear" w:color="auto" w:fill="auto"/>
          </w:tcPr>
          <w:p>
            <w:pPr>
              <w:pStyle w:val="25"/>
              <w:rPr>
                <w:rFonts w:ascii="Times New Roman" w:hAnsi="Times New Roman"/>
                <w:sz w:val="21"/>
                <w:szCs w:val="21"/>
              </w:rPr>
            </w:pPr>
            <w:r>
              <w:rPr>
                <w:rFonts w:ascii="Times New Roman" w:hAnsi="Times New Roman"/>
                <w:sz w:val="21"/>
                <w:szCs w:val="21"/>
              </w:rPr>
              <w:t>-9.366e-04</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0.1104</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19.99</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0.193</w:t>
            </w:r>
          </w:p>
        </w:tc>
        <w:tc>
          <w:tcPr>
            <w:tcW w:w="0" w:type="auto"/>
            <w:shd w:val="clear" w:color="auto" w:fill="auto"/>
          </w:tcPr>
          <w:p>
            <w:pPr>
              <w:pStyle w:val="25"/>
              <w:rPr>
                <w:rFonts w:ascii="Times New Roman" w:hAnsi="Times New Roman"/>
                <w:sz w:val="21"/>
                <w:szCs w:val="21"/>
              </w:rPr>
            </w:pPr>
            <w:r>
              <w:rPr>
                <w:rFonts w:ascii="Times New Roman" w:hAnsi="Times New Roman"/>
                <w:sz w:val="21"/>
                <w:szCs w:val="21"/>
              </w:rPr>
              <w:t>0.9988</w:t>
            </w:r>
          </w:p>
        </w:tc>
      </w:tr>
      <w:tr>
        <w:tblPrEx>
          <w:tblCellMar>
            <w:top w:w="0" w:type="dxa"/>
            <w:left w:w="108" w:type="dxa"/>
            <w:bottom w:w="0" w:type="dxa"/>
            <w:right w:w="108" w:type="dxa"/>
          </w:tblCellMar>
        </w:tblPrEx>
        <w:trPr>
          <w:jc w:val="center"/>
        </w:trPr>
        <w:tc>
          <w:tcPr>
            <w:tcW w:w="0" w:type="auto"/>
            <w:shd w:val="clear" w:color="auto" w:fill="auto"/>
          </w:tcPr>
          <w:p>
            <w:pPr>
              <w:pStyle w:val="25"/>
              <w:jc w:val="center"/>
              <w:rPr>
                <w:rFonts w:ascii="Times New Roman" w:hAnsi="Times New Roman"/>
                <w:sz w:val="21"/>
                <w:szCs w:val="21"/>
              </w:rPr>
            </w:pPr>
            <w:r>
              <w:rPr>
                <w:rFonts w:ascii="Times New Roman" w:hAnsi="Times New Roman"/>
                <w:sz w:val="21"/>
                <w:szCs w:val="21"/>
              </w:rPr>
              <w:t>80 厚-Q5</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2.15e-06</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-7.739e-04</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0.083</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21.15</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0.1529</w:t>
            </w:r>
          </w:p>
        </w:tc>
        <w:tc>
          <w:tcPr>
            <w:tcW w:w="0" w:type="auto"/>
            <w:shd w:val="clear" w:color="auto" w:fill="auto"/>
          </w:tcPr>
          <w:p>
            <w:pPr>
              <w:pStyle w:val="25"/>
              <w:rPr>
                <w:rFonts w:ascii="Times New Roman" w:hAnsi="Times New Roman"/>
                <w:sz w:val="21"/>
                <w:szCs w:val="21"/>
              </w:rPr>
            </w:pPr>
            <w:r>
              <w:rPr>
                <w:rFonts w:ascii="Times New Roman" w:hAnsi="Times New Roman"/>
                <w:sz w:val="21"/>
                <w:szCs w:val="21"/>
              </w:rPr>
              <w:t>0.9979</w:t>
            </w:r>
          </w:p>
        </w:tc>
      </w:tr>
      <w:tr>
        <w:tblPrEx>
          <w:tblCellMar>
            <w:top w:w="0" w:type="dxa"/>
            <w:left w:w="108" w:type="dxa"/>
            <w:bottom w:w="0" w:type="dxa"/>
            <w:right w:w="108" w:type="dxa"/>
          </w:tblCellMar>
        </w:tblPrEx>
        <w:trPr>
          <w:jc w:val="center"/>
        </w:trPr>
        <w:tc>
          <w:tcPr>
            <w:tcW w:w="0" w:type="auto"/>
            <w:shd w:val="clear" w:color="auto" w:fill="auto"/>
          </w:tcPr>
          <w:p>
            <w:pPr>
              <w:pStyle w:val="25"/>
              <w:jc w:val="center"/>
              <w:rPr>
                <w:rFonts w:ascii="Times New Roman" w:hAnsi="Times New Roman"/>
                <w:sz w:val="21"/>
                <w:szCs w:val="21"/>
                <w:lang w:eastAsia="zh-CN"/>
              </w:rPr>
            </w:pPr>
            <w:r>
              <w:rPr>
                <w:rFonts w:hint="eastAsia" w:ascii="Times New Roman" w:hAnsi="Times New Roman"/>
                <w:sz w:val="21"/>
                <w:szCs w:val="21"/>
                <w:lang w:eastAsia="zh-CN"/>
              </w:rPr>
              <w:t>1</w:t>
            </w:r>
            <w:r>
              <w:rPr>
                <w:rFonts w:ascii="Times New Roman" w:hAnsi="Times New Roman"/>
                <w:sz w:val="21"/>
                <w:szCs w:val="21"/>
                <w:lang w:eastAsia="zh-CN"/>
              </w:rPr>
              <w:t>00</w:t>
            </w:r>
            <w:r>
              <w:rPr>
                <w:rFonts w:hint="eastAsia" w:ascii="Times New Roman" w:hAnsi="Times New Roman"/>
                <w:sz w:val="21"/>
                <w:szCs w:val="21"/>
                <w:lang w:eastAsia="zh-CN"/>
              </w:rPr>
              <w:t>厚-Q1</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lang w:eastAsia="zh-CN"/>
              </w:rPr>
              <w:t>3.878e-</w:t>
            </w:r>
            <w:r>
              <w:rPr>
                <w:rFonts w:ascii="Times New Roman" w:hAnsi="Times New Roman"/>
                <w:sz w:val="21"/>
                <w:szCs w:val="21"/>
              </w:rPr>
              <w:t>06</w:t>
            </w:r>
          </w:p>
        </w:tc>
        <w:tc>
          <w:tcPr>
            <w:tcW w:w="0" w:type="auto"/>
            <w:shd w:val="clear" w:color="auto" w:fill="auto"/>
          </w:tcPr>
          <w:p>
            <w:pPr>
              <w:pStyle w:val="25"/>
              <w:rPr>
                <w:rFonts w:ascii="Times New Roman" w:hAnsi="Times New Roman"/>
                <w:sz w:val="21"/>
                <w:szCs w:val="21"/>
                <w:lang w:eastAsia="zh-CN"/>
              </w:rPr>
            </w:pPr>
            <w:r>
              <w:rPr>
                <w:rFonts w:hint="eastAsia" w:ascii="Times New Roman" w:hAnsi="Times New Roman"/>
                <w:sz w:val="21"/>
                <w:szCs w:val="21"/>
                <w:lang w:eastAsia="zh-CN"/>
              </w:rPr>
              <w:t>-</w:t>
            </w:r>
            <w:r>
              <w:rPr>
                <w:rFonts w:ascii="Times New Roman" w:hAnsi="Times New Roman"/>
                <w:sz w:val="21"/>
                <w:szCs w:val="21"/>
                <w:lang w:eastAsia="zh-CN"/>
              </w:rPr>
              <w:t>0.001777</w:t>
            </w:r>
          </w:p>
        </w:tc>
        <w:tc>
          <w:tcPr>
            <w:tcW w:w="0" w:type="auto"/>
            <w:shd w:val="clear" w:color="auto" w:fill="auto"/>
          </w:tcPr>
          <w:p>
            <w:pPr>
              <w:pStyle w:val="25"/>
              <w:rPr>
                <w:rFonts w:ascii="Times New Roman" w:hAnsi="Times New Roman"/>
                <w:sz w:val="21"/>
                <w:szCs w:val="21"/>
                <w:lang w:eastAsia="zh-CN"/>
              </w:rPr>
            </w:pPr>
            <w:r>
              <w:rPr>
                <w:rFonts w:hint="eastAsia" w:ascii="Times New Roman" w:hAnsi="Times New Roman"/>
                <w:sz w:val="21"/>
                <w:szCs w:val="21"/>
                <w:lang w:eastAsia="zh-CN"/>
              </w:rPr>
              <w:t>0</w:t>
            </w:r>
            <w:r>
              <w:rPr>
                <w:rFonts w:ascii="Times New Roman" w:hAnsi="Times New Roman"/>
                <w:sz w:val="21"/>
                <w:szCs w:val="21"/>
                <w:lang w:eastAsia="zh-CN"/>
              </w:rPr>
              <w:t>.2973</w:t>
            </w:r>
          </w:p>
        </w:tc>
        <w:tc>
          <w:tcPr>
            <w:tcW w:w="0" w:type="auto"/>
            <w:shd w:val="clear" w:color="auto" w:fill="auto"/>
          </w:tcPr>
          <w:p>
            <w:pPr>
              <w:pStyle w:val="25"/>
              <w:rPr>
                <w:rFonts w:ascii="Times New Roman" w:hAnsi="Times New Roman"/>
                <w:sz w:val="21"/>
                <w:szCs w:val="21"/>
                <w:lang w:eastAsia="zh-CN"/>
              </w:rPr>
            </w:pPr>
            <w:r>
              <w:rPr>
                <w:rFonts w:hint="eastAsia" w:ascii="Times New Roman" w:hAnsi="Times New Roman"/>
                <w:sz w:val="21"/>
                <w:szCs w:val="21"/>
                <w:lang w:eastAsia="zh-CN"/>
              </w:rPr>
              <w:t>8</w:t>
            </w:r>
            <w:r>
              <w:rPr>
                <w:rFonts w:ascii="Times New Roman" w:hAnsi="Times New Roman"/>
                <w:sz w:val="21"/>
                <w:szCs w:val="21"/>
                <w:lang w:eastAsia="zh-CN"/>
              </w:rPr>
              <w:t>.496</w:t>
            </w:r>
          </w:p>
        </w:tc>
        <w:tc>
          <w:tcPr>
            <w:tcW w:w="0" w:type="auto"/>
            <w:shd w:val="clear" w:color="auto" w:fill="auto"/>
          </w:tcPr>
          <w:p>
            <w:pPr>
              <w:pStyle w:val="25"/>
              <w:rPr>
                <w:rFonts w:ascii="Times New Roman" w:hAnsi="Times New Roman"/>
                <w:sz w:val="21"/>
                <w:szCs w:val="21"/>
                <w:lang w:eastAsia="zh-CN"/>
              </w:rPr>
            </w:pPr>
            <w:r>
              <w:rPr>
                <w:rFonts w:hint="eastAsia" w:ascii="Times New Roman" w:hAnsi="Times New Roman"/>
                <w:sz w:val="21"/>
                <w:szCs w:val="21"/>
                <w:lang w:eastAsia="zh-CN"/>
              </w:rPr>
              <w:t>2</w:t>
            </w:r>
            <w:r>
              <w:rPr>
                <w:rFonts w:ascii="Times New Roman" w:hAnsi="Times New Roman"/>
                <w:sz w:val="21"/>
                <w:szCs w:val="21"/>
                <w:lang w:eastAsia="zh-CN"/>
              </w:rPr>
              <w:t>.846</w:t>
            </w:r>
          </w:p>
        </w:tc>
        <w:tc>
          <w:tcPr>
            <w:tcW w:w="0" w:type="auto"/>
            <w:shd w:val="clear" w:color="auto" w:fill="auto"/>
          </w:tcPr>
          <w:p>
            <w:pPr>
              <w:pStyle w:val="25"/>
              <w:rPr>
                <w:rFonts w:ascii="Times New Roman" w:hAnsi="Times New Roman"/>
                <w:sz w:val="21"/>
                <w:szCs w:val="21"/>
                <w:lang w:eastAsia="zh-CN"/>
              </w:rPr>
            </w:pPr>
            <w:r>
              <w:rPr>
                <w:rFonts w:hint="eastAsia" w:ascii="Times New Roman" w:hAnsi="Times New Roman"/>
                <w:sz w:val="21"/>
                <w:szCs w:val="21"/>
                <w:lang w:eastAsia="zh-CN"/>
              </w:rPr>
              <w:t>0</w:t>
            </w:r>
            <w:r>
              <w:rPr>
                <w:rFonts w:ascii="Times New Roman" w:hAnsi="Times New Roman"/>
                <w:sz w:val="21"/>
                <w:szCs w:val="21"/>
                <w:lang w:eastAsia="zh-CN"/>
              </w:rPr>
              <w:t>.9985</w:t>
            </w:r>
          </w:p>
        </w:tc>
      </w:tr>
      <w:tr>
        <w:tblPrEx>
          <w:tblCellMar>
            <w:top w:w="0" w:type="dxa"/>
            <w:left w:w="108" w:type="dxa"/>
            <w:bottom w:w="0" w:type="dxa"/>
            <w:right w:w="108" w:type="dxa"/>
          </w:tblCellMar>
        </w:tblPrEx>
        <w:trPr>
          <w:jc w:val="center"/>
        </w:trPr>
        <w:tc>
          <w:tcPr>
            <w:tcW w:w="0" w:type="auto"/>
            <w:shd w:val="clear" w:color="auto" w:fill="auto"/>
          </w:tcPr>
          <w:p>
            <w:pPr>
              <w:pStyle w:val="25"/>
              <w:jc w:val="center"/>
              <w:rPr>
                <w:rFonts w:ascii="Times New Roman" w:hAnsi="Times New Roman"/>
                <w:sz w:val="21"/>
                <w:szCs w:val="21"/>
              </w:rPr>
            </w:pPr>
            <w:r>
              <w:rPr>
                <w:rFonts w:ascii="Times New Roman" w:hAnsi="Times New Roman"/>
                <w:sz w:val="21"/>
                <w:szCs w:val="21"/>
              </w:rPr>
              <w:t>100厚-Q2</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-2.409e-06</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-4.206e-04</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0.1473</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15.87</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0.253</w:t>
            </w:r>
          </w:p>
        </w:tc>
        <w:tc>
          <w:tcPr>
            <w:tcW w:w="0" w:type="auto"/>
            <w:shd w:val="clear" w:color="auto" w:fill="auto"/>
          </w:tcPr>
          <w:p>
            <w:pPr>
              <w:pStyle w:val="25"/>
              <w:rPr>
                <w:rFonts w:ascii="Times New Roman" w:hAnsi="Times New Roman"/>
                <w:sz w:val="21"/>
                <w:szCs w:val="21"/>
              </w:rPr>
            </w:pPr>
            <w:r>
              <w:rPr>
                <w:rFonts w:ascii="Times New Roman" w:hAnsi="Times New Roman"/>
                <w:sz w:val="21"/>
                <w:szCs w:val="21"/>
              </w:rPr>
              <w:t>0.9996</w:t>
            </w:r>
          </w:p>
        </w:tc>
      </w:tr>
      <w:tr>
        <w:trPr>
          <w:jc w:val="center"/>
        </w:trPr>
        <w:tc>
          <w:tcPr>
            <w:tcW w:w="0" w:type="auto"/>
            <w:shd w:val="clear" w:color="auto" w:fill="auto"/>
          </w:tcPr>
          <w:p>
            <w:pPr>
              <w:pStyle w:val="25"/>
              <w:jc w:val="center"/>
              <w:rPr>
                <w:rFonts w:ascii="Times New Roman" w:hAnsi="Times New Roman"/>
                <w:sz w:val="21"/>
                <w:szCs w:val="21"/>
              </w:rPr>
            </w:pPr>
            <w:r>
              <w:rPr>
                <w:rFonts w:ascii="Times New Roman" w:hAnsi="Times New Roman"/>
                <w:sz w:val="21"/>
                <w:szCs w:val="21"/>
              </w:rPr>
              <w:t>100厚-Q3</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2.984e-06</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-0.00139</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0.1833</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16.62</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0.1658</w:t>
            </w:r>
          </w:p>
        </w:tc>
        <w:tc>
          <w:tcPr>
            <w:tcW w:w="0" w:type="auto"/>
            <w:shd w:val="clear" w:color="auto" w:fill="auto"/>
          </w:tcPr>
          <w:p>
            <w:pPr>
              <w:pStyle w:val="25"/>
              <w:rPr>
                <w:rFonts w:ascii="Times New Roman" w:hAnsi="Times New Roman"/>
                <w:sz w:val="21"/>
                <w:szCs w:val="21"/>
              </w:rPr>
            </w:pPr>
            <w:r>
              <w:rPr>
                <w:rFonts w:ascii="Times New Roman" w:hAnsi="Times New Roman"/>
                <w:sz w:val="21"/>
                <w:szCs w:val="21"/>
              </w:rPr>
              <w:t>0.9996</w:t>
            </w:r>
          </w:p>
        </w:tc>
      </w:tr>
      <w:tr>
        <w:trPr>
          <w:jc w:val="center"/>
        </w:trPr>
        <w:tc>
          <w:tcPr>
            <w:tcW w:w="0" w:type="auto"/>
            <w:shd w:val="clear" w:color="auto" w:fill="auto"/>
          </w:tcPr>
          <w:p>
            <w:pPr>
              <w:pStyle w:val="25"/>
              <w:jc w:val="center"/>
              <w:rPr>
                <w:rFonts w:ascii="Times New Roman" w:hAnsi="Times New Roman"/>
                <w:sz w:val="21"/>
                <w:szCs w:val="21"/>
              </w:rPr>
            </w:pPr>
            <w:r>
              <w:rPr>
                <w:rFonts w:ascii="Times New Roman" w:hAnsi="Times New Roman"/>
                <w:sz w:val="21"/>
                <w:szCs w:val="21"/>
              </w:rPr>
              <w:t>100厚-Q4</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9.068e-07</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-6</w:t>
            </w:r>
            <w:r>
              <w:rPr>
                <w:rFonts w:ascii="Times New Roman" w:hAnsi="Times New Roman"/>
                <w:sz w:val="21"/>
                <w:szCs w:val="21"/>
              </w:rPr>
              <w:t>.</w:t>
            </w:r>
            <w:r>
              <w:rPr>
                <w:rFonts w:hint="eastAsia" w:ascii="Times New Roman" w:hAnsi="Times New Roman"/>
                <w:sz w:val="21"/>
                <w:szCs w:val="21"/>
              </w:rPr>
              <w:t>932</w:t>
            </w:r>
            <w:r>
              <w:rPr>
                <w:rFonts w:ascii="Times New Roman" w:hAnsi="Times New Roman"/>
                <w:sz w:val="21"/>
                <w:szCs w:val="21"/>
              </w:rPr>
              <w:t>e-04</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0.1078</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19.16</w:t>
            </w:r>
          </w:p>
        </w:tc>
        <w:tc>
          <w:tcPr>
            <w:tcW w:w="0" w:type="auto"/>
            <w:shd w:val="clear" w:color="auto" w:fill="auto"/>
          </w:tcPr>
          <w:p>
            <w:pPr>
              <w:pStyle w:val="25"/>
              <w:rPr>
                <w:rFonts w:ascii="Times New Roman" w:hAnsi="Times New Roman"/>
                <w:sz w:val="21"/>
                <w:szCs w:val="21"/>
              </w:rPr>
            </w:pPr>
            <w:r>
              <w:rPr>
                <w:rFonts w:hint="eastAsia" w:ascii="Times New Roman" w:hAnsi="Times New Roman"/>
                <w:sz w:val="21"/>
                <w:szCs w:val="21"/>
              </w:rPr>
              <w:t>0.07888</w:t>
            </w:r>
          </w:p>
        </w:tc>
        <w:tc>
          <w:tcPr>
            <w:tcW w:w="0" w:type="auto"/>
            <w:shd w:val="clear" w:color="auto" w:fill="auto"/>
          </w:tcPr>
          <w:p>
            <w:pPr>
              <w:pStyle w:val="25"/>
              <w:rPr>
                <w:rFonts w:ascii="Times New Roman" w:hAnsi="Times New Roman"/>
                <w:sz w:val="21"/>
                <w:szCs w:val="21"/>
              </w:rPr>
            </w:pPr>
            <w:r>
              <w:rPr>
                <w:rFonts w:ascii="Times New Roman" w:hAnsi="Times New Roman"/>
                <w:sz w:val="21"/>
                <w:szCs w:val="21"/>
              </w:rPr>
              <w:t>0.9996</w:t>
            </w:r>
          </w:p>
        </w:tc>
      </w:tr>
      <w:tr>
        <w:trPr>
          <w:jc w:val="center"/>
        </w:trPr>
        <w:tc>
          <w:tcPr>
            <w:tcW w:w="0" w:type="auto"/>
            <w:tcBorders>
              <w:bottom w:val="single" w:color="auto" w:sz="18" w:space="0"/>
            </w:tcBorders>
            <w:shd w:val="clear" w:color="auto" w:fill="auto"/>
          </w:tcPr>
          <w:p>
            <w:pPr>
              <w:pStyle w:val="25"/>
              <w:jc w:val="center"/>
              <w:rPr>
                <w:rFonts w:ascii="Times New Roman" w:hAnsi="Times New Roman"/>
                <w:sz w:val="21"/>
                <w:szCs w:val="21"/>
              </w:rPr>
            </w:pPr>
            <w:r>
              <w:rPr>
                <w:rFonts w:ascii="Times New Roman" w:hAnsi="Times New Roman"/>
                <w:sz w:val="21"/>
                <w:szCs w:val="21"/>
              </w:rPr>
              <w:t>100厚-Q5</w:t>
            </w:r>
          </w:p>
        </w:tc>
        <w:tc>
          <w:tcPr>
            <w:tcW w:w="0" w:type="auto"/>
            <w:tcBorders>
              <w:bottom w:val="single" w:color="auto" w:sz="18" w:space="0"/>
            </w:tcBorders>
            <w:shd w:val="clear" w:color="auto" w:fill="auto"/>
          </w:tcPr>
          <w:p>
            <w:pPr>
              <w:pStyle w:val="25"/>
              <w:rPr>
                <w:rFonts w:ascii="Times New Roman" w:hAnsi="Times New Roman"/>
                <w:sz w:val="21"/>
                <w:szCs w:val="21"/>
              </w:rPr>
            </w:pPr>
            <w:r>
              <w:rPr>
                <w:rFonts w:hint="eastAsia" w:ascii="Times New Roman" w:hAnsi="Times New Roman"/>
                <w:sz w:val="21"/>
                <w:szCs w:val="21"/>
              </w:rPr>
              <w:t>-6.113e-08</w:t>
            </w:r>
          </w:p>
        </w:tc>
        <w:tc>
          <w:tcPr>
            <w:tcW w:w="0" w:type="auto"/>
            <w:tcBorders>
              <w:bottom w:val="single" w:color="auto" w:sz="18" w:space="0"/>
            </w:tcBorders>
            <w:shd w:val="clear" w:color="auto" w:fill="auto"/>
          </w:tcPr>
          <w:p>
            <w:pPr>
              <w:pStyle w:val="25"/>
              <w:rPr>
                <w:rFonts w:ascii="Times New Roman" w:hAnsi="Times New Roman"/>
                <w:sz w:val="21"/>
                <w:szCs w:val="21"/>
              </w:rPr>
            </w:pPr>
            <w:r>
              <w:rPr>
                <w:rFonts w:hint="eastAsia" w:ascii="Times New Roman" w:hAnsi="Times New Roman"/>
                <w:sz w:val="21"/>
                <w:szCs w:val="21"/>
              </w:rPr>
              <w:t>-4.886e-04</w:t>
            </w:r>
          </w:p>
        </w:tc>
        <w:tc>
          <w:tcPr>
            <w:tcW w:w="0" w:type="auto"/>
            <w:tcBorders>
              <w:bottom w:val="single" w:color="auto" w:sz="18" w:space="0"/>
            </w:tcBorders>
            <w:shd w:val="clear" w:color="auto" w:fill="auto"/>
          </w:tcPr>
          <w:p>
            <w:pPr>
              <w:pStyle w:val="25"/>
              <w:rPr>
                <w:rFonts w:ascii="Times New Roman" w:hAnsi="Times New Roman"/>
                <w:sz w:val="21"/>
                <w:szCs w:val="21"/>
              </w:rPr>
            </w:pPr>
            <w:r>
              <w:rPr>
                <w:rFonts w:hint="eastAsia" w:ascii="Times New Roman" w:hAnsi="Times New Roman"/>
                <w:sz w:val="21"/>
                <w:szCs w:val="21"/>
              </w:rPr>
              <w:t>0.09431</w:t>
            </w:r>
          </w:p>
        </w:tc>
        <w:tc>
          <w:tcPr>
            <w:tcW w:w="0" w:type="auto"/>
            <w:tcBorders>
              <w:bottom w:val="single" w:color="auto" w:sz="18" w:space="0"/>
            </w:tcBorders>
            <w:shd w:val="clear" w:color="auto" w:fill="auto"/>
          </w:tcPr>
          <w:p>
            <w:pPr>
              <w:pStyle w:val="25"/>
              <w:rPr>
                <w:rFonts w:ascii="Times New Roman" w:hAnsi="Times New Roman"/>
                <w:sz w:val="21"/>
                <w:szCs w:val="21"/>
              </w:rPr>
            </w:pPr>
            <w:r>
              <w:rPr>
                <w:rFonts w:hint="eastAsia" w:ascii="Times New Roman" w:hAnsi="Times New Roman"/>
                <w:sz w:val="21"/>
                <w:szCs w:val="21"/>
              </w:rPr>
              <w:t>19.44</w:t>
            </w:r>
          </w:p>
        </w:tc>
        <w:tc>
          <w:tcPr>
            <w:tcW w:w="0" w:type="auto"/>
            <w:tcBorders>
              <w:bottom w:val="single" w:color="auto" w:sz="18" w:space="0"/>
            </w:tcBorders>
            <w:shd w:val="clear" w:color="auto" w:fill="auto"/>
          </w:tcPr>
          <w:p>
            <w:pPr>
              <w:pStyle w:val="25"/>
              <w:rPr>
                <w:rFonts w:ascii="Times New Roman" w:hAnsi="Times New Roman"/>
                <w:sz w:val="21"/>
                <w:szCs w:val="21"/>
              </w:rPr>
            </w:pPr>
            <w:r>
              <w:rPr>
                <w:rFonts w:hint="eastAsia" w:ascii="Times New Roman" w:hAnsi="Times New Roman"/>
                <w:sz w:val="21"/>
                <w:szCs w:val="21"/>
              </w:rPr>
              <w:t>0.1764</w:t>
            </w:r>
          </w:p>
        </w:tc>
        <w:tc>
          <w:tcPr>
            <w:tcW w:w="0" w:type="auto"/>
            <w:tcBorders>
              <w:bottom w:val="single" w:color="auto" w:sz="18" w:space="0"/>
            </w:tcBorders>
            <w:shd w:val="clear" w:color="auto" w:fill="auto"/>
          </w:tcPr>
          <w:p>
            <w:pPr>
              <w:pStyle w:val="25"/>
              <w:rPr>
                <w:rFonts w:ascii="Times New Roman" w:hAnsi="Times New Roman"/>
                <w:sz w:val="21"/>
                <w:szCs w:val="21"/>
              </w:rPr>
            </w:pPr>
            <w:r>
              <w:rPr>
                <w:rFonts w:ascii="Times New Roman" w:hAnsi="Times New Roman"/>
                <w:sz w:val="21"/>
                <w:szCs w:val="21"/>
              </w:rPr>
              <w:t>0.9993</w:t>
            </w:r>
          </w:p>
        </w:tc>
      </w:tr>
    </w:tbl>
    <w:p>
      <w:pPr>
        <w:widowControl/>
        <w:jc w:val="left"/>
        <w:rPr>
          <w:rStyle w:val="35"/>
        </w:rPr>
      </w:pPr>
    </w:p>
    <w:p>
      <w:pPr>
        <w:widowControl/>
        <w:jc w:val="left"/>
        <w:rPr>
          <w:rStyle w:val="35"/>
        </w:rPr>
      </w:pPr>
      <w:r>
        <w:rPr>
          <w:rStyle w:val="35"/>
        </w:rPr>
        <w:br w:type="page"/>
      </w:r>
    </w:p>
    <w:p>
      <w:pPr>
        <w:spacing w:line="360" w:lineRule="auto"/>
        <w:jc w:val="center"/>
      </w:pPr>
      <w:r>
        <w:rPr>
          <w:rFonts w:hint="eastAsia"/>
        </w:rPr>
        <w:t>表3</w:t>
      </w:r>
      <w:r>
        <w:t xml:space="preserve">  </w:t>
      </w:r>
      <w:r>
        <w:rPr>
          <w:rFonts w:hint="eastAsia"/>
        </w:rPr>
        <w:t>3</w:t>
      </w:r>
      <w:r>
        <w:t>30 MPa</w:t>
      </w:r>
      <w:r>
        <w:rPr>
          <w:rFonts w:hint="eastAsia"/>
        </w:rPr>
        <w:t>压力</w:t>
      </w:r>
      <w:r>
        <w:t>下</w:t>
      </w:r>
      <w:r>
        <w:rPr>
          <w:rFonts w:hint="eastAsia"/>
        </w:rPr>
        <w:t>15组</w:t>
      </w:r>
      <w:r>
        <w:t>切缝侧边轮廓三次曲线拟合结果</w:t>
      </w:r>
    </w:p>
    <w:tbl>
      <w:tblPr>
        <w:tblStyle w:val="13"/>
        <w:tblW w:w="4967" w:type="pct"/>
        <w:tblInd w:w="0" w:type="dxa"/>
        <w:tblLayout w:type="fixed"/>
        <w:tblCellMar>
          <w:top w:w="0" w:type="dxa"/>
          <w:left w:w="108" w:type="dxa"/>
          <w:bottom w:w="0" w:type="dxa"/>
          <w:right w:w="108" w:type="dxa"/>
        </w:tblCellMar>
      </w:tblPr>
      <w:tblGrid>
        <w:gridCol w:w="1395"/>
        <w:gridCol w:w="1266"/>
        <w:gridCol w:w="1417"/>
        <w:gridCol w:w="1418"/>
        <w:gridCol w:w="849"/>
        <w:gridCol w:w="1134"/>
        <w:gridCol w:w="993"/>
      </w:tblGrid>
      <w:tr>
        <w:tblPrEx>
          <w:tblCellMar>
            <w:top w:w="0" w:type="dxa"/>
            <w:left w:w="108" w:type="dxa"/>
            <w:bottom w:w="0" w:type="dxa"/>
            <w:right w:w="108" w:type="dxa"/>
          </w:tblCellMar>
        </w:tblPrEx>
        <w:tc>
          <w:tcPr>
            <w:tcW w:w="823" w:type="pct"/>
            <w:tcBorders>
              <w:top w:val="single" w:color="auto" w:sz="18" w:space="0"/>
              <w:bottom w:val="single" w:color="auto" w:sz="8" w:space="0"/>
            </w:tcBorders>
            <w:shd w:val="clear" w:color="auto" w:fill="auto"/>
            <w:vAlign w:val="bottom"/>
          </w:tcPr>
          <w:p>
            <w:pPr>
              <w:pStyle w:val="25"/>
              <w:jc w:val="center"/>
              <w:rPr>
                <w:sz w:val="21"/>
                <w:szCs w:val="21"/>
                <w:lang w:eastAsia="zh-CN"/>
              </w:rPr>
            </w:pPr>
          </w:p>
        </w:tc>
        <w:tc>
          <w:tcPr>
            <w:tcW w:w="747" w:type="pct"/>
            <w:tcBorders>
              <w:top w:val="single" w:color="auto" w:sz="18" w:space="0"/>
              <w:bottom w:val="single" w:color="auto" w:sz="8" w:space="0"/>
            </w:tcBorders>
            <w:shd w:val="clear" w:color="auto" w:fill="auto"/>
            <w:vAlign w:val="bottom"/>
          </w:tcPr>
          <w:p>
            <w:pPr>
              <w:pStyle w:val="25"/>
              <w:jc w:val="center"/>
              <w:rPr>
                <w:rFonts w:ascii="Times New Roman" w:hAnsi="Times New Roman"/>
                <w:i/>
                <w:sz w:val="21"/>
                <w:szCs w:val="21"/>
                <w:lang w:eastAsia="zh-CN"/>
              </w:rPr>
            </w:pPr>
            <w:r>
              <w:rPr>
                <w:rFonts w:ascii="Times New Roman" w:hAnsi="Times New Roman"/>
                <w:i/>
                <w:sz w:val="21"/>
                <w:szCs w:val="21"/>
                <w:lang w:eastAsia="zh-CN"/>
              </w:rPr>
              <w:t>p</w:t>
            </w:r>
            <w:r>
              <w:rPr>
                <w:rFonts w:ascii="Times New Roman" w:hAnsi="Times New Roman"/>
                <w:i/>
                <w:sz w:val="21"/>
                <w:szCs w:val="21"/>
                <w:vertAlign w:val="subscript"/>
                <w:lang w:eastAsia="zh-CN"/>
              </w:rPr>
              <w:t>1</w:t>
            </w:r>
          </w:p>
        </w:tc>
        <w:tc>
          <w:tcPr>
            <w:tcW w:w="836" w:type="pct"/>
            <w:tcBorders>
              <w:top w:val="single" w:color="auto" w:sz="18" w:space="0"/>
              <w:bottom w:val="single" w:color="auto" w:sz="8" w:space="0"/>
            </w:tcBorders>
            <w:shd w:val="clear" w:color="auto" w:fill="auto"/>
            <w:vAlign w:val="bottom"/>
          </w:tcPr>
          <w:p>
            <w:pPr>
              <w:pStyle w:val="25"/>
              <w:jc w:val="center"/>
              <w:rPr>
                <w:rFonts w:ascii="Times New Roman" w:hAnsi="Times New Roman"/>
                <w:i/>
                <w:sz w:val="21"/>
                <w:szCs w:val="21"/>
              </w:rPr>
            </w:pPr>
            <w:r>
              <w:rPr>
                <w:rFonts w:ascii="Times New Roman" w:hAnsi="Times New Roman"/>
                <w:i/>
                <w:sz w:val="21"/>
                <w:szCs w:val="21"/>
              </w:rPr>
              <w:t>p</w:t>
            </w:r>
            <w:r>
              <w:rPr>
                <w:rFonts w:ascii="Times New Roman" w:hAnsi="Times New Roman"/>
                <w:i/>
                <w:sz w:val="21"/>
                <w:szCs w:val="21"/>
                <w:vertAlign w:val="subscript"/>
              </w:rPr>
              <w:t>2</w:t>
            </w:r>
          </w:p>
        </w:tc>
        <w:tc>
          <w:tcPr>
            <w:tcW w:w="836" w:type="pct"/>
            <w:tcBorders>
              <w:top w:val="single" w:color="auto" w:sz="18" w:space="0"/>
              <w:bottom w:val="single" w:color="auto" w:sz="8" w:space="0"/>
            </w:tcBorders>
            <w:shd w:val="clear" w:color="auto" w:fill="auto"/>
            <w:vAlign w:val="bottom"/>
          </w:tcPr>
          <w:p>
            <w:pPr>
              <w:pStyle w:val="25"/>
              <w:jc w:val="center"/>
              <w:rPr>
                <w:rFonts w:ascii="Times New Roman" w:hAnsi="Times New Roman"/>
                <w:i/>
                <w:sz w:val="21"/>
                <w:szCs w:val="21"/>
              </w:rPr>
            </w:pPr>
            <w:r>
              <w:rPr>
                <w:rFonts w:ascii="Times New Roman" w:hAnsi="Times New Roman"/>
                <w:i/>
                <w:sz w:val="21"/>
                <w:szCs w:val="21"/>
              </w:rPr>
              <w:t>p</w:t>
            </w:r>
            <w:r>
              <w:rPr>
                <w:rFonts w:ascii="Times New Roman" w:hAnsi="Times New Roman"/>
                <w:i/>
                <w:sz w:val="21"/>
                <w:szCs w:val="21"/>
                <w:vertAlign w:val="subscript"/>
              </w:rPr>
              <w:t>3</w:t>
            </w:r>
          </w:p>
        </w:tc>
        <w:tc>
          <w:tcPr>
            <w:tcW w:w="501" w:type="pct"/>
            <w:tcBorders>
              <w:top w:val="single" w:color="auto" w:sz="18" w:space="0"/>
              <w:bottom w:val="single" w:color="auto" w:sz="8" w:space="0"/>
            </w:tcBorders>
            <w:shd w:val="clear" w:color="auto" w:fill="auto"/>
            <w:vAlign w:val="bottom"/>
          </w:tcPr>
          <w:p>
            <w:pPr>
              <w:pStyle w:val="25"/>
              <w:jc w:val="center"/>
              <w:rPr>
                <w:rFonts w:ascii="Times New Roman" w:hAnsi="Times New Roman"/>
                <w:i/>
                <w:sz w:val="21"/>
                <w:szCs w:val="21"/>
              </w:rPr>
            </w:pPr>
            <w:r>
              <w:rPr>
                <w:rFonts w:ascii="Times New Roman" w:hAnsi="Times New Roman"/>
                <w:i/>
                <w:sz w:val="21"/>
                <w:szCs w:val="21"/>
              </w:rPr>
              <w:t>p</w:t>
            </w:r>
            <w:r>
              <w:rPr>
                <w:rFonts w:ascii="Times New Roman" w:hAnsi="Times New Roman"/>
                <w:i/>
                <w:sz w:val="21"/>
                <w:szCs w:val="21"/>
                <w:vertAlign w:val="subscript"/>
              </w:rPr>
              <w:t>4</w:t>
            </w:r>
          </w:p>
        </w:tc>
        <w:tc>
          <w:tcPr>
            <w:tcW w:w="669" w:type="pct"/>
            <w:tcBorders>
              <w:top w:val="single" w:color="auto" w:sz="18" w:space="0"/>
              <w:bottom w:val="single" w:color="auto" w:sz="8" w:space="0"/>
            </w:tcBorders>
            <w:shd w:val="clear" w:color="auto" w:fill="auto"/>
            <w:vAlign w:val="bottom"/>
          </w:tcPr>
          <w:p>
            <w:pPr>
              <w:pStyle w:val="25"/>
              <w:jc w:val="center"/>
              <w:rPr>
                <w:rFonts w:ascii="Times New Roman" w:hAnsi="Times New Roman"/>
                <w:sz w:val="21"/>
                <w:szCs w:val="21"/>
              </w:rPr>
            </w:pPr>
            <w:r>
              <w:rPr>
                <w:rFonts w:ascii="Times New Roman" w:hAnsi="Times New Roman"/>
                <w:sz w:val="21"/>
                <w:szCs w:val="21"/>
                <w:lang w:eastAsia="zh-CN"/>
              </w:rPr>
              <w:t>SSE</w:t>
            </w:r>
          </w:p>
        </w:tc>
        <w:tc>
          <w:tcPr>
            <w:tcW w:w="586" w:type="pct"/>
            <w:tcBorders>
              <w:top w:val="single" w:color="auto" w:sz="18" w:space="0"/>
              <w:bottom w:val="single" w:color="auto" w:sz="8" w:space="0"/>
            </w:tcBorders>
            <w:shd w:val="clear" w:color="auto" w:fill="auto"/>
            <w:vAlign w:val="bottom"/>
          </w:tcPr>
          <w:p>
            <w:pPr>
              <w:pStyle w:val="25"/>
              <w:jc w:val="center"/>
              <w:rPr>
                <w:rFonts w:ascii="Times New Roman" w:hAnsi="Times New Roman"/>
                <w:sz w:val="21"/>
                <w:szCs w:val="21"/>
              </w:rPr>
            </w:pPr>
            <w:r>
              <w:rPr>
                <w:rFonts w:hint="eastAsia" w:ascii="Times New Roman" w:hAnsi="Times New Roman"/>
                <w:sz w:val="21"/>
                <w:szCs w:val="21"/>
                <w:lang w:eastAsia="zh-CN"/>
              </w:rPr>
              <w:t>R-sq</w:t>
            </w:r>
            <w:r>
              <w:rPr>
                <w:rFonts w:ascii="Times New Roman" w:hAnsi="Times New Roman"/>
                <w:sz w:val="21"/>
                <w:szCs w:val="21"/>
                <w:lang w:eastAsia="zh-CN"/>
              </w:rPr>
              <w:t>uare</w:t>
            </w:r>
          </w:p>
        </w:tc>
      </w:tr>
      <w:tr>
        <w:tblPrEx>
          <w:tblCellMar>
            <w:top w:w="0" w:type="dxa"/>
            <w:left w:w="108" w:type="dxa"/>
            <w:bottom w:w="0" w:type="dxa"/>
            <w:right w:w="108" w:type="dxa"/>
          </w:tblCellMar>
        </w:tblPrEx>
        <w:tc>
          <w:tcPr>
            <w:tcW w:w="823" w:type="pct"/>
            <w:tcBorders>
              <w:top w:val="single" w:color="auto" w:sz="8" w:space="0"/>
            </w:tcBorders>
            <w:shd w:val="clear" w:color="auto" w:fill="auto"/>
          </w:tcPr>
          <w:p>
            <w:pPr>
              <w:pStyle w:val="25"/>
              <w:rPr>
                <w:rFonts w:ascii="Times New Roman" w:hAnsi="Times New Roman"/>
                <w:sz w:val="21"/>
                <w:szCs w:val="21"/>
              </w:rPr>
            </w:pPr>
            <w:r>
              <w:rPr>
                <w:rFonts w:ascii="Times New Roman" w:hAnsi="Times New Roman"/>
                <w:sz w:val="21"/>
                <w:szCs w:val="21"/>
              </w:rPr>
              <w:t>20厚-Q3-</w:t>
            </w:r>
            <w:r>
              <w:rPr>
                <w:rFonts w:ascii="Times New Roman" w:hAnsi="Times New Roman"/>
                <w:sz w:val="21"/>
                <w:szCs w:val="21"/>
                <w:lang w:eastAsia="zh-CN"/>
              </w:rPr>
              <w:t>左</w:t>
            </w:r>
          </w:p>
        </w:tc>
        <w:tc>
          <w:tcPr>
            <w:tcW w:w="747" w:type="pct"/>
            <w:tcBorders>
              <w:top w:val="single" w:color="auto" w:sz="8" w:space="0"/>
            </w:tcBorders>
            <w:shd w:val="clear" w:color="auto" w:fill="auto"/>
          </w:tcPr>
          <w:p>
            <w:pPr>
              <w:pStyle w:val="25"/>
              <w:rPr>
                <w:rFonts w:ascii="Times New Roman" w:hAnsi="Times New Roman"/>
                <w:sz w:val="21"/>
                <w:szCs w:val="21"/>
              </w:rPr>
            </w:pPr>
            <w:r>
              <w:rPr>
                <w:rFonts w:ascii="Times New Roman" w:hAnsi="Times New Roman"/>
                <w:sz w:val="21"/>
                <w:szCs w:val="21"/>
              </w:rPr>
              <w:t xml:space="preserve"> 1.462e-6</w:t>
            </w:r>
          </w:p>
        </w:tc>
        <w:tc>
          <w:tcPr>
            <w:tcW w:w="836" w:type="pct"/>
            <w:tcBorders>
              <w:top w:val="single" w:color="auto" w:sz="8" w:space="0"/>
            </w:tcBorders>
            <w:shd w:val="clear" w:color="auto" w:fill="auto"/>
          </w:tcPr>
          <w:p>
            <w:pPr>
              <w:pStyle w:val="25"/>
              <w:rPr>
                <w:rFonts w:ascii="Times New Roman" w:hAnsi="Times New Roman"/>
                <w:sz w:val="21"/>
                <w:szCs w:val="21"/>
              </w:rPr>
            </w:pPr>
            <w:r>
              <w:rPr>
                <w:rFonts w:ascii="Times New Roman" w:hAnsi="Times New Roman"/>
                <w:sz w:val="21"/>
                <w:szCs w:val="21"/>
              </w:rPr>
              <w:t xml:space="preserve"> 1.327e-5</w:t>
            </w:r>
          </w:p>
        </w:tc>
        <w:tc>
          <w:tcPr>
            <w:tcW w:w="836" w:type="pct"/>
            <w:tcBorders>
              <w:top w:val="single" w:color="auto" w:sz="8" w:space="0"/>
            </w:tcBorders>
            <w:shd w:val="clear" w:color="auto" w:fill="auto"/>
          </w:tcPr>
          <w:p>
            <w:pPr>
              <w:pStyle w:val="25"/>
              <w:rPr>
                <w:rFonts w:ascii="Times New Roman" w:hAnsi="Times New Roman"/>
                <w:sz w:val="21"/>
                <w:szCs w:val="21"/>
              </w:rPr>
            </w:pPr>
            <w:r>
              <w:rPr>
                <w:rFonts w:ascii="Times New Roman" w:hAnsi="Times New Roman"/>
                <w:sz w:val="21"/>
                <w:szCs w:val="21"/>
              </w:rPr>
              <w:t>-0.01351</w:t>
            </w:r>
          </w:p>
        </w:tc>
        <w:tc>
          <w:tcPr>
            <w:tcW w:w="501" w:type="pct"/>
            <w:tcBorders>
              <w:top w:val="single" w:color="auto" w:sz="8" w:space="0"/>
            </w:tcBorders>
            <w:shd w:val="clear" w:color="auto" w:fill="auto"/>
          </w:tcPr>
          <w:p>
            <w:pPr>
              <w:pStyle w:val="25"/>
              <w:rPr>
                <w:rFonts w:ascii="Times New Roman" w:hAnsi="Times New Roman"/>
                <w:sz w:val="21"/>
                <w:szCs w:val="21"/>
              </w:rPr>
            </w:pPr>
            <w:r>
              <w:rPr>
                <w:rFonts w:ascii="Times New Roman" w:hAnsi="Times New Roman"/>
                <w:sz w:val="21"/>
                <w:szCs w:val="21"/>
              </w:rPr>
              <w:t>4.637</w:t>
            </w:r>
          </w:p>
        </w:tc>
        <w:tc>
          <w:tcPr>
            <w:tcW w:w="669" w:type="pct"/>
            <w:tcBorders>
              <w:top w:val="single" w:color="auto" w:sz="8" w:space="0"/>
            </w:tcBorders>
            <w:shd w:val="clear" w:color="auto" w:fill="auto"/>
          </w:tcPr>
          <w:p>
            <w:pPr>
              <w:pStyle w:val="25"/>
              <w:rPr>
                <w:rFonts w:ascii="Times New Roman" w:hAnsi="Times New Roman"/>
                <w:sz w:val="21"/>
                <w:szCs w:val="21"/>
              </w:rPr>
            </w:pPr>
            <w:r>
              <w:rPr>
                <w:rFonts w:ascii="Times New Roman" w:hAnsi="Times New Roman"/>
                <w:sz w:val="21"/>
                <w:szCs w:val="21"/>
              </w:rPr>
              <w:t>0.005745</w:t>
            </w:r>
          </w:p>
        </w:tc>
        <w:tc>
          <w:tcPr>
            <w:tcW w:w="586" w:type="pct"/>
            <w:tcBorders>
              <w:top w:val="single" w:color="auto" w:sz="8" w:space="0"/>
            </w:tcBorders>
            <w:shd w:val="clear" w:color="auto" w:fill="auto"/>
          </w:tcPr>
          <w:p>
            <w:pPr>
              <w:pStyle w:val="25"/>
              <w:rPr>
                <w:rFonts w:ascii="Times New Roman" w:hAnsi="Times New Roman"/>
                <w:sz w:val="21"/>
                <w:szCs w:val="21"/>
              </w:rPr>
            </w:pPr>
            <w:r>
              <w:rPr>
                <w:rFonts w:ascii="Times New Roman" w:hAnsi="Times New Roman"/>
                <w:sz w:val="21"/>
                <w:szCs w:val="21"/>
              </w:rPr>
              <w:t>0.9949</w:t>
            </w:r>
          </w:p>
        </w:tc>
      </w:tr>
      <w:tr>
        <w:tblPrEx>
          <w:tblCellMar>
            <w:top w:w="0" w:type="dxa"/>
            <w:left w:w="108" w:type="dxa"/>
            <w:bottom w:w="0" w:type="dxa"/>
            <w:right w:w="108" w:type="dxa"/>
          </w:tblCellMar>
        </w:tblPrEx>
        <w:tc>
          <w:tcPr>
            <w:tcW w:w="823" w:type="pct"/>
            <w:shd w:val="clear" w:color="auto" w:fill="auto"/>
          </w:tcPr>
          <w:p>
            <w:pPr>
              <w:pStyle w:val="25"/>
              <w:rPr>
                <w:rFonts w:ascii="Times New Roman" w:hAnsi="Times New Roman"/>
                <w:sz w:val="21"/>
                <w:szCs w:val="21"/>
              </w:rPr>
            </w:pPr>
            <w:r>
              <w:rPr>
                <w:rFonts w:ascii="Times New Roman" w:hAnsi="Times New Roman"/>
                <w:sz w:val="21"/>
                <w:szCs w:val="21"/>
              </w:rPr>
              <w:t>20厚-Q3-</w:t>
            </w:r>
            <w:r>
              <w:rPr>
                <w:rFonts w:ascii="Times New Roman" w:hAnsi="Times New Roman"/>
                <w:sz w:val="21"/>
                <w:szCs w:val="21"/>
                <w:lang w:eastAsia="zh-CN"/>
              </w:rPr>
              <w:t>右</w:t>
            </w:r>
          </w:p>
        </w:tc>
        <w:tc>
          <w:tcPr>
            <w:tcW w:w="747" w:type="pct"/>
            <w:shd w:val="clear" w:color="auto" w:fill="auto"/>
          </w:tcPr>
          <w:p>
            <w:pPr>
              <w:pStyle w:val="25"/>
              <w:rPr>
                <w:rFonts w:ascii="Times New Roman" w:hAnsi="Times New Roman"/>
                <w:sz w:val="21"/>
                <w:szCs w:val="21"/>
              </w:rPr>
            </w:pPr>
            <w:r>
              <w:rPr>
                <w:rFonts w:ascii="Times New Roman" w:hAnsi="Times New Roman"/>
                <w:sz w:val="21"/>
                <w:szCs w:val="21"/>
              </w:rPr>
              <w:t xml:space="preserve"> 3.104e-5</w:t>
            </w:r>
          </w:p>
        </w:tc>
        <w:tc>
          <w:tcPr>
            <w:tcW w:w="836" w:type="pct"/>
            <w:shd w:val="clear" w:color="auto" w:fill="auto"/>
          </w:tcPr>
          <w:p>
            <w:pPr>
              <w:pStyle w:val="25"/>
              <w:rPr>
                <w:rFonts w:ascii="Times New Roman" w:hAnsi="Times New Roman"/>
                <w:sz w:val="21"/>
                <w:szCs w:val="21"/>
              </w:rPr>
            </w:pPr>
            <w:r>
              <w:rPr>
                <w:rFonts w:ascii="Times New Roman" w:hAnsi="Times New Roman"/>
                <w:sz w:val="21"/>
                <w:szCs w:val="21"/>
              </w:rPr>
              <w:t>-6.896e-4</w:t>
            </w:r>
          </w:p>
        </w:tc>
        <w:tc>
          <w:tcPr>
            <w:tcW w:w="836" w:type="pct"/>
            <w:shd w:val="clear" w:color="auto" w:fill="auto"/>
          </w:tcPr>
          <w:p>
            <w:pPr>
              <w:pStyle w:val="25"/>
              <w:rPr>
                <w:rFonts w:ascii="Times New Roman" w:hAnsi="Times New Roman"/>
                <w:sz w:val="21"/>
                <w:szCs w:val="21"/>
              </w:rPr>
            </w:pPr>
            <w:r>
              <w:rPr>
                <w:rFonts w:ascii="Times New Roman" w:hAnsi="Times New Roman"/>
                <w:sz w:val="21"/>
                <w:szCs w:val="21"/>
              </w:rPr>
              <w:t xml:space="preserve"> 0.003535</w:t>
            </w:r>
          </w:p>
        </w:tc>
        <w:tc>
          <w:tcPr>
            <w:tcW w:w="501" w:type="pct"/>
            <w:shd w:val="clear" w:color="auto" w:fill="auto"/>
          </w:tcPr>
          <w:p>
            <w:pPr>
              <w:pStyle w:val="25"/>
              <w:rPr>
                <w:rFonts w:ascii="Times New Roman" w:hAnsi="Times New Roman"/>
                <w:sz w:val="21"/>
                <w:szCs w:val="21"/>
              </w:rPr>
            </w:pPr>
            <w:r>
              <w:rPr>
                <w:rFonts w:ascii="Times New Roman" w:hAnsi="Times New Roman"/>
                <w:sz w:val="21"/>
                <w:szCs w:val="21"/>
              </w:rPr>
              <w:t>5.281</w:t>
            </w:r>
          </w:p>
        </w:tc>
        <w:tc>
          <w:tcPr>
            <w:tcW w:w="669" w:type="pct"/>
            <w:shd w:val="clear" w:color="auto" w:fill="auto"/>
          </w:tcPr>
          <w:p>
            <w:pPr>
              <w:pStyle w:val="25"/>
              <w:rPr>
                <w:rFonts w:ascii="Times New Roman" w:hAnsi="Times New Roman"/>
                <w:sz w:val="21"/>
                <w:szCs w:val="21"/>
              </w:rPr>
            </w:pPr>
            <w:r>
              <w:rPr>
                <w:rFonts w:ascii="Times New Roman" w:hAnsi="Times New Roman"/>
                <w:sz w:val="21"/>
                <w:szCs w:val="21"/>
              </w:rPr>
              <w:t>0.004207</w:t>
            </w:r>
          </w:p>
        </w:tc>
        <w:tc>
          <w:tcPr>
            <w:tcW w:w="586" w:type="pct"/>
            <w:shd w:val="clear" w:color="auto" w:fill="auto"/>
          </w:tcPr>
          <w:p>
            <w:pPr>
              <w:pStyle w:val="25"/>
              <w:rPr>
                <w:rFonts w:ascii="Times New Roman" w:hAnsi="Times New Roman"/>
                <w:sz w:val="21"/>
                <w:szCs w:val="21"/>
              </w:rPr>
            </w:pPr>
            <w:r>
              <w:rPr>
                <w:rFonts w:ascii="Times New Roman" w:hAnsi="Times New Roman"/>
                <w:sz w:val="21"/>
                <w:szCs w:val="21"/>
              </w:rPr>
              <w:t>0.6491</w:t>
            </w:r>
          </w:p>
        </w:tc>
      </w:tr>
      <w:tr>
        <w:tblPrEx>
          <w:tblCellMar>
            <w:top w:w="0" w:type="dxa"/>
            <w:left w:w="108" w:type="dxa"/>
            <w:bottom w:w="0" w:type="dxa"/>
            <w:right w:w="108" w:type="dxa"/>
          </w:tblCellMar>
        </w:tblPrEx>
        <w:tc>
          <w:tcPr>
            <w:tcW w:w="823" w:type="pct"/>
            <w:shd w:val="clear" w:color="auto" w:fill="auto"/>
          </w:tcPr>
          <w:p>
            <w:pPr>
              <w:pStyle w:val="25"/>
              <w:rPr>
                <w:rFonts w:ascii="Times New Roman" w:hAnsi="Times New Roman"/>
                <w:sz w:val="21"/>
                <w:szCs w:val="21"/>
              </w:rPr>
            </w:pPr>
            <w:r>
              <w:rPr>
                <w:rFonts w:ascii="Times New Roman" w:hAnsi="Times New Roman"/>
                <w:sz w:val="21"/>
                <w:szCs w:val="21"/>
              </w:rPr>
              <w:t>20厚-Q4-</w:t>
            </w:r>
            <w:r>
              <w:rPr>
                <w:rFonts w:ascii="Times New Roman" w:hAnsi="Times New Roman"/>
                <w:sz w:val="21"/>
                <w:szCs w:val="21"/>
                <w:lang w:eastAsia="zh-CN"/>
              </w:rPr>
              <w:t>左</w:t>
            </w:r>
          </w:p>
        </w:tc>
        <w:tc>
          <w:tcPr>
            <w:tcW w:w="747" w:type="pct"/>
            <w:shd w:val="clear" w:color="auto" w:fill="auto"/>
          </w:tcPr>
          <w:p>
            <w:pPr>
              <w:pStyle w:val="25"/>
              <w:rPr>
                <w:rFonts w:ascii="Times New Roman" w:hAnsi="Times New Roman"/>
                <w:sz w:val="21"/>
                <w:szCs w:val="21"/>
              </w:rPr>
            </w:pPr>
            <w:r>
              <w:rPr>
                <w:rFonts w:ascii="Times New Roman" w:hAnsi="Times New Roman"/>
                <w:sz w:val="21"/>
                <w:szCs w:val="21"/>
              </w:rPr>
              <w:t xml:space="preserve"> 5.338e-6</w:t>
            </w:r>
          </w:p>
        </w:tc>
        <w:tc>
          <w:tcPr>
            <w:tcW w:w="836" w:type="pct"/>
            <w:shd w:val="clear" w:color="auto" w:fill="auto"/>
          </w:tcPr>
          <w:p>
            <w:pPr>
              <w:pStyle w:val="25"/>
              <w:rPr>
                <w:rFonts w:ascii="Times New Roman" w:hAnsi="Times New Roman"/>
                <w:sz w:val="21"/>
                <w:szCs w:val="21"/>
              </w:rPr>
            </w:pPr>
            <w:r>
              <w:rPr>
                <w:rFonts w:ascii="Times New Roman" w:hAnsi="Times New Roman"/>
                <w:sz w:val="21"/>
                <w:szCs w:val="21"/>
              </w:rPr>
              <w:t>-1.564e-5</w:t>
            </w:r>
          </w:p>
        </w:tc>
        <w:tc>
          <w:tcPr>
            <w:tcW w:w="836" w:type="pct"/>
            <w:shd w:val="clear" w:color="auto" w:fill="auto"/>
          </w:tcPr>
          <w:p>
            <w:pPr>
              <w:pStyle w:val="25"/>
              <w:rPr>
                <w:rFonts w:ascii="Times New Roman" w:hAnsi="Times New Roman"/>
                <w:sz w:val="21"/>
                <w:szCs w:val="21"/>
              </w:rPr>
            </w:pPr>
            <w:r>
              <w:rPr>
                <w:rFonts w:ascii="Times New Roman" w:hAnsi="Times New Roman"/>
                <w:sz w:val="21"/>
                <w:szCs w:val="21"/>
              </w:rPr>
              <w:t>-0.009494</w:t>
            </w:r>
          </w:p>
        </w:tc>
        <w:tc>
          <w:tcPr>
            <w:tcW w:w="501" w:type="pct"/>
            <w:shd w:val="clear" w:color="auto" w:fill="auto"/>
          </w:tcPr>
          <w:p>
            <w:pPr>
              <w:pStyle w:val="25"/>
              <w:rPr>
                <w:rFonts w:ascii="Times New Roman" w:hAnsi="Times New Roman"/>
                <w:sz w:val="21"/>
                <w:szCs w:val="21"/>
              </w:rPr>
            </w:pPr>
            <w:r>
              <w:rPr>
                <w:rFonts w:ascii="Times New Roman" w:hAnsi="Times New Roman"/>
                <w:sz w:val="21"/>
                <w:szCs w:val="21"/>
              </w:rPr>
              <w:t>4.53</w:t>
            </w:r>
          </w:p>
        </w:tc>
        <w:tc>
          <w:tcPr>
            <w:tcW w:w="669" w:type="pct"/>
            <w:shd w:val="clear" w:color="auto" w:fill="auto"/>
          </w:tcPr>
          <w:p>
            <w:pPr>
              <w:pStyle w:val="25"/>
              <w:rPr>
                <w:rFonts w:ascii="Times New Roman" w:hAnsi="Times New Roman"/>
                <w:sz w:val="21"/>
                <w:szCs w:val="21"/>
              </w:rPr>
            </w:pPr>
            <w:r>
              <w:rPr>
                <w:rFonts w:ascii="Times New Roman" w:hAnsi="Times New Roman"/>
                <w:sz w:val="21"/>
                <w:szCs w:val="21"/>
              </w:rPr>
              <w:t>0.0151</w:t>
            </w:r>
          </w:p>
        </w:tc>
        <w:tc>
          <w:tcPr>
            <w:tcW w:w="586" w:type="pct"/>
            <w:shd w:val="clear" w:color="auto" w:fill="auto"/>
          </w:tcPr>
          <w:p>
            <w:pPr>
              <w:pStyle w:val="25"/>
              <w:rPr>
                <w:rFonts w:ascii="Times New Roman" w:hAnsi="Times New Roman"/>
                <w:sz w:val="21"/>
                <w:szCs w:val="21"/>
              </w:rPr>
            </w:pPr>
            <w:r>
              <w:rPr>
                <w:rFonts w:ascii="Times New Roman" w:hAnsi="Times New Roman"/>
                <w:sz w:val="21"/>
                <w:szCs w:val="21"/>
              </w:rPr>
              <w:t>0.9499</w:t>
            </w:r>
          </w:p>
        </w:tc>
      </w:tr>
      <w:tr>
        <w:tblPrEx>
          <w:tblCellMar>
            <w:top w:w="0" w:type="dxa"/>
            <w:left w:w="108" w:type="dxa"/>
            <w:bottom w:w="0" w:type="dxa"/>
            <w:right w:w="108" w:type="dxa"/>
          </w:tblCellMar>
        </w:tblPrEx>
        <w:tc>
          <w:tcPr>
            <w:tcW w:w="823" w:type="pct"/>
            <w:shd w:val="clear" w:color="auto" w:fill="auto"/>
          </w:tcPr>
          <w:p>
            <w:pPr>
              <w:pStyle w:val="25"/>
              <w:rPr>
                <w:rFonts w:ascii="Times New Roman" w:hAnsi="Times New Roman"/>
                <w:sz w:val="21"/>
                <w:szCs w:val="21"/>
              </w:rPr>
            </w:pPr>
            <w:r>
              <w:rPr>
                <w:rFonts w:ascii="Times New Roman" w:hAnsi="Times New Roman"/>
                <w:sz w:val="21"/>
                <w:szCs w:val="21"/>
              </w:rPr>
              <w:t>20厚-Q4-</w:t>
            </w:r>
            <w:r>
              <w:rPr>
                <w:rFonts w:ascii="Times New Roman" w:hAnsi="Times New Roman"/>
                <w:sz w:val="21"/>
                <w:szCs w:val="21"/>
                <w:lang w:eastAsia="zh-CN"/>
              </w:rPr>
              <w:t>右</w:t>
            </w:r>
          </w:p>
        </w:tc>
        <w:tc>
          <w:tcPr>
            <w:tcW w:w="747" w:type="pct"/>
            <w:shd w:val="clear" w:color="auto" w:fill="auto"/>
          </w:tcPr>
          <w:p>
            <w:pPr>
              <w:pStyle w:val="25"/>
              <w:rPr>
                <w:rFonts w:ascii="Times New Roman" w:hAnsi="Times New Roman"/>
                <w:sz w:val="21"/>
                <w:szCs w:val="21"/>
              </w:rPr>
            </w:pPr>
            <w:r>
              <w:rPr>
                <w:rFonts w:ascii="Times New Roman" w:hAnsi="Times New Roman"/>
                <w:sz w:val="21"/>
                <w:szCs w:val="21"/>
              </w:rPr>
              <w:t xml:space="preserve"> 2.86e-5</w:t>
            </w:r>
          </w:p>
        </w:tc>
        <w:tc>
          <w:tcPr>
            <w:tcW w:w="836" w:type="pct"/>
            <w:shd w:val="clear" w:color="auto" w:fill="auto"/>
          </w:tcPr>
          <w:p>
            <w:pPr>
              <w:pStyle w:val="25"/>
              <w:rPr>
                <w:rFonts w:ascii="Times New Roman" w:hAnsi="Times New Roman"/>
                <w:sz w:val="21"/>
                <w:szCs w:val="21"/>
              </w:rPr>
            </w:pPr>
            <w:r>
              <w:rPr>
                <w:rFonts w:ascii="Times New Roman" w:hAnsi="Times New Roman"/>
                <w:sz w:val="21"/>
                <w:szCs w:val="21"/>
              </w:rPr>
              <w:t>-6.13e-4</w:t>
            </w:r>
          </w:p>
        </w:tc>
        <w:tc>
          <w:tcPr>
            <w:tcW w:w="836" w:type="pct"/>
            <w:shd w:val="clear" w:color="auto" w:fill="auto"/>
          </w:tcPr>
          <w:p>
            <w:pPr>
              <w:pStyle w:val="25"/>
              <w:rPr>
                <w:rFonts w:ascii="Times New Roman" w:hAnsi="Times New Roman"/>
                <w:sz w:val="21"/>
                <w:szCs w:val="21"/>
              </w:rPr>
            </w:pPr>
            <w:r>
              <w:rPr>
                <w:rFonts w:ascii="Times New Roman" w:hAnsi="Times New Roman"/>
                <w:sz w:val="21"/>
                <w:szCs w:val="21"/>
              </w:rPr>
              <w:t xml:space="preserve"> 0.00362</w:t>
            </w:r>
          </w:p>
        </w:tc>
        <w:tc>
          <w:tcPr>
            <w:tcW w:w="501" w:type="pct"/>
            <w:shd w:val="clear" w:color="auto" w:fill="auto"/>
          </w:tcPr>
          <w:p>
            <w:pPr>
              <w:pStyle w:val="25"/>
              <w:rPr>
                <w:rFonts w:ascii="Times New Roman" w:hAnsi="Times New Roman"/>
                <w:sz w:val="21"/>
                <w:szCs w:val="21"/>
              </w:rPr>
            </w:pPr>
            <w:r>
              <w:rPr>
                <w:rFonts w:ascii="Times New Roman" w:hAnsi="Times New Roman"/>
                <w:sz w:val="21"/>
                <w:szCs w:val="21"/>
              </w:rPr>
              <w:t>5.273</w:t>
            </w:r>
          </w:p>
        </w:tc>
        <w:tc>
          <w:tcPr>
            <w:tcW w:w="669" w:type="pct"/>
            <w:shd w:val="clear" w:color="auto" w:fill="auto"/>
          </w:tcPr>
          <w:p>
            <w:pPr>
              <w:pStyle w:val="25"/>
              <w:rPr>
                <w:rFonts w:ascii="Times New Roman" w:hAnsi="Times New Roman"/>
                <w:sz w:val="21"/>
                <w:szCs w:val="21"/>
              </w:rPr>
            </w:pPr>
            <w:r>
              <w:rPr>
                <w:rFonts w:ascii="Times New Roman" w:hAnsi="Times New Roman"/>
                <w:sz w:val="21"/>
                <w:szCs w:val="21"/>
              </w:rPr>
              <w:t>0.007126</w:t>
            </w:r>
          </w:p>
        </w:tc>
        <w:tc>
          <w:tcPr>
            <w:tcW w:w="586" w:type="pct"/>
            <w:shd w:val="clear" w:color="auto" w:fill="auto"/>
          </w:tcPr>
          <w:p>
            <w:pPr>
              <w:pStyle w:val="25"/>
              <w:rPr>
                <w:rFonts w:ascii="Times New Roman" w:hAnsi="Times New Roman"/>
                <w:sz w:val="21"/>
                <w:szCs w:val="21"/>
              </w:rPr>
            </w:pPr>
            <w:r>
              <w:rPr>
                <w:rFonts w:ascii="Times New Roman" w:hAnsi="Times New Roman"/>
                <w:sz w:val="21"/>
                <w:szCs w:val="21"/>
              </w:rPr>
              <w:t>0.6361</w:t>
            </w:r>
          </w:p>
        </w:tc>
      </w:tr>
      <w:tr>
        <w:tblPrEx>
          <w:tblCellMar>
            <w:top w:w="0" w:type="dxa"/>
            <w:left w:w="108" w:type="dxa"/>
            <w:bottom w:w="0" w:type="dxa"/>
            <w:right w:w="108" w:type="dxa"/>
          </w:tblCellMar>
        </w:tblPrEx>
        <w:tc>
          <w:tcPr>
            <w:tcW w:w="823" w:type="pct"/>
            <w:shd w:val="clear" w:color="auto" w:fill="auto"/>
          </w:tcPr>
          <w:p>
            <w:pPr>
              <w:pStyle w:val="25"/>
              <w:rPr>
                <w:rFonts w:ascii="Times New Roman" w:hAnsi="Times New Roman"/>
                <w:sz w:val="21"/>
                <w:szCs w:val="21"/>
              </w:rPr>
            </w:pPr>
            <w:r>
              <w:rPr>
                <w:rFonts w:ascii="Times New Roman" w:hAnsi="Times New Roman"/>
                <w:sz w:val="21"/>
                <w:szCs w:val="21"/>
              </w:rPr>
              <w:t>20厚-Q5-</w:t>
            </w:r>
            <w:r>
              <w:rPr>
                <w:rFonts w:ascii="Times New Roman" w:hAnsi="Times New Roman"/>
                <w:sz w:val="21"/>
                <w:szCs w:val="21"/>
                <w:lang w:eastAsia="zh-CN"/>
              </w:rPr>
              <w:t>左</w:t>
            </w:r>
          </w:p>
        </w:tc>
        <w:tc>
          <w:tcPr>
            <w:tcW w:w="747" w:type="pct"/>
            <w:shd w:val="clear" w:color="auto" w:fill="auto"/>
          </w:tcPr>
          <w:p>
            <w:pPr>
              <w:pStyle w:val="25"/>
              <w:rPr>
                <w:rFonts w:ascii="Times New Roman" w:hAnsi="Times New Roman"/>
                <w:sz w:val="21"/>
                <w:szCs w:val="21"/>
              </w:rPr>
            </w:pPr>
            <w:r>
              <w:rPr>
                <w:rFonts w:ascii="Times New Roman" w:hAnsi="Times New Roman"/>
                <w:sz w:val="21"/>
                <w:szCs w:val="21"/>
              </w:rPr>
              <w:t>-4.975e-6</w:t>
            </w:r>
          </w:p>
        </w:tc>
        <w:tc>
          <w:tcPr>
            <w:tcW w:w="836" w:type="pct"/>
            <w:shd w:val="clear" w:color="auto" w:fill="auto"/>
          </w:tcPr>
          <w:p>
            <w:pPr>
              <w:pStyle w:val="25"/>
              <w:rPr>
                <w:rFonts w:ascii="Times New Roman" w:hAnsi="Times New Roman"/>
                <w:sz w:val="21"/>
                <w:szCs w:val="21"/>
              </w:rPr>
            </w:pPr>
            <w:r>
              <w:rPr>
                <w:rFonts w:ascii="Times New Roman" w:hAnsi="Times New Roman"/>
                <w:sz w:val="21"/>
                <w:szCs w:val="21"/>
              </w:rPr>
              <w:t xml:space="preserve"> 1.639e-4</w:t>
            </w:r>
          </w:p>
        </w:tc>
        <w:tc>
          <w:tcPr>
            <w:tcW w:w="836" w:type="pct"/>
            <w:shd w:val="clear" w:color="auto" w:fill="auto"/>
          </w:tcPr>
          <w:p>
            <w:pPr>
              <w:pStyle w:val="25"/>
              <w:rPr>
                <w:rFonts w:ascii="Times New Roman" w:hAnsi="Times New Roman"/>
                <w:sz w:val="21"/>
                <w:szCs w:val="21"/>
              </w:rPr>
            </w:pPr>
            <w:r>
              <w:rPr>
                <w:rFonts w:ascii="Times New Roman" w:hAnsi="Times New Roman"/>
                <w:sz w:val="21"/>
                <w:szCs w:val="21"/>
              </w:rPr>
              <w:t>-0.006283</w:t>
            </w:r>
          </w:p>
        </w:tc>
        <w:tc>
          <w:tcPr>
            <w:tcW w:w="501" w:type="pct"/>
            <w:shd w:val="clear" w:color="auto" w:fill="auto"/>
          </w:tcPr>
          <w:p>
            <w:pPr>
              <w:pStyle w:val="25"/>
              <w:rPr>
                <w:rFonts w:ascii="Times New Roman" w:hAnsi="Times New Roman"/>
                <w:sz w:val="21"/>
                <w:szCs w:val="21"/>
              </w:rPr>
            </w:pPr>
            <w:r>
              <w:rPr>
                <w:rFonts w:ascii="Times New Roman" w:hAnsi="Times New Roman"/>
                <w:sz w:val="21"/>
                <w:szCs w:val="21"/>
              </w:rPr>
              <w:t>4.453</w:t>
            </w:r>
          </w:p>
        </w:tc>
        <w:tc>
          <w:tcPr>
            <w:tcW w:w="669" w:type="pct"/>
            <w:shd w:val="clear" w:color="auto" w:fill="auto"/>
          </w:tcPr>
          <w:p>
            <w:pPr>
              <w:pStyle w:val="25"/>
              <w:rPr>
                <w:rFonts w:ascii="Times New Roman" w:hAnsi="Times New Roman"/>
                <w:sz w:val="21"/>
                <w:szCs w:val="21"/>
              </w:rPr>
            </w:pPr>
            <w:r>
              <w:rPr>
                <w:rFonts w:ascii="Times New Roman" w:hAnsi="Times New Roman"/>
                <w:sz w:val="21"/>
                <w:szCs w:val="21"/>
              </w:rPr>
              <w:t>0.00276</w:t>
            </w:r>
          </w:p>
        </w:tc>
        <w:tc>
          <w:tcPr>
            <w:tcW w:w="586" w:type="pct"/>
            <w:shd w:val="clear" w:color="auto" w:fill="auto"/>
          </w:tcPr>
          <w:p>
            <w:pPr>
              <w:pStyle w:val="25"/>
              <w:rPr>
                <w:rFonts w:ascii="Times New Roman" w:hAnsi="Times New Roman"/>
                <w:sz w:val="21"/>
                <w:szCs w:val="21"/>
              </w:rPr>
            </w:pPr>
            <w:r>
              <w:rPr>
                <w:rFonts w:ascii="Times New Roman" w:hAnsi="Times New Roman"/>
                <w:sz w:val="21"/>
                <w:szCs w:val="21"/>
              </w:rPr>
              <w:t>0.9495</w:t>
            </w:r>
          </w:p>
        </w:tc>
      </w:tr>
      <w:tr>
        <w:tblPrEx>
          <w:tblCellMar>
            <w:top w:w="0" w:type="dxa"/>
            <w:left w:w="108" w:type="dxa"/>
            <w:bottom w:w="0" w:type="dxa"/>
            <w:right w:w="108" w:type="dxa"/>
          </w:tblCellMar>
        </w:tblPrEx>
        <w:tc>
          <w:tcPr>
            <w:tcW w:w="823" w:type="pct"/>
            <w:shd w:val="clear" w:color="auto" w:fill="auto"/>
          </w:tcPr>
          <w:p>
            <w:pPr>
              <w:pStyle w:val="25"/>
              <w:rPr>
                <w:rFonts w:ascii="Times New Roman" w:hAnsi="Times New Roman"/>
                <w:sz w:val="21"/>
                <w:szCs w:val="21"/>
              </w:rPr>
            </w:pPr>
            <w:r>
              <w:rPr>
                <w:rFonts w:ascii="Times New Roman" w:hAnsi="Times New Roman"/>
                <w:sz w:val="21"/>
                <w:szCs w:val="21"/>
              </w:rPr>
              <w:t>20厚-Q5-</w:t>
            </w:r>
            <w:r>
              <w:rPr>
                <w:rFonts w:ascii="Times New Roman" w:hAnsi="Times New Roman"/>
                <w:sz w:val="21"/>
                <w:szCs w:val="21"/>
                <w:lang w:eastAsia="zh-CN"/>
              </w:rPr>
              <w:t>右</w:t>
            </w:r>
          </w:p>
        </w:tc>
        <w:tc>
          <w:tcPr>
            <w:tcW w:w="747" w:type="pct"/>
            <w:shd w:val="clear" w:color="auto" w:fill="auto"/>
          </w:tcPr>
          <w:p>
            <w:pPr>
              <w:pStyle w:val="25"/>
              <w:rPr>
                <w:rFonts w:ascii="Times New Roman" w:hAnsi="Times New Roman"/>
                <w:sz w:val="21"/>
                <w:szCs w:val="21"/>
              </w:rPr>
            </w:pPr>
            <w:r>
              <w:rPr>
                <w:rFonts w:ascii="Times New Roman" w:hAnsi="Times New Roman"/>
                <w:sz w:val="21"/>
                <w:szCs w:val="21"/>
              </w:rPr>
              <w:t xml:space="preserve"> 8.244e-6</w:t>
            </w:r>
          </w:p>
        </w:tc>
        <w:tc>
          <w:tcPr>
            <w:tcW w:w="836" w:type="pct"/>
            <w:shd w:val="clear" w:color="auto" w:fill="auto"/>
          </w:tcPr>
          <w:p>
            <w:pPr>
              <w:pStyle w:val="25"/>
              <w:rPr>
                <w:rFonts w:ascii="Times New Roman" w:hAnsi="Times New Roman"/>
                <w:sz w:val="21"/>
                <w:szCs w:val="21"/>
              </w:rPr>
            </w:pPr>
            <w:r>
              <w:rPr>
                <w:rFonts w:ascii="Times New Roman" w:hAnsi="Times New Roman"/>
                <w:sz w:val="21"/>
                <w:szCs w:val="21"/>
              </w:rPr>
              <w:t>-1.409e-4</w:t>
            </w:r>
          </w:p>
        </w:tc>
        <w:tc>
          <w:tcPr>
            <w:tcW w:w="836" w:type="pct"/>
            <w:shd w:val="clear" w:color="auto" w:fill="auto"/>
          </w:tcPr>
          <w:p>
            <w:pPr>
              <w:pStyle w:val="25"/>
              <w:rPr>
                <w:rFonts w:ascii="Times New Roman" w:hAnsi="Times New Roman"/>
                <w:sz w:val="21"/>
                <w:szCs w:val="21"/>
              </w:rPr>
            </w:pPr>
            <w:r>
              <w:rPr>
                <w:rFonts w:ascii="Times New Roman" w:hAnsi="Times New Roman"/>
                <w:sz w:val="21"/>
                <w:szCs w:val="21"/>
              </w:rPr>
              <w:t xml:space="preserve"> 0.002152</w:t>
            </w:r>
          </w:p>
        </w:tc>
        <w:tc>
          <w:tcPr>
            <w:tcW w:w="501" w:type="pct"/>
            <w:shd w:val="clear" w:color="auto" w:fill="auto"/>
          </w:tcPr>
          <w:p>
            <w:pPr>
              <w:pStyle w:val="25"/>
              <w:rPr>
                <w:rFonts w:ascii="Times New Roman" w:hAnsi="Times New Roman"/>
                <w:sz w:val="21"/>
                <w:szCs w:val="21"/>
              </w:rPr>
            </w:pPr>
            <w:r>
              <w:rPr>
                <w:rFonts w:ascii="Times New Roman" w:hAnsi="Times New Roman"/>
                <w:sz w:val="21"/>
                <w:szCs w:val="21"/>
              </w:rPr>
              <w:t>5.252</w:t>
            </w:r>
          </w:p>
        </w:tc>
        <w:tc>
          <w:tcPr>
            <w:tcW w:w="669" w:type="pct"/>
            <w:shd w:val="clear" w:color="auto" w:fill="auto"/>
          </w:tcPr>
          <w:p>
            <w:pPr>
              <w:pStyle w:val="25"/>
              <w:rPr>
                <w:rFonts w:ascii="Times New Roman" w:hAnsi="Times New Roman"/>
                <w:sz w:val="21"/>
                <w:szCs w:val="21"/>
              </w:rPr>
            </w:pPr>
            <w:r>
              <w:rPr>
                <w:rFonts w:ascii="Times New Roman" w:hAnsi="Times New Roman"/>
                <w:sz w:val="21"/>
                <w:szCs w:val="21"/>
              </w:rPr>
              <w:t>0.003745</w:t>
            </w:r>
          </w:p>
        </w:tc>
        <w:tc>
          <w:tcPr>
            <w:tcW w:w="586" w:type="pct"/>
            <w:shd w:val="clear" w:color="auto" w:fill="auto"/>
          </w:tcPr>
          <w:p>
            <w:pPr>
              <w:pStyle w:val="25"/>
              <w:rPr>
                <w:rFonts w:ascii="Times New Roman" w:hAnsi="Times New Roman"/>
                <w:sz w:val="21"/>
                <w:szCs w:val="21"/>
              </w:rPr>
            </w:pPr>
            <w:r>
              <w:rPr>
                <w:rFonts w:ascii="Times New Roman" w:hAnsi="Times New Roman"/>
                <w:sz w:val="21"/>
                <w:szCs w:val="21"/>
              </w:rPr>
              <w:t>0.7794</w:t>
            </w:r>
          </w:p>
        </w:tc>
      </w:tr>
      <w:tr>
        <w:tblPrEx>
          <w:tblCellMar>
            <w:top w:w="0" w:type="dxa"/>
            <w:left w:w="108" w:type="dxa"/>
            <w:bottom w:w="0" w:type="dxa"/>
            <w:right w:w="108" w:type="dxa"/>
          </w:tblCellMar>
        </w:tblPrEx>
        <w:tc>
          <w:tcPr>
            <w:tcW w:w="823" w:type="pct"/>
            <w:shd w:val="clear" w:color="auto" w:fill="auto"/>
          </w:tcPr>
          <w:p>
            <w:pPr>
              <w:pStyle w:val="25"/>
              <w:rPr>
                <w:rFonts w:ascii="Times New Roman" w:hAnsi="Times New Roman"/>
                <w:sz w:val="21"/>
                <w:szCs w:val="21"/>
              </w:rPr>
            </w:pPr>
            <w:r>
              <w:rPr>
                <w:rFonts w:ascii="Times New Roman" w:hAnsi="Times New Roman"/>
                <w:sz w:val="21"/>
                <w:szCs w:val="21"/>
              </w:rPr>
              <w:t>40厚-Q3-</w:t>
            </w:r>
            <w:r>
              <w:rPr>
                <w:rFonts w:ascii="Times New Roman" w:hAnsi="Times New Roman"/>
                <w:sz w:val="21"/>
                <w:szCs w:val="21"/>
                <w:lang w:eastAsia="zh-CN"/>
              </w:rPr>
              <w:t>左</w:t>
            </w:r>
          </w:p>
        </w:tc>
        <w:tc>
          <w:tcPr>
            <w:tcW w:w="747" w:type="pct"/>
            <w:shd w:val="clear" w:color="auto" w:fill="auto"/>
          </w:tcPr>
          <w:p>
            <w:pPr>
              <w:pStyle w:val="25"/>
              <w:rPr>
                <w:rFonts w:ascii="Times New Roman" w:hAnsi="Times New Roman"/>
                <w:sz w:val="21"/>
                <w:szCs w:val="21"/>
              </w:rPr>
            </w:pPr>
            <w:r>
              <w:rPr>
                <w:rFonts w:ascii="Times New Roman" w:hAnsi="Times New Roman"/>
                <w:sz w:val="21"/>
                <w:szCs w:val="21"/>
              </w:rPr>
              <w:t xml:space="preserve"> 1.227e-5</w:t>
            </w:r>
          </w:p>
        </w:tc>
        <w:tc>
          <w:tcPr>
            <w:tcW w:w="836" w:type="pct"/>
            <w:shd w:val="clear" w:color="auto" w:fill="auto"/>
          </w:tcPr>
          <w:p>
            <w:pPr>
              <w:pStyle w:val="25"/>
              <w:rPr>
                <w:rFonts w:ascii="Times New Roman" w:hAnsi="Times New Roman"/>
                <w:sz w:val="21"/>
                <w:szCs w:val="21"/>
              </w:rPr>
            </w:pPr>
            <w:r>
              <w:rPr>
                <w:rFonts w:ascii="Times New Roman" w:hAnsi="Times New Roman"/>
                <w:sz w:val="21"/>
                <w:szCs w:val="21"/>
              </w:rPr>
              <w:t>-0.000641</w:t>
            </w:r>
          </w:p>
        </w:tc>
        <w:tc>
          <w:tcPr>
            <w:tcW w:w="836" w:type="pct"/>
            <w:shd w:val="clear" w:color="auto" w:fill="auto"/>
          </w:tcPr>
          <w:p>
            <w:pPr>
              <w:pStyle w:val="25"/>
              <w:rPr>
                <w:rFonts w:ascii="Times New Roman" w:hAnsi="Times New Roman"/>
                <w:sz w:val="21"/>
                <w:szCs w:val="21"/>
              </w:rPr>
            </w:pPr>
            <w:r>
              <w:rPr>
                <w:rFonts w:ascii="Times New Roman" w:hAnsi="Times New Roman"/>
                <w:sz w:val="21"/>
                <w:szCs w:val="21"/>
              </w:rPr>
              <w:t>-0.0001265</w:t>
            </w:r>
          </w:p>
        </w:tc>
        <w:tc>
          <w:tcPr>
            <w:tcW w:w="501" w:type="pct"/>
            <w:shd w:val="clear" w:color="auto" w:fill="auto"/>
          </w:tcPr>
          <w:p>
            <w:pPr>
              <w:pStyle w:val="25"/>
              <w:rPr>
                <w:rFonts w:ascii="Times New Roman" w:hAnsi="Times New Roman"/>
                <w:sz w:val="21"/>
                <w:szCs w:val="21"/>
              </w:rPr>
            </w:pPr>
            <w:r>
              <w:rPr>
                <w:rFonts w:ascii="Times New Roman" w:hAnsi="Times New Roman"/>
                <w:sz w:val="21"/>
                <w:szCs w:val="21"/>
              </w:rPr>
              <w:t>4.898</w:t>
            </w:r>
          </w:p>
        </w:tc>
        <w:tc>
          <w:tcPr>
            <w:tcW w:w="669" w:type="pct"/>
            <w:shd w:val="clear" w:color="auto" w:fill="auto"/>
          </w:tcPr>
          <w:p>
            <w:pPr>
              <w:pStyle w:val="25"/>
              <w:rPr>
                <w:rFonts w:ascii="Times New Roman" w:hAnsi="Times New Roman"/>
                <w:sz w:val="21"/>
                <w:szCs w:val="21"/>
              </w:rPr>
            </w:pPr>
            <w:r>
              <w:rPr>
                <w:rFonts w:ascii="Times New Roman" w:hAnsi="Times New Roman"/>
                <w:sz w:val="21"/>
                <w:szCs w:val="21"/>
              </w:rPr>
              <w:t>0.00814</w:t>
            </w:r>
          </w:p>
        </w:tc>
        <w:tc>
          <w:tcPr>
            <w:tcW w:w="586" w:type="pct"/>
            <w:shd w:val="clear" w:color="auto" w:fill="auto"/>
          </w:tcPr>
          <w:p>
            <w:pPr>
              <w:pStyle w:val="25"/>
              <w:rPr>
                <w:rFonts w:ascii="Times New Roman" w:hAnsi="Times New Roman"/>
                <w:sz w:val="21"/>
                <w:szCs w:val="21"/>
              </w:rPr>
            </w:pPr>
            <w:r>
              <w:rPr>
                <w:rFonts w:ascii="Times New Roman" w:hAnsi="Times New Roman"/>
                <w:sz w:val="21"/>
                <w:szCs w:val="21"/>
              </w:rPr>
              <w:t>0.994</w:t>
            </w:r>
          </w:p>
        </w:tc>
      </w:tr>
      <w:tr>
        <w:tblPrEx>
          <w:tblCellMar>
            <w:top w:w="0" w:type="dxa"/>
            <w:left w:w="108" w:type="dxa"/>
            <w:bottom w:w="0" w:type="dxa"/>
            <w:right w:w="108" w:type="dxa"/>
          </w:tblCellMar>
        </w:tblPrEx>
        <w:tc>
          <w:tcPr>
            <w:tcW w:w="823" w:type="pct"/>
            <w:shd w:val="clear" w:color="auto" w:fill="auto"/>
          </w:tcPr>
          <w:p>
            <w:pPr>
              <w:pStyle w:val="25"/>
              <w:rPr>
                <w:rFonts w:ascii="Times New Roman" w:hAnsi="Times New Roman"/>
                <w:sz w:val="21"/>
                <w:szCs w:val="21"/>
              </w:rPr>
            </w:pPr>
            <w:r>
              <w:rPr>
                <w:rFonts w:ascii="Times New Roman" w:hAnsi="Times New Roman"/>
                <w:sz w:val="21"/>
                <w:szCs w:val="21"/>
              </w:rPr>
              <w:t>40厚-Q3-</w:t>
            </w:r>
            <w:r>
              <w:rPr>
                <w:rFonts w:ascii="Times New Roman" w:hAnsi="Times New Roman"/>
                <w:sz w:val="21"/>
                <w:szCs w:val="21"/>
                <w:lang w:eastAsia="zh-CN"/>
              </w:rPr>
              <w:t>右</w:t>
            </w:r>
          </w:p>
        </w:tc>
        <w:tc>
          <w:tcPr>
            <w:tcW w:w="747" w:type="pct"/>
            <w:shd w:val="clear" w:color="auto" w:fill="auto"/>
          </w:tcPr>
          <w:p>
            <w:pPr>
              <w:pStyle w:val="25"/>
              <w:rPr>
                <w:rFonts w:ascii="Times New Roman" w:hAnsi="Times New Roman"/>
                <w:sz w:val="21"/>
                <w:szCs w:val="21"/>
              </w:rPr>
            </w:pPr>
            <w:r>
              <w:rPr>
                <w:rFonts w:ascii="Times New Roman" w:hAnsi="Times New Roman"/>
                <w:sz w:val="21"/>
                <w:szCs w:val="21"/>
              </w:rPr>
              <w:t>-5.067e-7</w:t>
            </w:r>
          </w:p>
        </w:tc>
        <w:tc>
          <w:tcPr>
            <w:tcW w:w="836" w:type="pct"/>
            <w:shd w:val="clear" w:color="auto" w:fill="auto"/>
          </w:tcPr>
          <w:p>
            <w:pPr>
              <w:pStyle w:val="25"/>
              <w:rPr>
                <w:rFonts w:ascii="Times New Roman" w:hAnsi="Times New Roman"/>
                <w:sz w:val="21"/>
                <w:szCs w:val="21"/>
              </w:rPr>
            </w:pPr>
            <w:r>
              <w:rPr>
                <w:rFonts w:ascii="Times New Roman" w:hAnsi="Times New Roman"/>
                <w:sz w:val="21"/>
                <w:szCs w:val="21"/>
              </w:rPr>
              <w:t>-4.169e-5</w:t>
            </w:r>
          </w:p>
        </w:tc>
        <w:tc>
          <w:tcPr>
            <w:tcW w:w="836" w:type="pct"/>
            <w:shd w:val="clear" w:color="auto" w:fill="auto"/>
          </w:tcPr>
          <w:p>
            <w:pPr>
              <w:pStyle w:val="25"/>
              <w:rPr>
                <w:rFonts w:ascii="Times New Roman" w:hAnsi="Times New Roman"/>
                <w:sz w:val="21"/>
                <w:szCs w:val="21"/>
              </w:rPr>
            </w:pPr>
            <w:r>
              <w:rPr>
                <w:rFonts w:ascii="Times New Roman" w:hAnsi="Times New Roman"/>
                <w:sz w:val="21"/>
                <w:szCs w:val="21"/>
              </w:rPr>
              <w:t xml:space="preserve"> 0.002295</w:t>
            </w:r>
          </w:p>
        </w:tc>
        <w:tc>
          <w:tcPr>
            <w:tcW w:w="501" w:type="pct"/>
            <w:shd w:val="clear" w:color="auto" w:fill="auto"/>
          </w:tcPr>
          <w:p>
            <w:pPr>
              <w:pStyle w:val="25"/>
              <w:rPr>
                <w:rFonts w:ascii="Times New Roman" w:hAnsi="Times New Roman"/>
                <w:sz w:val="21"/>
                <w:szCs w:val="21"/>
              </w:rPr>
            </w:pPr>
            <w:r>
              <w:rPr>
                <w:rFonts w:ascii="Times New Roman" w:hAnsi="Times New Roman"/>
                <w:sz w:val="21"/>
                <w:szCs w:val="21"/>
              </w:rPr>
              <w:t>5.677</w:t>
            </w:r>
          </w:p>
        </w:tc>
        <w:tc>
          <w:tcPr>
            <w:tcW w:w="669" w:type="pct"/>
            <w:shd w:val="clear" w:color="auto" w:fill="auto"/>
          </w:tcPr>
          <w:p>
            <w:pPr>
              <w:pStyle w:val="25"/>
              <w:rPr>
                <w:rFonts w:ascii="Times New Roman" w:hAnsi="Times New Roman"/>
                <w:sz w:val="21"/>
                <w:szCs w:val="21"/>
              </w:rPr>
            </w:pPr>
            <w:r>
              <w:rPr>
                <w:rFonts w:ascii="Times New Roman" w:hAnsi="Times New Roman"/>
                <w:sz w:val="21"/>
                <w:szCs w:val="21"/>
              </w:rPr>
              <w:t>0.006952</w:t>
            </w:r>
          </w:p>
        </w:tc>
        <w:tc>
          <w:tcPr>
            <w:tcW w:w="586" w:type="pct"/>
            <w:shd w:val="clear" w:color="auto" w:fill="auto"/>
          </w:tcPr>
          <w:p>
            <w:pPr>
              <w:pStyle w:val="25"/>
              <w:rPr>
                <w:rFonts w:ascii="Times New Roman" w:hAnsi="Times New Roman"/>
                <w:sz w:val="21"/>
                <w:szCs w:val="21"/>
              </w:rPr>
            </w:pPr>
            <w:r>
              <w:rPr>
                <w:rFonts w:ascii="Times New Roman" w:hAnsi="Times New Roman"/>
                <w:sz w:val="21"/>
                <w:szCs w:val="21"/>
              </w:rPr>
              <w:t>0.5805</w:t>
            </w:r>
          </w:p>
        </w:tc>
      </w:tr>
      <w:tr>
        <w:tblPrEx>
          <w:tblCellMar>
            <w:top w:w="0" w:type="dxa"/>
            <w:left w:w="108" w:type="dxa"/>
            <w:bottom w:w="0" w:type="dxa"/>
            <w:right w:w="108" w:type="dxa"/>
          </w:tblCellMar>
        </w:tblPrEx>
        <w:tc>
          <w:tcPr>
            <w:tcW w:w="823" w:type="pct"/>
            <w:shd w:val="clear" w:color="auto" w:fill="auto"/>
          </w:tcPr>
          <w:p>
            <w:pPr>
              <w:pStyle w:val="25"/>
              <w:rPr>
                <w:rFonts w:ascii="Times New Roman" w:hAnsi="Times New Roman"/>
                <w:sz w:val="21"/>
                <w:szCs w:val="21"/>
              </w:rPr>
            </w:pPr>
            <w:r>
              <w:rPr>
                <w:rFonts w:ascii="Times New Roman" w:hAnsi="Times New Roman"/>
                <w:sz w:val="21"/>
                <w:szCs w:val="21"/>
              </w:rPr>
              <w:t>40厚-Q4-</w:t>
            </w:r>
            <w:r>
              <w:rPr>
                <w:rFonts w:ascii="Times New Roman" w:hAnsi="Times New Roman"/>
                <w:sz w:val="21"/>
                <w:szCs w:val="21"/>
                <w:lang w:eastAsia="zh-CN"/>
              </w:rPr>
              <w:t>左</w:t>
            </w:r>
          </w:p>
        </w:tc>
        <w:tc>
          <w:tcPr>
            <w:tcW w:w="747" w:type="pct"/>
            <w:shd w:val="clear" w:color="auto" w:fill="auto"/>
          </w:tcPr>
          <w:p>
            <w:pPr>
              <w:pStyle w:val="25"/>
              <w:rPr>
                <w:rFonts w:ascii="Times New Roman" w:hAnsi="Times New Roman"/>
                <w:sz w:val="21"/>
                <w:szCs w:val="21"/>
              </w:rPr>
            </w:pPr>
            <w:r>
              <w:rPr>
                <w:rFonts w:ascii="Times New Roman" w:hAnsi="Times New Roman"/>
                <w:sz w:val="21"/>
                <w:szCs w:val="21"/>
              </w:rPr>
              <w:t xml:space="preserve"> 9.879e-6</w:t>
            </w:r>
          </w:p>
        </w:tc>
        <w:tc>
          <w:tcPr>
            <w:tcW w:w="836" w:type="pct"/>
            <w:shd w:val="clear" w:color="auto" w:fill="auto"/>
          </w:tcPr>
          <w:p>
            <w:pPr>
              <w:pStyle w:val="25"/>
              <w:rPr>
                <w:rFonts w:ascii="Times New Roman" w:hAnsi="Times New Roman"/>
                <w:sz w:val="21"/>
                <w:szCs w:val="21"/>
              </w:rPr>
            </w:pPr>
            <w:r>
              <w:rPr>
                <w:rFonts w:ascii="Times New Roman" w:hAnsi="Times New Roman"/>
                <w:sz w:val="21"/>
                <w:szCs w:val="21"/>
              </w:rPr>
              <w:t>-0.0004058</w:t>
            </w:r>
          </w:p>
        </w:tc>
        <w:tc>
          <w:tcPr>
            <w:tcW w:w="836" w:type="pct"/>
            <w:shd w:val="clear" w:color="auto" w:fill="auto"/>
          </w:tcPr>
          <w:p>
            <w:pPr>
              <w:pStyle w:val="25"/>
              <w:rPr>
                <w:rFonts w:ascii="Times New Roman" w:hAnsi="Times New Roman"/>
                <w:sz w:val="21"/>
                <w:szCs w:val="21"/>
              </w:rPr>
            </w:pPr>
            <w:r>
              <w:rPr>
                <w:rFonts w:ascii="Times New Roman" w:hAnsi="Times New Roman"/>
                <w:sz w:val="21"/>
                <w:szCs w:val="21"/>
              </w:rPr>
              <w:t>-0.0009497</w:t>
            </w:r>
          </w:p>
        </w:tc>
        <w:tc>
          <w:tcPr>
            <w:tcW w:w="501" w:type="pct"/>
            <w:shd w:val="clear" w:color="auto" w:fill="auto"/>
          </w:tcPr>
          <w:p>
            <w:pPr>
              <w:pStyle w:val="25"/>
              <w:rPr>
                <w:rFonts w:ascii="Times New Roman" w:hAnsi="Times New Roman"/>
                <w:sz w:val="21"/>
                <w:szCs w:val="21"/>
              </w:rPr>
            </w:pPr>
            <w:r>
              <w:rPr>
                <w:rFonts w:ascii="Times New Roman" w:hAnsi="Times New Roman"/>
                <w:sz w:val="21"/>
                <w:szCs w:val="21"/>
              </w:rPr>
              <w:t>4.987</w:t>
            </w:r>
          </w:p>
        </w:tc>
        <w:tc>
          <w:tcPr>
            <w:tcW w:w="669" w:type="pct"/>
            <w:shd w:val="clear" w:color="auto" w:fill="auto"/>
          </w:tcPr>
          <w:p>
            <w:pPr>
              <w:pStyle w:val="25"/>
              <w:rPr>
                <w:rFonts w:ascii="Times New Roman" w:hAnsi="Times New Roman"/>
                <w:sz w:val="21"/>
                <w:szCs w:val="21"/>
              </w:rPr>
            </w:pPr>
            <w:r>
              <w:rPr>
                <w:rFonts w:ascii="Times New Roman" w:hAnsi="Times New Roman"/>
                <w:sz w:val="21"/>
                <w:szCs w:val="21"/>
              </w:rPr>
              <w:t>0.01236</w:t>
            </w:r>
          </w:p>
        </w:tc>
        <w:tc>
          <w:tcPr>
            <w:tcW w:w="586" w:type="pct"/>
            <w:shd w:val="clear" w:color="auto" w:fill="auto"/>
          </w:tcPr>
          <w:p>
            <w:pPr>
              <w:pStyle w:val="25"/>
              <w:rPr>
                <w:rFonts w:ascii="Times New Roman" w:hAnsi="Times New Roman"/>
                <w:sz w:val="21"/>
                <w:szCs w:val="21"/>
              </w:rPr>
            </w:pPr>
            <w:r>
              <w:rPr>
                <w:rFonts w:ascii="Times New Roman" w:hAnsi="Times New Roman"/>
                <w:sz w:val="21"/>
                <w:szCs w:val="21"/>
              </w:rPr>
              <w:t>0.9599</w:t>
            </w:r>
          </w:p>
        </w:tc>
      </w:tr>
      <w:tr>
        <w:tblPrEx>
          <w:tblCellMar>
            <w:top w:w="0" w:type="dxa"/>
            <w:left w:w="108" w:type="dxa"/>
            <w:bottom w:w="0" w:type="dxa"/>
            <w:right w:w="108" w:type="dxa"/>
          </w:tblCellMar>
        </w:tblPrEx>
        <w:tc>
          <w:tcPr>
            <w:tcW w:w="823" w:type="pct"/>
            <w:shd w:val="clear" w:color="auto" w:fill="auto"/>
          </w:tcPr>
          <w:p>
            <w:pPr>
              <w:pStyle w:val="25"/>
              <w:rPr>
                <w:rFonts w:ascii="Times New Roman" w:hAnsi="Times New Roman"/>
                <w:sz w:val="21"/>
                <w:szCs w:val="21"/>
              </w:rPr>
            </w:pPr>
            <w:r>
              <w:rPr>
                <w:rFonts w:ascii="Times New Roman" w:hAnsi="Times New Roman"/>
                <w:sz w:val="21"/>
                <w:szCs w:val="21"/>
              </w:rPr>
              <w:t>40厚-Q4-</w:t>
            </w:r>
            <w:r>
              <w:rPr>
                <w:rFonts w:ascii="Times New Roman" w:hAnsi="Times New Roman"/>
                <w:sz w:val="21"/>
                <w:szCs w:val="21"/>
                <w:lang w:eastAsia="zh-CN"/>
              </w:rPr>
              <w:t>右</w:t>
            </w:r>
          </w:p>
        </w:tc>
        <w:tc>
          <w:tcPr>
            <w:tcW w:w="747" w:type="pct"/>
            <w:shd w:val="clear" w:color="auto" w:fill="auto"/>
          </w:tcPr>
          <w:p>
            <w:pPr>
              <w:pStyle w:val="25"/>
              <w:rPr>
                <w:rFonts w:ascii="Times New Roman" w:hAnsi="Times New Roman"/>
                <w:sz w:val="21"/>
                <w:szCs w:val="21"/>
              </w:rPr>
            </w:pPr>
            <w:r>
              <w:rPr>
                <w:rFonts w:ascii="Times New Roman" w:hAnsi="Times New Roman"/>
                <w:sz w:val="21"/>
                <w:szCs w:val="21"/>
              </w:rPr>
              <w:t>-4.871e-6</w:t>
            </w:r>
          </w:p>
        </w:tc>
        <w:tc>
          <w:tcPr>
            <w:tcW w:w="836" w:type="pct"/>
            <w:shd w:val="clear" w:color="auto" w:fill="auto"/>
          </w:tcPr>
          <w:p>
            <w:pPr>
              <w:pStyle w:val="25"/>
              <w:rPr>
                <w:rFonts w:ascii="Times New Roman" w:hAnsi="Times New Roman"/>
                <w:sz w:val="21"/>
                <w:szCs w:val="21"/>
              </w:rPr>
            </w:pPr>
            <w:r>
              <w:rPr>
                <w:rFonts w:ascii="Times New Roman" w:hAnsi="Times New Roman"/>
                <w:sz w:val="21"/>
                <w:szCs w:val="21"/>
              </w:rPr>
              <w:t xml:space="preserve"> 0.0001817</w:t>
            </w:r>
          </w:p>
        </w:tc>
        <w:tc>
          <w:tcPr>
            <w:tcW w:w="836" w:type="pct"/>
            <w:shd w:val="clear" w:color="auto" w:fill="auto"/>
          </w:tcPr>
          <w:p>
            <w:pPr>
              <w:pStyle w:val="25"/>
              <w:rPr>
                <w:rFonts w:ascii="Times New Roman" w:hAnsi="Times New Roman"/>
                <w:sz w:val="21"/>
                <w:szCs w:val="21"/>
              </w:rPr>
            </w:pPr>
            <w:r>
              <w:rPr>
                <w:rFonts w:ascii="Times New Roman" w:hAnsi="Times New Roman"/>
                <w:sz w:val="21"/>
                <w:szCs w:val="21"/>
              </w:rPr>
              <w:t xml:space="preserve"> 0.002458</w:t>
            </w:r>
          </w:p>
        </w:tc>
        <w:tc>
          <w:tcPr>
            <w:tcW w:w="501" w:type="pct"/>
            <w:shd w:val="clear" w:color="auto" w:fill="auto"/>
          </w:tcPr>
          <w:p>
            <w:pPr>
              <w:pStyle w:val="25"/>
              <w:rPr>
                <w:rFonts w:ascii="Times New Roman" w:hAnsi="Times New Roman"/>
                <w:sz w:val="21"/>
                <w:szCs w:val="21"/>
              </w:rPr>
            </w:pPr>
            <w:r>
              <w:rPr>
                <w:rFonts w:ascii="Times New Roman" w:hAnsi="Times New Roman"/>
                <w:sz w:val="21"/>
                <w:szCs w:val="21"/>
              </w:rPr>
              <w:t>5.918</w:t>
            </w:r>
          </w:p>
        </w:tc>
        <w:tc>
          <w:tcPr>
            <w:tcW w:w="669" w:type="pct"/>
            <w:shd w:val="clear" w:color="auto" w:fill="auto"/>
          </w:tcPr>
          <w:p>
            <w:pPr>
              <w:pStyle w:val="25"/>
              <w:rPr>
                <w:rFonts w:ascii="Times New Roman" w:hAnsi="Times New Roman"/>
                <w:sz w:val="21"/>
                <w:szCs w:val="21"/>
              </w:rPr>
            </w:pPr>
            <w:r>
              <w:rPr>
                <w:rFonts w:ascii="Times New Roman" w:hAnsi="Times New Roman"/>
                <w:sz w:val="21"/>
                <w:szCs w:val="21"/>
              </w:rPr>
              <w:t>0.01317</w:t>
            </w:r>
          </w:p>
        </w:tc>
        <w:tc>
          <w:tcPr>
            <w:tcW w:w="586" w:type="pct"/>
            <w:shd w:val="clear" w:color="auto" w:fill="auto"/>
          </w:tcPr>
          <w:p>
            <w:pPr>
              <w:pStyle w:val="25"/>
              <w:rPr>
                <w:rFonts w:ascii="Times New Roman" w:hAnsi="Times New Roman"/>
                <w:sz w:val="21"/>
                <w:szCs w:val="21"/>
              </w:rPr>
            </w:pPr>
            <w:r>
              <w:rPr>
                <w:rFonts w:ascii="Times New Roman" w:hAnsi="Times New Roman"/>
                <w:sz w:val="21"/>
                <w:szCs w:val="21"/>
              </w:rPr>
              <w:t>0.9469</w:t>
            </w:r>
          </w:p>
        </w:tc>
      </w:tr>
      <w:tr>
        <w:tblPrEx>
          <w:tblCellMar>
            <w:top w:w="0" w:type="dxa"/>
            <w:left w:w="108" w:type="dxa"/>
            <w:bottom w:w="0" w:type="dxa"/>
            <w:right w:w="108" w:type="dxa"/>
          </w:tblCellMar>
        </w:tblPrEx>
        <w:tc>
          <w:tcPr>
            <w:tcW w:w="823" w:type="pct"/>
            <w:shd w:val="clear" w:color="auto" w:fill="auto"/>
          </w:tcPr>
          <w:p>
            <w:pPr>
              <w:pStyle w:val="25"/>
              <w:rPr>
                <w:rFonts w:ascii="Times New Roman" w:hAnsi="Times New Roman"/>
                <w:sz w:val="21"/>
                <w:szCs w:val="21"/>
              </w:rPr>
            </w:pPr>
            <w:r>
              <w:rPr>
                <w:rFonts w:ascii="Times New Roman" w:hAnsi="Times New Roman"/>
                <w:sz w:val="21"/>
                <w:szCs w:val="21"/>
              </w:rPr>
              <w:t>4</w:t>
            </w:r>
            <w:r>
              <w:rPr>
                <w:rFonts w:ascii="Times New Roman" w:hAnsi="Times New Roman"/>
                <w:sz w:val="21"/>
                <w:szCs w:val="21"/>
                <w:lang w:eastAsia="zh-CN"/>
              </w:rPr>
              <w:t>0</w:t>
            </w:r>
            <w:r>
              <w:rPr>
                <w:rFonts w:ascii="Times New Roman" w:hAnsi="Times New Roman"/>
                <w:sz w:val="21"/>
                <w:szCs w:val="21"/>
              </w:rPr>
              <w:t>厚-Q5-</w:t>
            </w:r>
            <w:r>
              <w:rPr>
                <w:rFonts w:ascii="Times New Roman" w:hAnsi="Times New Roman"/>
                <w:sz w:val="21"/>
                <w:szCs w:val="21"/>
                <w:lang w:eastAsia="zh-CN"/>
              </w:rPr>
              <w:t>左</w:t>
            </w:r>
          </w:p>
        </w:tc>
        <w:tc>
          <w:tcPr>
            <w:tcW w:w="747" w:type="pct"/>
            <w:shd w:val="clear" w:color="auto" w:fill="auto"/>
          </w:tcPr>
          <w:p>
            <w:pPr>
              <w:pStyle w:val="25"/>
              <w:rPr>
                <w:rFonts w:ascii="Times New Roman" w:hAnsi="Times New Roman"/>
                <w:sz w:val="21"/>
                <w:szCs w:val="21"/>
              </w:rPr>
            </w:pPr>
            <w:r>
              <w:rPr>
                <w:rFonts w:ascii="Times New Roman" w:hAnsi="Times New Roman"/>
                <w:sz w:val="21"/>
                <w:szCs w:val="21"/>
              </w:rPr>
              <w:t xml:space="preserve"> 5.242e-6</w:t>
            </w:r>
          </w:p>
        </w:tc>
        <w:tc>
          <w:tcPr>
            <w:tcW w:w="836" w:type="pct"/>
            <w:shd w:val="clear" w:color="auto" w:fill="auto"/>
          </w:tcPr>
          <w:p>
            <w:pPr>
              <w:pStyle w:val="25"/>
              <w:rPr>
                <w:rFonts w:ascii="Times New Roman" w:hAnsi="Times New Roman"/>
                <w:sz w:val="21"/>
                <w:szCs w:val="21"/>
              </w:rPr>
            </w:pPr>
            <w:r>
              <w:rPr>
                <w:rFonts w:ascii="Times New Roman" w:hAnsi="Times New Roman"/>
                <w:sz w:val="21"/>
                <w:szCs w:val="21"/>
              </w:rPr>
              <w:t>-1.449e-5</w:t>
            </w:r>
          </w:p>
        </w:tc>
        <w:tc>
          <w:tcPr>
            <w:tcW w:w="836" w:type="pct"/>
            <w:shd w:val="clear" w:color="auto" w:fill="auto"/>
          </w:tcPr>
          <w:p>
            <w:pPr>
              <w:pStyle w:val="25"/>
              <w:rPr>
                <w:rFonts w:ascii="Times New Roman" w:hAnsi="Times New Roman"/>
                <w:sz w:val="21"/>
                <w:szCs w:val="21"/>
              </w:rPr>
            </w:pPr>
            <w:r>
              <w:rPr>
                <w:rFonts w:ascii="Times New Roman" w:hAnsi="Times New Roman"/>
                <w:sz w:val="21"/>
                <w:szCs w:val="21"/>
              </w:rPr>
              <w:t>-0.00806</w:t>
            </w:r>
          </w:p>
        </w:tc>
        <w:tc>
          <w:tcPr>
            <w:tcW w:w="501" w:type="pct"/>
            <w:shd w:val="clear" w:color="auto" w:fill="auto"/>
          </w:tcPr>
          <w:p>
            <w:pPr>
              <w:pStyle w:val="25"/>
              <w:rPr>
                <w:rFonts w:ascii="Times New Roman" w:hAnsi="Times New Roman"/>
                <w:sz w:val="21"/>
                <w:szCs w:val="21"/>
              </w:rPr>
            </w:pPr>
            <w:r>
              <w:rPr>
                <w:rFonts w:ascii="Times New Roman" w:hAnsi="Times New Roman"/>
                <w:sz w:val="21"/>
                <w:szCs w:val="21"/>
              </w:rPr>
              <w:t>5.702</w:t>
            </w:r>
          </w:p>
        </w:tc>
        <w:tc>
          <w:tcPr>
            <w:tcW w:w="669" w:type="pct"/>
            <w:shd w:val="clear" w:color="auto" w:fill="auto"/>
          </w:tcPr>
          <w:p>
            <w:pPr>
              <w:pStyle w:val="25"/>
              <w:rPr>
                <w:rFonts w:ascii="Times New Roman" w:hAnsi="Times New Roman"/>
                <w:sz w:val="21"/>
                <w:szCs w:val="21"/>
              </w:rPr>
            </w:pPr>
            <w:r>
              <w:rPr>
                <w:rFonts w:ascii="Times New Roman" w:hAnsi="Times New Roman"/>
                <w:sz w:val="21"/>
                <w:szCs w:val="21"/>
              </w:rPr>
              <w:t>0.03291</w:t>
            </w:r>
          </w:p>
        </w:tc>
        <w:tc>
          <w:tcPr>
            <w:tcW w:w="586" w:type="pct"/>
            <w:shd w:val="clear" w:color="auto" w:fill="auto"/>
          </w:tcPr>
          <w:p>
            <w:pPr>
              <w:pStyle w:val="25"/>
              <w:rPr>
                <w:rFonts w:ascii="Times New Roman" w:hAnsi="Times New Roman"/>
                <w:sz w:val="21"/>
                <w:szCs w:val="21"/>
              </w:rPr>
            </w:pPr>
            <w:r>
              <w:rPr>
                <w:rFonts w:ascii="Times New Roman" w:hAnsi="Times New Roman"/>
                <w:sz w:val="21"/>
                <w:szCs w:val="21"/>
              </w:rPr>
              <w:t>0.8713</w:t>
            </w:r>
          </w:p>
        </w:tc>
      </w:tr>
      <w:tr>
        <w:tblPrEx>
          <w:tblCellMar>
            <w:top w:w="0" w:type="dxa"/>
            <w:left w:w="108" w:type="dxa"/>
            <w:bottom w:w="0" w:type="dxa"/>
            <w:right w:w="108" w:type="dxa"/>
          </w:tblCellMar>
        </w:tblPrEx>
        <w:tc>
          <w:tcPr>
            <w:tcW w:w="823" w:type="pct"/>
            <w:shd w:val="clear" w:color="auto" w:fill="auto"/>
          </w:tcPr>
          <w:p>
            <w:pPr>
              <w:pStyle w:val="25"/>
              <w:rPr>
                <w:rFonts w:ascii="Times New Roman" w:hAnsi="Times New Roman"/>
                <w:sz w:val="21"/>
                <w:szCs w:val="21"/>
              </w:rPr>
            </w:pPr>
            <w:r>
              <w:rPr>
                <w:rFonts w:ascii="Times New Roman" w:hAnsi="Times New Roman"/>
                <w:sz w:val="21"/>
                <w:szCs w:val="21"/>
              </w:rPr>
              <w:t>40厚-Q5-</w:t>
            </w:r>
            <w:r>
              <w:rPr>
                <w:rFonts w:ascii="Times New Roman" w:hAnsi="Times New Roman"/>
                <w:sz w:val="21"/>
                <w:szCs w:val="21"/>
                <w:lang w:eastAsia="zh-CN"/>
              </w:rPr>
              <w:t>右</w:t>
            </w:r>
          </w:p>
        </w:tc>
        <w:tc>
          <w:tcPr>
            <w:tcW w:w="747" w:type="pct"/>
            <w:shd w:val="clear" w:color="auto" w:fill="auto"/>
          </w:tcPr>
          <w:p>
            <w:pPr>
              <w:pStyle w:val="25"/>
              <w:rPr>
                <w:rFonts w:ascii="Times New Roman" w:hAnsi="Times New Roman"/>
                <w:sz w:val="21"/>
                <w:szCs w:val="21"/>
              </w:rPr>
            </w:pPr>
            <w:r>
              <w:rPr>
                <w:rFonts w:ascii="Times New Roman" w:hAnsi="Times New Roman"/>
                <w:sz w:val="21"/>
                <w:szCs w:val="21"/>
              </w:rPr>
              <w:t>-1.477e-6</w:t>
            </w:r>
          </w:p>
        </w:tc>
        <w:tc>
          <w:tcPr>
            <w:tcW w:w="836" w:type="pct"/>
            <w:shd w:val="clear" w:color="auto" w:fill="auto"/>
          </w:tcPr>
          <w:p>
            <w:pPr>
              <w:pStyle w:val="25"/>
              <w:rPr>
                <w:rFonts w:ascii="Times New Roman" w:hAnsi="Times New Roman"/>
                <w:sz w:val="21"/>
                <w:szCs w:val="21"/>
              </w:rPr>
            </w:pPr>
            <w:r>
              <w:rPr>
                <w:rFonts w:ascii="Times New Roman" w:hAnsi="Times New Roman"/>
                <w:sz w:val="21"/>
                <w:szCs w:val="21"/>
              </w:rPr>
              <w:t>-3.07e-5</w:t>
            </w:r>
          </w:p>
        </w:tc>
        <w:tc>
          <w:tcPr>
            <w:tcW w:w="836" w:type="pct"/>
            <w:shd w:val="clear" w:color="auto" w:fill="auto"/>
          </w:tcPr>
          <w:p>
            <w:pPr>
              <w:pStyle w:val="25"/>
              <w:rPr>
                <w:rFonts w:ascii="Times New Roman" w:hAnsi="Times New Roman"/>
                <w:sz w:val="21"/>
                <w:szCs w:val="21"/>
              </w:rPr>
            </w:pPr>
            <w:r>
              <w:rPr>
                <w:rFonts w:ascii="Times New Roman" w:hAnsi="Times New Roman"/>
                <w:sz w:val="21"/>
                <w:szCs w:val="21"/>
              </w:rPr>
              <w:t xml:space="preserve"> 0.002392</w:t>
            </w:r>
          </w:p>
        </w:tc>
        <w:tc>
          <w:tcPr>
            <w:tcW w:w="501" w:type="pct"/>
            <w:shd w:val="clear" w:color="auto" w:fill="auto"/>
          </w:tcPr>
          <w:p>
            <w:pPr>
              <w:pStyle w:val="25"/>
              <w:rPr>
                <w:rFonts w:ascii="Times New Roman" w:hAnsi="Times New Roman"/>
                <w:sz w:val="21"/>
                <w:szCs w:val="21"/>
              </w:rPr>
            </w:pPr>
            <w:r>
              <w:rPr>
                <w:rFonts w:ascii="Times New Roman" w:hAnsi="Times New Roman"/>
                <w:sz w:val="21"/>
                <w:szCs w:val="21"/>
              </w:rPr>
              <w:t>6.775</w:t>
            </w:r>
          </w:p>
        </w:tc>
        <w:tc>
          <w:tcPr>
            <w:tcW w:w="669" w:type="pct"/>
            <w:shd w:val="clear" w:color="auto" w:fill="auto"/>
          </w:tcPr>
          <w:p>
            <w:pPr>
              <w:pStyle w:val="25"/>
              <w:rPr>
                <w:rFonts w:ascii="Times New Roman" w:hAnsi="Times New Roman"/>
                <w:sz w:val="21"/>
                <w:szCs w:val="21"/>
              </w:rPr>
            </w:pPr>
            <w:r>
              <w:rPr>
                <w:rFonts w:ascii="Times New Roman" w:hAnsi="Times New Roman"/>
                <w:sz w:val="21"/>
                <w:szCs w:val="21"/>
              </w:rPr>
              <w:t>0.02095</w:t>
            </w:r>
          </w:p>
        </w:tc>
        <w:tc>
          <w:tcPr>
            <w:tcW w:w="586" w:type="pct"/>
            <w:shd w:val="clear" w:color="auto" w:fill="auto"/>
          </w:tcPr>
          <w:p>
            <w:pPr>
              <w:pStyle w:val="25"/>
              <w:rPr>
                <w:rFonts w:ascii="Times New Roman" w:hAnsi="Times New Roman"/>
                <w:sz w:val="21"/>
                <w:szCs w:val="21"/>
              </w:rPr>
            </w:pPr>
            <w:r>
              <w:rPr>
                <w:rFonts w:ascii="Times New Roman" w:hAnsi="Times New Roman"/>
                <w:sz w:val="21"/>
                <w:szCs w:val="21"/>
              </w:rPr>
              <w:t>0.701</w:t>
            </w:r>
          </w:p>
        </w:tc>
      </w:tr>
      <w:tr>
        <w:tblPrEx>
          <w:tblCellMar>
            <w:top w:w="0" w:type="dxa"/>
            <w:left w:w="108" w:type="dxa"/>
            <w:bottom w:w="0" w:type="dxa"/>
            <w:right w:w="108" w:type="dxa"/>
          </w:tblCellMar>
        </w:tblPrEx>
        <w:tc>
          <w:tcPr>
            <w:tcW w:w="823" w:type="pct"/>
            <w:shd w:val="clear" w:color="auto" w:fill="auto"/>
          </w:tcPr>
          <w:p>
            <w:pPr>
              <w:pStyle w:val="25"/>
              <w:rPr>
                <w:rFonts w:ascii="Times New Roman" w:hAnsi="Times New Roman"/>
                <w:sz w:val="21"/>
                <w:szCs w:val="21"/>
              </w:rPr>
            </w:pPr>
            <w:r>
              <w:rPr>
                <w:rFonts w:ascii="Times New Roman" w:hAnsi="Times New Roman"/>
                <w:sz w:val="21"/>
                <w:szCs w:val="21"/>
              </w:rPr>
              <w:t>60厚-Q3-</w:t>
            </w:r>
            <w:r>
              <w:rPr>
                <w:rFonts w:ascii="Times New Roman" w:hAnsi="Times New Roman"/>
                <w:sz w:val="21"/>
                <w:szCs w:val="21"/>
                <w:lang w:eastAsia="zh-CN"/>
              </w:rPr>
              <w:t>左</w:t>
            </w:r>
          </w:p>
        </w:tc>
        <w:tc>
          <w:tcPr>
            <w:tcW w:w="747" w:type="pct"/>
            <w:shd w:val="clear" w:color="auto" w:fill="auto"/>
          </w:tcPr>
          <w:p>
            <w:pPr>
              <w:pStyle w:val="25"/>
              <w:rPr>
                <w:rFonts w:ascii="Times New Roman" w:hAnsi="Times New Roman"/>
                <w:sz w:val="21"/>
                <w:szCs w:val="21"/>
              </w:rPr>
            </w:pPr>
            <w:r>
              <w:rPr>
                <w:rFonts w:ascii="Times New Roman" w:hAnsi="Times New Roman"/>
                <w:sz w:val="21"/>
                <w:szCs w:val="21"/>
              </w:rPr>
              <w:t xml:space="preserve"> 3.228e-6</w:t>
            </w:r>
          </w:p>
        </w:tc>
        <w:tc>
          <w:tcPr>
            <w:tcW w:w="836" w:type="pct"/>
            <w:shd w:val="clear" w:color="auto" w:fill="auto"/>
          </w:tcPr>
          <w:p>
            <w:pPr>
              <w:pStyle w:val="25"/>
              <w:rPr>
                <w:rFonts w:ascii="Times New Roman" w:hAnsi="Times New Roman"/>
                <w:sz w:val="21"/>
                <w:szCs w:val="21"/>
              </w:rPr>
            </w:pPr>
            <w:r>
              <w:rPr>
                <w:rFonts w:ascii="Times New Roman" w:hAnsi="Times New Roman"/>
                <w:sz w:val="21"/>
                <w:szCs w:val="21"/>
              </w:rPr>
              <w:t>-1.895e-4</w:t>
            </w:r>
          </w:p>
        </w:tc>
        <w:tc>
          <w:tcPr>
            <w:tcW w:w="836" w:type="pct"/>
            <w:shd w:val="clear" w:color="auto" w:fill="auto"/>
          </w:tcPr>
          <w:p>
            <w:pPr>
              <w:pStyle w:val="25"/>
              <w:rPr>
                <w:rFonts w:ascii="Times New Roman" w:hAnsi="Times New Roman"/>
                <w:sz w:val="21"/>
                <w:szCs w:val="21"/>
              </w:rPr>
            </w:pPr>
            <w:r>
              <w:rPr>
                <w:rFonts w:ascii="Times New Roman" w:hAnsi="Times New Roman"/>
                <w:sz w:val="21"/>
                <w:szCs w:val="21"/>
              </w:rPr>
              <w:t>-0.002889</w:t>
            </w:r>
          </w:p>
        </w:tc>
        <w:tc>
          <w:tcPr>
            <w:tcW w:w="501" w:type="pct"/>
            <w:shd w:val="clear" w:color="auto" w:fill="auto"/>
          </w:tcPr>
          <w:p>
            <w:pPr>
              <w:pStyle w:val="25"/>
              <w:rPr>
                <w:rFonts w:ascii="Times New Roman" w:hAnsi="Times New Roman"/>
                <w:sz w:val="21"/>
                <w:szCs w:val="21"/>
              </w:rPr>
            </w:pPr>
            <w:r>
              <w:rPr>
                <w:rFonts w:ascii="Times New Roman" w:hAnsi="Times New Roman"/>
                <w:sz w:val="21"/>
                <w:szCs w:val="21"/>
              </w:rPr>
              <w:t>4.505</w:t>
            </w:r>
          </w:p>
        </w:tc>
        <w:tc>
          <w:tcPr>
            <w:tcW w:w="669" w:type="pct"/>
            <w:shd w:val="clear" w:color="auto" w:fill="auto"/>
          </w:tcPr>
          <w:p>
            <w:pPr>
              <w:pStyle w:val="25"/>
              <w:rPr>
                <w:rFonts w:ascii="Times New Roman" w:hAnsi="Times New Roman"/>
                <w:sz w:val="21"/>
                <w:szCs w:val="21"/>
              </w:rPr>
            </w:pPr>
            <w:r>
              <w:rPr>
                <w:rFonts w:ascii="Times New Roman" w:hAnsi="Times New Roman"/>
                <w:sz w:val="21"/>
                <w:szCs w:val="21"/>
              </w:rPr>
              <w:t>0.04671</w:t>
            </w:r>
          </w:p>
        </w:tc>
        <w:tc>
          <w:tcPr>
            <w:tcW w:w="586" w:type="pct"/>
            <w:shd w:val="clear" w:color="auto" w:fill="auto"/>
          </w:tcPr>
          <w:p>
            <w:pPr>
              <w:pStyle w:val="25"/>
              <w:rPr>
                <w:rFonts w:ascii="Times New Roman" w:hAnsi="Times New Roman"/>
                <w:sz w:val="21"/>
                <w:szCs w:val="21"/>
              </w:rPr>
            </w:pPr>
            <w:r>
              <w:rPr>
                <w:rFonts w:ascii="Times New Roman" w:hAnsi="Times New Roman"/>
                <w:sz w:val="21"/>
                <w:szCs w:val="21"/>
              </w:rPr>
              <w:t>0.9726</w:t>
            </w:r>
          </w:p>
        </w:tc>
      </w:tr>
      <w:tr>
        <w:tblPrEx>
          <w:tblCellMar>
            <w:top w:w="0" w:type="dxa"/>
            <w:left w:w="108" w:type="dxa"/>
            <w:bottom w:w="0" w:type="dxa"/>
            <w:right w:w="108" w:type="dxa"/>
          </w:tblCellMar>
        </w:tblPrEx>
        <w:tc>
          <w:tcPr>
            <w:tcW w:w="823" w:type="pct"/>
            <w:shd w:val="clear" w:color="auto" w:fill="auto"/>
          </w:tcPr>
          <w:p>
            <w:pPr>
              <w:pStyle w:val="25"/>
              <w:rPr>
                <w:rFonts w:ascii="Times New Roman" w:hAnsi="Times New Roman"/>
                <w:sz w:val="21"/>
                <w:szCs w:val="21"/>
              </w:rPr>
            </w:pPr>
            <w:r>
              <w:rPr>
                <w:rFonts w:ascii="Times New Roman" w:hAnsi="Times New Roman"/>
                <w:sz w:val="21"/>
                <w:szCs w:val="21"/>
              </w:rPr>
              <w:t>60厚-Q3-</w:t>
            </w:r>
            <w:r>
              <w:rPr>
                <w:rFonts w:ascii="Times New Roman" w:hAnsi="Times New Roman"/>
                <w:sz w:val="21"/>
                <w:szCs w:val="21"/>
                <w:lang w:eastAsia="zh-CN"/>
              </w:rPr>
              <w:t>右</w:t>
            </w:r>
          </w:p>
        </w:tc>
        <w:tc>
          <w:tcPr>
            <w:tcW w:w="747" w:type="pct"/>
            <w:shd w:val="clear" w:color="auto" w:fill="auto"/>
          </w:tcPr>
          <w:p>
            <w:pPr>
              <w:pStyle w:val="25"/>
              <w:rPr>
                <w:rFonts w:ascii="Times New Roman" w:hAnsi="Times New Roman"/>
                <w:sz w:val="21"/>
                <w:szCs w:val="21"/>
              </w:rPr>
            </w:pPr>
            <w:r>
              <w:rPr>
                <w:rFonts w:ascii="Times New Roman" w:hAnsi="Times New Roman"/>
                <w:sz w:val="21"/>
                <w:szCs w:val="21"/>
              </w:rPr>
              <w:t>-1.245e-6</w:t>
            </w:r>
          </w:p>
        </w:tc>
        <w:tc>
          <w:tcPr>
            <w:tcW w:w="836" w:type="pct"/>
            <w:shd w:val="clear" w:color="auto" w:fill="auto"/>
          </w:tcPr>
          <w:p>
            <w:pPr>
              <w:pStyle w:val="25"/>
              <w:rPr>
                <w:rFonts w:ascii="Times New Roman" w:hAnsi="Times New Roman"/>
                <w:sz w:val="21"/>
                <w:szCs w:val="21"/>
              </w:rPr>
            </w:pPr>
            <w:r>
              <w:rPr>
                <w:rFonts w:ascii="Times New Roman" w:hAnsi="Times New Roman"/>
                <w:sz w:val="21"/>
                <w:szCs w:val="21"/>
              </w:rPr>
              <w:t xml:space="preserve"> 3.756e-5</w:t>
            </w:r>
          </w:p>
        </w:tc>
        <w:tc>
          <w:tcPr>
            <w:tcW w:w="836" w:type="pct"/>
            <w:shd w:val="clear" w:color="auto" w:fill="auto"/>
          </w:tcPr>
          <w:p>
            <w:pPr>
              <w:pStyle w:val="25"/>
              <w:rPr>
                <w:rFonts w:ascii="Times New Roman" w:hAnsi="Times New Roman"/>
                <w:sz w:val="21"/>
                <w:szCs w:val="21"/>
              </w:rPr>
            </w:pPr>
            <w:r>
              <w:rPr>
                <w:rFonts w:ascii="Times New Roman" w:hAnsi="Times New Roman"/>
                <w:sz w:val="21"/>
                <w:szCs w:val="21"/>
              </w:rPr>
              <w:t xml:space="preserve"> 0.001184</w:t>
            </w:r>
          </w:p>
        </w:tc>
        <w:tc>
          <w:tcPr>
            <w:tcW w:w="501" w:type="pct"/>
            <w:shd w:val="clear" w:color="auto" w:fill="auto"/>
          </w:tcPr>
          <w:p>
            <w:pPr>
              <w:pStyle w:val="25"/>
              <w:rPr>
                <w:rFonts w:ascii="Times New Roman" w:hAnsi="Times New Roman"/>
                <w:sz w:val="21"/>
                <w:szCs w:val="21"/>
              </w:rPr>
            </w:pPr>
            <w:r>
              <w:rPr>
                <w:rFonts w:ascii="Times New Roman" w:hAnsi="Times New Roman"/>
                <w:sz w:val="21"/>
                <w:szCs w:val="21"/>
              </w:rPr>
              <w:t>5.384</w:t>
            </w:r>
          </w:p>
        </w:tc>
        <w:tc>
          <w:tcPr>
            <w:tcW w:w="669" w:type="pct"/>
            <w:shd w:val="clear" w:color="auto" w:fill="auto"/>
          </w:tcPr>
          <w:p>
            <w:pPr>
              <w:pStyle w:val="25"/>
              <w:rPr>
                <w:rFonts w:ascii="Times New Roman" w:hAnsi="Times New Roman"/>
                <w:sz w:val="21"/>
                <w:szCs w:val="21"/>
              </w:rPr>
            </w:pPr>
            <w:r>
              <w:rPr>
                <w:rFonts w:ascii="Times New Roman" w:hAnsi="Times New Roman"/>
                <w:sz w:val="21"/>
                <w:szCs w:val="21"/>
              </w:rPr>
              <w:t>0.3272</w:t>
            </w:r>
          </w:p>
        </w:tc>
        <w:tc>
          <w:tcPr>
            <w:tcW w:w="586" w:type="pct"/>
            <w:shd w:val="clear" w:color="auto" w:fill="auto"/>
          </w:tcPr>
          <w:p>
            <w:pPr>
              <w:pStyle w:val="25"/>
              <w:rPr>
                <w:rFonts w:ascii="Times New Roman" w:hAnsi="Times New Roman"/>
                <w:sz w:val="21"/>
                <w:szCs w:val="21"/>
              </w:rPr>
            </w:pPr>
            <w:r>
              <w:rPr>
                <w:rFonts w:ascii="Times New Roman" w:hAnsi="Times New Roman"/>
                <w:sz w:val="21"/>
                <w:szCs w:val="21"/>
              </w:rPr>
              <w:t>0.5362</w:t>
            </w:r>
          </w:p>
        </w:tc>
      </w:tr>
      <w:tr>
        <w:tblPrEx>
          <w:tblCellMar>
            <w:top w:w="0" w:type="dxa"/>
            <w:left w:w="108" w:type="dxa"/>
            <w:bottom w:w="0" w:type="dxa"/>
            <w:right w:w="108" w:type="dxa"/>
          </w:tblCellMar>
        </w:tblPrEx>
        <w:tc>
          <w:tcPr>
            <w:tcW w:w="823" w:type="pct"/>
            <w:shd w:val="clear" w:color="auto" w:fill="auto"/>
          </w:tcPr>
          <w:p>
            <w:pPr>
              <w:pStyle w:val="25"/>
              <w:rPr>
                <w:rFonts w:ascii="Times New Roman" w:hAnsi="Times New Roman"/>
                <w:sz w:val="21"/>
                <w:szCs w:val="21"/>
              </w:rPr>
            </w:pPr>
            <w:r>
              <w:rPr>
                <w:rFonts w:ascii="Times New Roman" w:hAnsi="Times New Roman"/>
                <w:sz w:val="21"/>
                <w:szCs w:val="21"/>
              </w:rPr>
              <w:t>60厚-Q4-</w:t>
            </w:r>
            <w:r>
              <w:rPr>
                <w:rFonts w:ascii="Times New Roman" w:hAnsi="Times New Roman"/>
                <w:sz w:val="21"/>
                <w:szCs w:val="21"/>
                <w:lang w:eastAsia="zh-CN"/>
              </w:rPr>
              <w:t>左</w:t>
            </w:r>
          </w:p>
        </w:tc>
        <w:tc>
          <w:tcPr>
            <w:tcW w:w="747" w:type="pct"/>
            <w:shd w:val="clear" w:color="auto" w:fill="auto"/>
          </w:tcPr>
          <w:p>
            <w:pPr>
              <w:pStyle w:val="25"/>
              <w:rPr>
                <w:rFonts w:ascii="Times New Roman" w:hAnsi="Times New Roman"/>
                <w:sz w:val="21"/>
                <w:szCs w:val="21"/>
              </w:rPr>
            </w:pPr>
            <w:r>
              <w:rPr>
                <w:rFonts w:ascii="Times New Roman" w:hAnsi="Times New Roman"/>
                <w:sz w:val="21"/>
                <w:szCs w:val="21"/>
              </w:rPr>
              <w:t xml:space="preserve"> 2.855e-6</w:t>
            </w:r>
          </w:p>
        </w:tc>
        <w:tc>
          <w:tcPr>
            <w:tcW w:w="836" w:type="pct"/>
            <w:shd w:val="clear" w:color="auto" w:fill="auto"/>
          </w:tcPr>
          <w:p>
            <w:pPr>
              <w:pStyle w:val="25"/>
              <w:rPr>
                <w:rFonts w:ascii="Times New Roman" w:hAnsi="Times New Roman"/>
                <w:sz w:val="21"/>
                <w:szCs w:val="21"/>
              </w:rPr>
            </w:pPr>
            <w:r>
              <w:rPr>
                <w:rFonts w:ascii="Times New Roman" w:hAnsi="Times New Roman"/>
                <w:sz w:val="21"/>
                <w:szCs w:val="21"/>
              </w:rPr>
              <w:t>-1.902e-4</w:t>
            </w:r>
          </w:p>
        </w:tc>
        <w:tc>
          <w:tcPr>
            <w:tcW w:w="836" w:type="pct"/>
            <w:shd w:val="clear" w:color="auto" w:fill="auto"/>
          </w:tcPr>
          <w:p>
            <w:pPr>
              <w:pStyle w:val="25"/>
              <w:rPr>
                <w:rFonts w:ascii="Times New Roman" w:hAnsi="Times New Roman"/>
                <w:sz w:val="21"/>
                <w:szCs w:val="21"/>
              </w:rPr>
            </w:pPr>
            <w:r>
              <w:rPr>
                <w:rFonts w:ascii="Times New Roman" w:hAnsi="Times New Roman"/>
                <w:sz w:val="21"/>
                <w:szCs w:val="21"/>
              </w:rPr>
              <w:t xml:space="preserve"> 0.002234</w:t>
            </w:r>
          </w:p>
        </w:tc>
        <w:tc>
          <w:tcPr>
            <w:tcW w:w="501" w:type="pct"/>
            <w:shd w:val="clear" w:color="auto" w:fill="auto"/>
          </w:tcPr>
          <w:p>
            <w:pPr>
              <w:pStyle w:val="25"/>
              <w:rPr>
                <w:rFonts w:ascii="Times New Roman" w:hAnsi="Times New Roman"/>
                <w:sz w:val="21"/>
                <w:szCs w:val="21"/>
              </w:rPr>
            </w:pPr>
            <w:r>
              <w:rPr>
                <w:rFonts w:ascii="Times New Roman" w:hAnsi="Times New Roman"/>
                <w:sz w:val="21"/>
                <w:szCs w:val="21"/>
              </w:rPr>
              <w:t>4.258</w:t>
            </w:r>
          </w:p>
        </w:tc>
        <w:tc>
          <w:tcPr>
            <w:tcW w:w="669" w:type="pct"/>
            <w:shd w:val="clear" w:color="auto" w:fill="auto"/>
          </w:tcPr>
          <w:p>
            <w:pPr>
              <w:pStyle w:val="25"/>
              <w:rPr>
                <w:rFonts w:ascii="Times New Roman" w:hAnsi="Times New Roman"/>
                <w:sz w:val="21"/>
                <w:szCs w:val="21"/>
              </w:rPr>
            </w:pPr>
            <w:r>
              <w:rPr>
                <w:rFonts w:ascii="Times New Roman" w:hAnsi="Times New Roman"/>
                <w:sz w:val="21"/>
                <w:szCs w:val="21"/>
              </w:rPr>
              <w:t>0.05077</w:t>
            </w:r>
          </w:p>
        </w:tc>
        <w:tc>
          <w:tcPr>
            <w:tcW w:w="586" w:type="pct"/>
            <w:shd w:val="clear" w:color="auto" w:fill="auto"/>
          </w:tcPr>
          <w:p>
            <w:pPr>
              <w:pStyle w:val="25"/>
              <w:rPr>
                <w:rFonts w:ascii="Times New Roman" w:hAnsi="Times New Roman"/>
                <w:sz w:val="21"/>
                <w:szCs w:val="21"/>
              </w:rPr>
            </w:pPr>
            <w:r>
              <w:rPr>
                <w:rFonts w:ascii="Times New Roman" w:hAnsi="Times New Roman"/>
                <w:sz w:val="21"/>
                <w:szCs w:val="21"/>
              </w:rPr>
              <w:t>0.7251</w:t>
            </w:r>
          </w:p>
        </w:tc>
      </w:tr>
      <w:tr>
        <w:tblPrEx>
          <w:tblCellMar>
            <w:top w:w="0" w:type="dxa"/>
            <w:left w:w="108" w:type="dxa"/>
            <w:bottom w:w="0" w:type="dxa"/>
            <w:right w:w="108" w:type="dxa"/>
          </w:tblCellMar>
        </w:tblPrEx>
        <w:tc>
          <w:tcPr>
            <w:tcW w:w="823" w:type="pct"/>
            <w:shd w:val="clear" w:color="auto" w:fill="auto"/>
          </w:tcPr>
          <w:p>
            <w:pPr>
              <w:pStyle w:val="25"/>
              <w:rPr>
                <w:rFonts w:ascii="Times New Roman" w:hAnsi="Times New Roman"/>
                <w:sz w:val="21"/>
                <w:szCs w:val="21"/>
              </w:rPr>
            </w:pPr>
            <w:r>
              <w:rPr>
                <w:rFonts w:ascii="Times New Roman" w:hAnsi="Times New Roman"/>
                <w:sz w:val="21"/>
                <w:szCs w:val="21"/>
              </w:rPr>
              <w:t>60厚-Q4-</w:t>
            </w:r>
            <w:r>
              <w:rPr>
                <w:rFonts w:ascii="Times New Roman" w:hAnsi="Times New Roman"/>
                <w:sz w:val="21"/>
                <w:szCs w:val="21"/>
                <w:lang w:eastAsia="zh-CN"/>
              </w:rPr>
              <w:t>右</w:t>
            </w:r>
          </w:p>
        </w:tc>
        <w:tc>
          <w:tcPr>
            <w:tcW w:w="747" w:type="pct"/>
            <w:shd w:val="clear" w:color="auto" w:fill="auto"/>
          </w:tcPr>
          <w:p>
            <w:pPr>
              <w:pStyle w:val="25"/>
              <w:rPr>
                <w:rFonts w:ascii="Times New Roman" w:hAnsi="Times New Roman"/>
                <w:sz w:val="21"/>
                <w:szCs w:val="21"/>
              </w:rPr>
            </w:pPr>
            <w:r>
              <w:rPr>
                <w:rFonts w:ascii="Times New Roman" w:hAnsi="Times New Roman"/>
                <w:sz w:val="21"/>
                <w:szCs w:val="21"/>
              </w:rPr>
              <w:t>-1.572e-6</w:t>
            </w:r>
          </w:p>
        </w:tc>
        <w:tc>
          <w:tcPr>
            <w:tcW w:w="836" w:type="pct"/>
            <w:shd w:val="clear" w:color="auto" w:fill="auto"/>
          </w:tcPr>
          <w:p>
            <w:pPr>
              <w:pStyle w:val="25"/>
              <w:rPr>
                <w:rFonts w:ascii="Times New Roman" w:hAnsi="Times New Roman"/>
                <w:sz w:val="21"/>
                <w:szCs w:val="21"/>
              </w:rPr>
            </w:pPr>
            <w:r>
              <w:rPr>
                <w:rFonts w:ascii="Times New Roman" w:hAnsi="Times New Roman"/>
                <w:sz w:val="21"/>
                <w:szCs w:val="21"/>
              </w:rPr>
              <w:t>-7.138e-6</w:t>
            </w:r>
          </w:p>
        </w:tc>
        <w:tc>
          <w:tcPr>
            <w:tcW w:w="836" w:type="pct"/>
            <w:shd w:val="clear" w:color="auto" w:fill="auto"/>
          </w:tcPr>
          <w:p>
            <w:pPr>
              <w:pStyle w:val="25"/>
              <w:rPr>
                <w:rFonts w:ascii="Times New Roman" w:hAnsi="Times New Roman"/>
                <w:sz w:val="21"/>
                <w:szCs w:val="21"/>
              </w:rPr>
            </w:pPr>
            <w:r>
              <w:rPr>
                <w:rFonts w:ascii="Times New Roman" w:hAnsi="Times New Roman"/>
                <w:sz w:val="21"/>
                <w:szCs w:val="21"/>
              </w:rPr>
              <w:t xml:space="preserve"> 0.005546</w:t>
            </w:r>
          </w:p>
        </w:tc>
        <w:tc>
          <w:tcPr>
            <w:tcW w:w="501" w:type="pct"/>
            <w:shd w:val="clear" w:color="auto" w:fill="auto"/>
          </w:tcPr>
          <w:p>
            <w:pPr>
              <w:pStyle w:val="25"/>
              <w:rPr>
                <w:rFonts w:ascii="Times New Roman" w:hAnsi="Times New Roman"/>
                <w:sz w:val="21"/>
                <w:szCs w:val="21"/>
              </w:rPr>
            </w:pPr>
            <w:r>
              <w:rPr>
                <w:rFonts w:ascii="Times New Roman" w:hAnsi="Times New Roman"/>
                <w:sz w:val="21"/>
                <w:szCs w:val="21"/>
              </w:rPr>
              <w:t>5.333</w:t>
            </w:r>
          </w:p>
        </w:tc>
        <w:tc>
          <w:tcPr>
            <w:tcW w:w="669" w:type="pct"/>
            <w:shd w:val="clear" w:color="auto" w:fill="auto"/>
          </w:tcPr>
          <w:p>
            <w:pPr>
              <w:pStyle w:val="25"/>
              <w:rPr>
                <w:rFonts w:ascii="Times New Roman" w:hAnsi="Times New Roman"/>
                <w:sz w:val="21"/>
                <w:szCs w:val="21"/>
              </w:rPr>
            </w:pPr>
            <w:r>
              <w:rPr>
                <w:rFonts w:ascii="Times New Roman" w:hAnsi="Times New Roman"/>
                <w:sz w:val="21"/>
                <w:szCs w:val="21"/>
              </w:rPr>
              <w:t>0.2366</w:t>
            </w:r>
          </w:p>
        </w:tc>
        <w:tc>
          <w:tcPr>
            <w:tcW w:w="586" w:type="pct"/>
            <w:shd w:val="clear" w:color="auto" w:fill="auto"/>
          </w:tcPr>
          <w:p>
            <w:pPr>
              <w:pStyle w:val="25"/>
              <w:rPr>
                <w:rFonts w:ascii="Times New Roman" w:hAnsi="Times New Roman"/>
                <w:sz w:val="21"/>
                <w:szCs w:val="21"/>
              </w:rPr>
            </w:pPr>
            <w:r>
              <w:rPr>
                <w:rFonts w:ascii="Times New Roman" w:hAnsi="Times New Roman"/>
                <w:sz w:val="21"/>
                <w:szCs w:val="21"/>
              </w:rPr>
              <w:t>0.833</w:t>
            </w:r>
          </w:p>
        </w:tc>
      </w:tr>
      <w:tr>
        <w:tblPrEx>
          <w:tblCellMar>
            <w:top w:w="0" w:type="dxa"/>
            <w:left w:w="108" w:type="dxa"/>
            <w:bottom w:w="0" w:type="dxa"/>
            <w:right w:w="108" w:type="dxa"/>
          </w:tblCellMar>
        </w:tblPrEx>
        <w:tc>
          <w:tcPr>
            <w:tcW w:w="823" w:type="pct"/>
            <w:shd w:val="clear" w:color="auto" w:fill="auto"/>
          </w:tcPr>
          <w:p>
            <w:pPr>
              <w:pStyle w:val="25"/>
              <w:rPr>
                <w:rFonts w:ascii="Times New Roman" w:hAnsi="Times New Roman"/>
                <w:sz w:val="21"/>
                <w:szCs w:val="21"/>
              </w:rPr>
            </w:pPr>
            <w:r>
              <w:rPr>
                <w:rFonts w:ascii="Times New Roman" w:hAnsi="Times New Roman"/>
                <w:sz w:val="21"/>
                <w:szCs w:val="21"/>
              </w:rPr>
              <w:t>60厚-Q5-</w:t>
            </w:r>
            <w:r>
              <w:rPr>
                <w:rFonts w:ascii="Times New Roman" w:hAnsi="Times New Roman"/>
                <w:sz w:val="21"/>
                <w:szCs w:val="21"/>
                <w:lang w:eastAsia="zh-CN"/>
              </w:rPr>
              <w:t>左</w:t>
            </w:r>
          </w:p>
        </w:tc>
        <w:tc>
          <w:tcPr>
            <w:tcW w:w="747" w:type="pct"/>
            <w:shd w:val="clear" w:color="auto" w:fill="auto"/>
          </w:tcPr>
          <w:p>
            <w:pPr>
              <w:pStyle w:val="25"/>
              <w:rPr>
                <w:rFonts w:ascii="Times New Roman" w:hAnsi="Times New Roman"/>
                <w:sz w:val="21"/>
                <w:szCs w:val="21"/>
              </w:rPr>
            </w:pPr>
            <w:r>
              <w:rPr>
                <w:rFonts w:ascii="Times New Roman" w:hAnsi="Times New Roman"/>
                <w:sz w:val="21"/>
                <w:szCs w:val="21"/>
              </w:rPr>
              <w:t>-3.655e-7</w:t>
            </w:r>
          </w:p>
        </w:tc>
        <w:tc>
          <w:tcPr>
            <w:tcW w:w="836" w:type="pct"/>
            <w:shd w:val="clear" w:color="auto" w:fill="auto"/>
          </w:tcPr>
          <w:p>
            <w:pPr>
              <w:pStyle w:val="25"/>
              <w:rPr>
                <w:rFonts w:ascii="Times New Roman" w:hAnsi="Times New Roman"/>
                <w:sz w:val="21"/>
                <w:szCs w:val="21"/>
              </w:rPr>
            </w:pPr>
            <w:r>
              <w:rPr>
                <w:rFonts w:ascii="Times New Roman" w:hAnsi="Times New Roman"/>
                <w:sz w:val="21"/>
                <w:szCs w:val="21"/>
              </w:rPr>
              <w:t xml:space="preserve"> 1.814e-4</w:t>
            </w:r>
          </w:p>
        </w:tc>
        <w:tc>
          <w:tcPr>
            <w:tcW w:w="836" w:type="pct"/>
            <w:shd w:val="clear" w:color="auto" w:fill="auto"/>
          </w:tcPr>
          <w:p>
            <w:pPr>
              <w:pStyle w:val="25"/>
              <w:rPr>
                <w:rFonts w:ascii="Times New Roman" w:hAnsi="Times New Roman"/>
                <w:sz w:val="21"/>
                <w:szCs w:val="21"/>
              </w:rPr>
            </w:pPr>
            <w:r>
              <w:rPr>
                <w:rFonts w:ascii="Times New Roman" w:hAnsi="Times New Roman"/>
                <w:sz w:val="21"/>
                <w:szCs w:val="21"/>
              </w:rPr>
              <w:t>-0.00835</w:t>
            </w:r>
          </w:p>
        </w:tc>
        <w:tc>
          <w:tcPr>
            <w:tcW w:w="501" w:type="pct"/>
            <w:shd w:val="clear" w:color="auto" w:fill="auto"/>
          </w:tcPr>
          <w:p>
            <w:pPr>
              <w:pStyle w:val="25"/>
              <w:rPr>
                <w:rFonts w:ascii="Times New Roman" w:hAnsi="Times New Roman"/>
                <w:sz w:val="21"/>
                <w:szCs w:val="21"/>
              </w:rPr>
            </w:pPr>
            <w:r>
              <w:rPr>
                <w:rFonts w:ascii="Times New Roman" w:hAnsi="Times New Roman"/>
                <w:sz w:val="21"/>
                <w:szCs w:val="21"/>
              </w:rPr>
              <w:t>4.246</w:t>
            </w:r>
          </w:p>
        </w:tc>
        <w:tc>
          <w:tcPr>
            <w:tcW w:w="669" w:type="pct"/>
            <w:shd w:val="clear" w:color="auto" w:fill="auto"/>
          </w:tcPr>
          <w:p>
            <w:pPr>
              <w:pStyle w:val="25"/>
              <w:rPr>
                <w:rFonts w:ascii="Times New Roman" w:hAnsi="Times New Roman"/>
                <w:sz w:val="21"/>
                <w:szCs w:val="21"/>
              </w:rPr>
            </w:pPr>
            <w:r>
              <w:rPr>
                <w:rFonts w:ascii="Times New Roman" w:hAnsi="Times New Roman"/>
                <w:sz w:val="21"/>
                <w:szCs w:val="21"/>
              </w:rPr>
              <w:t>0.06961</w:t>
            </w:r>
          </w:p>
        </w:tc>
        <w:tc>
          <w:tcPr>
            <w:tcW w:w="586" w:type="pct"/>
            <w:shd w:val="clear" w:color="auto" w:fill="auto"/>
          </w:tcPr>
          <w:p>
            <w:pPr>
              <w:pStyle w:val="25"/>
              <w:rPr>
                <w:rFonts w:ascii="Times New Roman" w:hAnsi="Times New Roman"/>
                <w:sz w:val="21"/>
                <w:szCs w:val="21"/>
              </w:rPr>
            </w:pPr>
            <w:r>
              <w:rPr>
                <w:rFonts w:ascii="Times New Roman" w:hAnsi="Times New Roman"/>
                <w:sz w:val="21"/>
                <w:szCs w:val="21"/>
              </w:rPr>
              <w:t>0.8712</w:t>
            </w:r>
          </w:p>
        </w:tc>
      </w:tr>
      <w:tr>
        <w:tblPrEx>
          <w:tblCellMar>
            <w:top w:w="0" w:type="dxa"/>
            <w:left w:w="108" w:type="dxa"/>
            <w:bottom w:w="0" w:type="dxa"/>
            <w:right w:w="108" w:type="dxa"/>
          </w:tblCellMar>
        </w:tblPrEx>
        <w:tc>
          <w:tcPr>
            <w:tcW w:w="823" w:type="pct"/>
            <w:shd w:val="clear" w:color="auto" w:fill="auto"/>
          </w:tcPr>
          <w:p>
            <w:pPr>
              <w:pStyle w:val="25"/>
              <w:rPr>
                <w:rFonts w:ascii="Times New Roman" w:hAnsi="Times New Roman"/>
                <w:sz w:val="21"/>
                <w:szCs w:val="21"/>
              </w:rPr>
            </w:pPr>
            <w:r>
              <w:rPr>
                <w:rFonts w:ascii="Times New Roman" w:hAnsi="Times New Roman"/>
                <w:sz w:val="21"/>
                <w:szCs w:val="21"/>
              </w:rPr>
              <w:t>60厚-Q5-</w:t>
            </w:r>
            <w:r>
              <w:rPr>
                <w:rFonts w:ascii="Times New Roman" w:hAnsi="Times New Roman"/>
                <w:sz w:val="21"/>
                <w:szCs w:val="21"/>
                <w:lang w:eastAsia="zh-CN"/>
              </w:rPr>
              <w:t>右</w:t>
            </w:r>
          </w:p>
        </w:tc>
        <w:tc>
          <w:tcPr>
            <w:tcW w:w="747" w:type="pct"/>
            <w:shd w:val="clear" w:color="auto" w:fill="auto"/>
          </w:tcPr>
          <w:p>
            <w:pPr>
              <w:pStyle w:val="25"/>
              <w:rPr>
                <w:rFonts w:ascii="Times New Roman" w:hAnsi="Times New Roman"/>
                <w:sz w:val="21"/>
                <w:szCs w:val="21"/>
              </w:rPr>
            </w:pPr>
            <w:r>
              <w:rPr>
                <w:rFonts w:ascii="Times New Roman" w:hAnsi="Times New Roman"/>
                <w:sz w:val="21"/>
                <w:szCs w:val="21"/>
              </w:rPr>
              <w:t>-2.643e-6</w:t>
            </w:r>
          </w:p>
        </w:tc>
        <w:tc>
          <w:tcPr>
            <w:tcW w:w="836" w:type="pct"/>
            <w:shd w:val="clear" w:color="auto" w:fill="auto"/>
          </w:tcPr>
          <w:p>
            <w:pPr>
              <w:pStyle w:val="25"/>
              <w:rPr>
                <w:rFonts w:ascii="Times New Roman" w:hAnsi="Times New Roman"/>
                <w:sz w:val="21"/>
                <w:szCs w:val="21"/>
              </w:rPr>
            </w:pPr>
            <w:r>
              <w:rPr>
                <w:rFonts w:ascii="Times New Roman" w:hAnsi="Times New Roman"/>
                <w:sz w:val="21"/>
                <w:szCs w:val="21"/>
              </w:rPr>
              <w:t xml:space="preserve"> 1.068e-4</w:t>
            </w:r>
          </w:p>
        </w:tc>
        <w:tc>
          <w:tcPr>
            <w:tcW w:w="836" w:type="pct"/>
            <w:shd w:val="clear" w:color="auto" w:fill="auto"/>
          </w:tcPr>
          <w:p>
            <w:pPr>
              <w:pStyle w:val="25"/>
              <w:rPr>
                <w:rFonts w:ascii="Times New Roman" w:hAnsi="Times New Roman"/>
                <w:sz w:val="21"/>
                <w:szCs w:val="21"/>
              </w:rPr>
            </w:pPr>
            <w:r>
              <w:rPr>
                <w:rFonts w:ascii="Times New Roman" w:hAnsi="Times New Roman"/>
                <w:sz w:val="21"/>
                <w:szCs w:val="21"/>
              </w:rPr>
              <w:t xml:space="preserve"> 0.001783</w:t>
            </w:r>
          </w:p>
        </w:tc>
        <w:tc>
          <w:tcPr>
            <w:tcW w:w="501" w:type="pct"/>
            <w:shd w:val="clear" w:color="auto" w:fill="auto"/>
          </w:tcPr>
          <w:p>
            <w:pPr>
              <w:pStyle w:val="25"/>
              <w:rPr>
                <w:rFonts w:ascii="Times New Roman" w:hAnsi="Times New Roman"/>
                <w:sz w:val="21"/>
                <w:szCs w:val="21"/>
              </w:rPr>
            </w:pPr>
            <w:r>
              <w:rPr>
                <w:rFonts w:ascii="Times New Roman" w:hAnsi="Times New Roman"/>
                <w:sz w:val="21"/>
                <w:szCs w:val="21"/>
              </w:rPr>
              <w:t>5.371</w:t>
            </w:r>
          </w:p>
        </w:tc>
        <w:tc>
          <w:tcPr>
            <w:tcW w:w="669" w:type="pct"/>
            <w:shd w:val="clear" w:color="auto" w:fill="auto"/>
          </w:tcPr>
          <w:p>
            <w:pPr>
              <w:pStyle w:val="25"/>
              <w:rPr>
                <w:rFonts w:ascii="Times New Roman" w:hAnsi="Times New Roman"/>
                <w:sz w:val="21"/>
                <w:szCs w:val="21"/>
              </w:rPr>
            </w:pPr>
            <w:r>
              <w:rPr>
                <w:rFonts w:ascii="Times New Roman" w:hAnsi="Times New Roman"/>
                <w:sz w:val="21"/>
                <w:szCs w:val="21"/>
              </w:rPr>
              <w:t>0.08626</w:t>
            </w:r>
          </w:p>
        </w:tc>
        <w:tc>
          <w:tcPr>
            <w:tcW w:w="586" w:type="pct"/>
            <w:shd w:val="clear" w:color="auto" w:fill="auto"/>
          </w:tcPr>
          <w:p>
            <w:pPr>
              <w:pStyle w:val="25"/>
              <w:rPr>
                <w:rFonts w:ascii="Times New Roman" w:hAnsi="Times New Roman"/>
                <w:sz w:val="21"/>
                <w:szCs w:val="21"/>
              </w:rPr>
            </w:pPr>
            <w:r>
              <w:rPr>
                <w:rFonts w:ascii="Times New Roman" w:hAnsi="Times New Roman"/>
                <w:sz w:val="21"/>
                <w:szCs w:val="21"/>
              </w:rPr>
              <w:t>0.8267</w:t>
            </w:r>
          </w:p>
        </w:tc>
      </w:tr>
      <w:tr>
        <w:tblPrEx>
          <w:tblCellMar>
            <w:top w:w="0" w:type="dxa"/>
            <w:left w:w="108" w:type="dxa"/>
            <w:bottom w:w="0" w:type="dxa"/>
            <w:right w:w="108" w:type="dxa"/>
          </w:tblCellMar>
        </w:tblPrEx>
        <w:tc>
          <w:tcPr>
            <w:tcW w:w="823" w:type="pct"/>
            <w:shd w:val="clear" w:color="auto" w:fill="auto"/>
          </w:tcPr>
          <w:p>
            <w:pPr>
              <w:pStyle w:val="25"/>
              <w:rPr>
                <w:rFonts w:ascii="Times New Roman" w:hAnsi="Times New Roman"/>
                <w:sz w:val="21"/>
                <w:szCs w:val="21"/>
              </w:rPr>
            </w:pPr>
            <w:r>
              <w:rPr>
                <w:rFonts w:ascii="Times New Roman" w:hAnsi="Times New Roman"/>
                <w:sz w:val="21"/>
                <w:szCs w:val="21"/>
              </w:rPr>
              <w:t>80厚-Q3-</w:t>
            </w:r>
            <w:r>
              <w:rPr>
                <w:rFonts w:ascii="Times New Roman" w:hAnsi="Times New Roman"/>
                <w:sz w:val="21"/>
                <w:szCs w:val="21"/>
                <w:lang w:eastAsia="zh-CN"/>
              </w:rPr>
              <w:t>左</w:t>
            </w:r>
          </w:p>
        </w:tc>
        <w:tc>
          <w:tcPr>
            <w:tcW w:w="747" w:type="pct"/>
            <w:shd w:val="clear" w:color="auto" w:fill="auto"/>
          </w:tcPr>
          <w:p>
            <w:pPr>
              <w:pStyle w:val="25"/>
              <w:rPr>
                <w:rFonts w:ascii="Times New Roman" w:hAnsi="Times New Roman"/>
                <w:sz w:val="21"/>
                <w:szCs w:val="21"/>
              </w:rPr>
            </w:pPr>
            <w:r>
              <w:rPr>
                <w:rFonts w:ascii="Times New Roman" w:hAnsi="Times New Roman"/>
                <w:sz w:val="21"/>
                <w:szCs w:val="21"/>
              </w:rPr>
              <w:t xml:space="preserve"> 2.114e-6</w:t>
            </w:r>
          </w:p>
        </w:tc>
        <w:tc>
          <w:tcPr>
            <w:tcW w:w="836" w:type="pct"/>
            <w:shd w:val="clear" w:color="auto" w:fill="auto"/>
          </w:tcPr>
          <w:p>
            <w:pPr>
              <w:pStyle w:val="25"/>
              <w:rPr>
                <w:rFonts w:ascii="Times New Roman" w:hAnsi="Times New Roman"/>
                <w:sz w:val="21"/>
                <w:szCs w:val="21"/>
              </w:rPr>
            </w:pPr>
            <w:r>
              <w:rPr>
                <w:rFonts w:ascii="Times New Roman" w:hAnsi="Times New Roman"/>
                <w:sz w:val="21"/>
                <w:szCs w:val="21"/>
              </w:rPr>
              <w:t>-0.0001424</w:t>
            </w:r>
          </w:p>
        </w:tc>
        <w:tc>
          <w:tcPr>
            <w:tcW w:w="836" w:type="pct"/>
            <w:shd w:val="clear" w:color="auto" w:fill="auto"/>
          </w:tcPr>
          <w:p>
            <w:pPr>
              <w:pStyle w:val="25"/>
              <w:rPr>
                <w:rFonts w:ascii="Times New Roman" w:hAnsi="Times New Roman"/>
                <w:sz w:val="21"/>
                <w:szCs w:val="21"/>
              </w:rPr>
            </w:pPr>
            <w:r>
              <w:rPr>
                <w:rFonts w:ascii="Times New Roman" w:hAnsi="Times New Roman"/>
                <w:sz w:val="21"/>
                <w:szCs w:val="21"/>
              </w:rPr>
              <w:t>-0.006065</w:t>
            </w:r>
          </w:p>
        </w:tc>
        <w:tc>
          <w:tcPr>
            <w:tcW w:w="501" w:type="pct"/>
            <w:shd w:val="clear" w:color="auto" w:fill="auto"/>
          </w:tcPr>
          <w:p>
            <w:pPr>
              <w:pStyle w:val="25"/>
              <w:rPr>
                <w:rFonts w:ascii="Times New Roman" w:hAnsi="Times New Roman"/>
                <w:sz w:val="21"/>
                <w:szCs w:val="21"/>
              </w:rPr>
            </w:pPr>
            <w:r>
              <w:rPr>
                <w:rFonts w:ascii="Times New Roman" w:hAnsi="Times New Roman"/>
                <w:sz w:val="21"/>
                <w:szCs w:val="21"/>
              </w:rPr>
              <w:t>4.775</w:t>
            </w:r>
          </w:p>
        </w:tc>
        <w:tc>
          <w:tcPr>
            <w:tcW w:w="669" w:type="pct"/>
            <w:shd w:val="clear" w:color="auto" w:fill="auto"/>
          </w:tcPr>
          <w:p>
            <w:pPr>
              <w:pStyle w:val="25"/>
              <w:rPr>
                <w:rFonts w:ascii="Times New Roman" w:hAnsi="Times New Roman"/>
                <w:sz w:val="21"/>
                <w:szCs w:val="21"/>
              </w:rPr>
            </w:pPr>
            <w:r>
              <w:rPr>
                <w:rFonts w:ascii="Times New Roman" w:hAnsi="Times New Roman"/>
                <w:sz w:val="21"/>
                <w:szCs w:val="21"/>
              </w:rPr>
              <w:t>0.01023</w:t>
            </w:r>
          </w:p>
        </w:tc>
        <w:tc>
          <w:tcPr>
            <w:tcW w:w="586" w:type="pct"/>
            <w:shd w:val="clear" w:color="auto" w:fill="auto"/>
          </w:tcPr>
          <w:p>
            <w:pPr>
              <w:pStyle w:val="25"/>
              <w:rPr>
                <w:rFonts w:ascii="Times New Roman" w:hAnsi="Times New Roman"/>
                <w:sz w:val="21"/>
                <w:szCs w:val="21"/>
              </w:rPr>
            </w:pPr>
            <w:r>
              <w:rPr>
                <w:rFonts w:ascii="Times New Roman" w:hAnsi="Times New Roman"/>
                <w:sz w:val="21"/>
                <w:szCs w:val="21"/>
              </w:rPr>
              <w:t>0.9931</w:t>
            </w:r>
          </w:p>
        </w:tc>
      </w:tr>
      <w:tr>
        <w:tblPrEx>
          <w:tblCellMar>
            <w:top w:w="0" w:type="dxa"/>
            <w:left w:w="108" w:type="dxa"/>
            <w:bottom w:w="0" w:type="dxa"/>
            <w:right w:w="108" w:type="dxa"/>
          </w:tblCellMar>
        </w:tblPrEx>
        <w:tc>
          <w:tcPr>
            <w:tcW w:w="823" w:type="pct"/>
            <w:shd w:val="clear" w:color="auto" w:fill="auto"/>
          </w:tcPr>
          <w:p>
            <w:pPr>
              <w:pStyle w:val="25"/>
              <w:rPr>
                <w:rFonts w:ascii="Times New Roman" w:hAnsi="Times New Roman"/>
                <w:sz w:val="21"/>
                <w:szCs w:val="21"/>
              </w:rPr>
            </w:pPr>
            <w:r>
              <w:rPr>
                <w:rFonts w:ascii="Times New Roman" w:hAnsi="Times New Roman"/>
                <w:sz w:val="21"/>
                <w:szCs w:val="21"/>
              </w:rPr>
              <w:t>80厚-Q3-</w:t>
            </w:r>
            <w:r>
              <w:rPr>
                <w:rFonts w:ascii="Times New Roman" w:hAnsi="Times New Roman"/>
                <w:sz w:val="21"/>
                <w:szCs w:val="21"/>
                <w:lang w:eastAsia="zh-CN"/>
              </w:rPr>
              <w:t>右</w:t>
            </w:r>
          </w:p>
        </w:tc>
        <w:tc>
          <w:tcPr>
            <w:tcW w:w="747" w:type="pct"/>
            <w:shd w:val="clear" w:color="auto" w:fill="auto"/>
          </w:tcPr>
          <w:p>
            <w:pPr>
              <w:pStyle w:val="25"/>
              <w:rPr>
                <w:rFonts w:ascii="Times New Roman" w:hAnsi="Times New Roman"/>
                <w:sz w:val="21"/>
                <w:szCs w:val="21"/>
              </w:rPr>
            </w:pPr>
            <w:r>
              <w:rPr>
                <w:rFonts w:ascii="Times New Roman" w:hAnsi="Times New Roman"/>
                <w:sz w:val="21"/>
                <w:szCs w:val="21"/>
              </w:rPr>
              <w:t>-8.376e-7</w:t>
            </w:r>
          </w:p>
        </w:tc>
        <w:tc>
          <w:tcPr>
            <w:tcW w:w="836" w:type="pct"/>
            <w:shd w:val="clear" w:color="auto" w:fill="auto"/>
          </w:tcPr>
          <w:p>
            <w:pPr>
              <w:pStyle w:val="25"/>
              <w:rPr>
                <w:rFonts w:ascii="Times New Roman" w:hAnsi="Times New Roman"/>
                <w:sz w:val="21"/>
                <w:szCs w:val="21"/>
              </w:rPr>
            </w:pPr>
            <w:r>
              <w:rPr>
                <w:rFonts w:ascii="Times New Roman" w:hAnsi="Times New Roman"/>
                <w:sz w:val="21"/>
                <w:szCs w:val="21"/>
              </w:rPr>
              <w:t xml:space="preserve"> 8.317e-5</w:t>
            </w:r>
          </w:p>
        </w:tc>
        <w:tc>
          <w:tcPr>
            <w:tcW w:w="836" w:type="pct"/>
            <w:shd w:val="clear" w:color="auto" w:fill="auto"/>
          </w:tcPr>
          <w:p>
            <w:pPr>
              <w:pStyle w:val="25"/>
              <w:rPr>
                <w:rFonts w:ascii="Times New Roman" w:hAnsi="Times New Roman"/>
                <w:sz w:val="21"/>
                <w:szCs w:val="21"/>
              </w:rPr>
            </w:pPr>
            <w:r>
              <w:rPr>
                <w:rFonts w:ascii="Times New Roman" w:hAnsi="Times New Roman"/>
                <w:sz w:val="21"/>
                <w:szCs w:val="21"/>
              </w:rPr>
              <w:t>-0.004586</w:t>
            </w:r>
          </w:p>
        </w:tc>
        <w:tc>
          <w:tcPr>
            <w:tcW w:w="501" w:type="pct"/>
            <w:shd w:val="clear" w:color="auto" w:fill="auto"/>
          </w:tcPr>
          <w:p>
            <w:pPr>
              <w:pStyle w:val="25"/>
              <w:rPr>
                <w:rFonts w:ascii="Times New Roman" w:hAnsi="Times New Roman"/>
                <w:sz w:val="21"/>
                <w:szCs w:val="21"/>
              </w:rPr>
            </w:pPr>
            <w:r>
              <w:rPr>
                <w:rFonts w:ascii="Times New Roman" w:hAnsi="Times New Roman"/>
                <w:sz w:val="21"/>
                <w:szCs w:val="21"/>
              </w:rPr>
              <w:t>5.713</w:t>
            </w:r>
          </w:p>
        </w:tc>
        <w:tc>
          <w:tcPr>
            <w:tcW w:w="669" w:type="pct"/>
            <w:shd w:val="clear" w:color="auto" w:fill="auto"/>
          </w:tcPr>
          <w:p>
            <w:pPr>
              <w:pStyle w:val="25"/>
              <w:rPr>
                <w:rFonts w:ascii="Times New Roman" w:hAnsi="Times New Roman"/>
                <w:sz w:val="21"/>
                <w:szCs w:val="21"/>
              </w:rPr>
            </w:pPr>
            <w:r>
              <w:rPr>
                <w:rFonts w:ascii="Times New Roman" w:hAnsi="Times New Roman"/>
                <w:sz w:val="21"/>
                <w:szCs w:val="21"/>
              </w:rPr>
              <w:t>0.01795</w:t>
            </w:r>
          </w:p>
        </w:tc>
        <w:tc>
          <w:tcPr>
            <w:tcW w:w="586" w:type="pct"/>
            <w:shd w:val="clear" w:color="auto" w:fill="auto"/>
          </w:tcPr>
          <w:p>
            <w:pPr>
              <w:pStyle w:val="25"/>
              <w:rPr>
                <w:rFonts w:ascii="Times New Roman" w:hAnsi="Times New Roman"/>
                <w:sz w:val="21"/>
                <w:szCs w:val="21"/>
              </w:rPr>
            </w:pPr>
            <w:r>
              <w:rPr>
                <w:rFonts w:ascii="Times New Roman" w:hAnsi="Times New Roman"/>
                <w:sz w:val="21"/>
                <w:szCs w:val="21"/>
              </w:rPr>
              <w:t>0.9492</w:t>
            </w:r>
          </w:p>
        </w:tc>
      </w:tr>
      <w:tr>
        <w:tblPrEx>
          <w:tblCellMar>
            <w:top w:w="0" w:type="dxa"/>
            <w:left w:w="108" w:type="dxa"/>
            <w:bottom w:w="0" w:type="dxa"/>
            <w:right w:w="108" w:type="dxa"/>
          </w:tblCellMar>
        </w:tblPrEx>
        <w:tc>
          <w:tcPr>
            <w:tcW w:w="823" w:type="pct"/>
            <w:shd w:val="clear" w:color="auto" w:fill="auto"/>
          </w:tcPr>
          <w:p>
            <w:pPr>
              <w:pStyle w:val="25"/>
              <w:rPr>
                <w:rFonts w:ascii="Times New Roman" w:hAnsi="Times New Roman"/>
                <w:sz w:val="21"/>
                <w:szCs w:val="21"/>
              </w:rPr>
            </w:pPr>
            <w:r>
              <w:rPr>
                <w:rFonts w:ascii="Times New Roman" w:hAnsi="Times New Roman"/>
                <w:sz w:val="21"/>
                <w:szCs w:val="21"/>
              </w:rPr>
              <w:t>80厚-Q4-</w:t>
            </w:r>
            <w:r>
              <w:rPr>
                <w:rFonts w:ascii="Times New Roman" w:hAnsi="Times New Roman"/>
                <w:sz w:val="21"/>
                <w:szCs w:val="21"/>
                <w:lang w:eastAsia="zh-CN"/>
              </w:rPr>
              <w:t>左</w:t>
            </w:r>
          </w:p>
        </w:tc>
        <w:tc>
          <w:tcPr>
            <w:tcW w:w="747" w:type="pct"/>
            <w:shd w:val="clear" w:color="auto" w:fill="auto"/>
          </w:tcPr>
          <w:p>
            <w:pPr>
              <w:pStyle w:val="25"/>
              <w:rPr>
                <w:rFonts w:ascii="Times New Roman" w:hAnsi="Times New Roman"/>
                <w:sz w:val="21"/>
                <w:szCs w:val="21"/>
              </w:rPr>
            </w:pPr>
            <w:r>
              <w:rPr>
                <w:rFonts w:ascii="Times New Roman" w:hAnsi="Times New Roman"/>
                <w:sz w:val="21"/>
                <w:szCs w:val="21"/>
              </w:rPr>
              <w:t xml:space="preserve"> 6.305e-7</w:t>
            </w:r>
          </w:p>
        </w:tc>
        <w:tc>
          <w:tcPr>
            <w:tcW w:w="836" w:type="pct"/>
            <w:shd w:val="clear" w:color="auto" w:fill="auto"/>
          </w:tcPr>
          <w:p>
            <w:pPr>
              <w:pStyle w:val="25"/>
              <w:rPr>
                <w:rFonts w:ascii="Times New Roman" w:hAnsi="Times New Roman"/>
                <w:sz w:val="21"/>
                <w:szCs w:val="21"/>
              </w:rPr>
            </w:pPr>
            <w:r>
              <w:rPr>
                <w:rFonts w:ascii="Times New Roman" w:hAnsi="Times New Roman"/>
                <w:sz w:val="21"/>
                <w:szCs w:val="21"/>
              </w:rPr>
              <w:t xml:space="preserve"> 3.985e-5</w:t>
            </w:r>
          </w:p>
        </w:tc>
        <w:tc>
          <w:tcPr>
            <w:tcW w:w="836" w:type="pct"/>
            <w:shd w:val="clear" w:color="auto" w:fill="auto"/>
          </w:tcPr>
          <w:p>
            <w:pPr>
              <w:pStyle w:val="25"/>
              <w:rPr>
                <w:rFonts w:ascii="Times New Roman" w:hAnsi="Times New Roman"/>
                <w:sz w:val="21"/>
                <w:szCs w:val="21"/>
              </w:rPr>
            </w:pPr>
            <w:r>
              <w:rPr>
                <w:rFonts w:ascii="Times New Roman" w:hAnsi="Times New Roman"/>
                <w:sz w:val="21"/>
                <w:szCs w:val="21"/>
              </w:rPr>
              <w:t>-0.00808</w:t>
            </w:r>
          </w:p>
        </w:tc>
        <w:tc>
          <w:tcPr>
            <w:tcW w:w="501" w:type="pct"/>
            <w:shd w:val="clear" w:color="auto" w:fill="auto"/>
          </w:tcPr>
          <w:p>
            <w:pPr>
              <w:pStyle w:val="25"/>
              <w:rPr>
                <w:rFonts w:ascii="Times New Roman" w:hAnsi="Times New Roman"/>
                <w:sz w:val="21"/>
                <w:szCs w:val="21"/>
              </w:rPr>
            </w:pPr>
            <w:r>
              <w:rPr>
                <w:rFonts w:ascii="Times New Roman" w:hAnsi="Times New Roman"/>
                <w:sz w:val="21"/>
                <w:szCs w:val="21"/>
              </w:rPr>
              <w:t>4.095</w:t>
            </w:r>
          </w:p>
        </w:tc>
        <w:tc>
          <w:tcPr>
            <w:tcW w:w="669" w:type="pct"/>
            <w:shd w:val="clear" w:color="auto" w:fill="auto"/>
          </w:tcPr>
          <w:p>
            <w:pPr>
              <w:pStyle w:val="25"/>
              <w:rPr>
                <w:rFonts w:ascii="Times New Roman" w:hAnsi="Times New Roman"/>
                <w:sz w:val="21"/>
                <w:szCs w:val="21"/>
              </w:rPr>
            </w:pPr>
            <w:r>
              <w:rPr>
                <w:rFonts w:ascii="Times New Roman" w:hAnsi="Times New Roman"/>
                <w:sz w:val="21"/>
                <w:szCs w:val="21"/>
              </w:rPr>
              <w:t>0.03094</w:t>
            </w:r>
          </w:p>
        </w:tc>
        <w:tc>
          <w:tcPr>
            <w:tcW w:w="586" w:type="pct"/>
            <w:shd w:val="clear" w:color="auto" w:fill="auto"/>
          </w:tcPr>
          <w:p>
            <w:pPr>
              <w:pStyle w:val="25"/>
              <w:rPr>
                <w:rFonts w:ascii="Times New Roman" w:hAnsi="Times New Roman"/>
                <w:sz w:val="21"/>
                <w:szCs w:val="21"/>
              </w:rPr>
            </w:pPr>
            <w:r>
              <w:rPr>
                <w:rFonts w:ascii="Times New Roman" w:hAnsi="Times New Roman"/>
                <w:sz w:val="21"/>
                <w:szCs w:val="21"/>
              </w:rPr>
              <w:t>0.962</w:t>
            </w:r>
          </w:p>
        </w:tc>
      </w:tr>
      <w:tr>
        <w:tblPrEx>
          <w:tblCellMar>
            <w:top w:w="0" w:type="dxa"/>
            <w:left w:w="108" w:type="dxa"/>
            <w:bottom w:w="0" w:type="dxa"/>
            <w:right w:w="108" w:type="dxa"/>
          </w:tblCellMar>
        </w:tblPrEx>
        <w:tc>
          <w:tcPr>
            <w:tcW w:w="823" w:type="pct"/>
            <w:shd w:val="clear" w:color="auto" w:fill="auto"/>
          </w:tcPr>
          <w:p>
            <w:pPr>
              <w:pStyle w:val="25"/>
              <w:rPr>
                <w:rFonts w:ascii="Times New Roman" w:hAnsi="Times New Roman"/>
                <w:sz w:val="21"/>
                <w:szCs w:val="21"/>
              </w:rPr>
            </w:pPr>
            <w:r>
              <w:rPr>
                <w:rFonts w:ascii="Times New Roman" w:hAnsi="Times New Roman"/>
                <w:sz w:val="21"/>
                <w:szCs w:val="21"/>
              </w:rPr>
              <w:t>80厚-Q4-</w:t>
            </w:r>
            <w:r>
              <w:rPr>
                <w:rFonts w:ascii="Times New Roman" w:hAnsi="Times New Roman"/>
                <w:sz w:val="21"/>
                <w:szCs w:val="21"/>
                <w:lang w:eastAsia="zh-CN"/>
              </w:rPr>
              <w:t>右</w:t>
            </w:r>
          </w:p>
        </w:tc>
        <w:tc>
          <w:tcPr>
            <w:tcW w:w="747" w:type="pct"/>
            <w:shd w:val="clear" w:color="auto" w:fill="auto"/>
          </w:tcPr>
          <w:p>
            <w:pPr>
              <w:pStyle w:val="25"/>
              <w:rPr>
                <w:rFonts w:ascii="Times New Roman" w:hAnsi="Times New Roman"/>
                <w:sz w:val="21"/>
                <w:szCs w:val="21"/>
              </w:rPr>
            </w:pPr>
            <w:r>
              <w:rPr>
                <w:rFonts w:ascii="Times New Roman" w:hAnsi="Times New Roman"/>
                <w:sz w:val="21"/>
                <w:szCs w:val="21"/>
              </w:rPr>
              <w:t>-1.613e-6</w:t>
            </w:r>
          </w:p>
        </w:tc>
        <w:tc>
          <w:tcPr>
            <w:tcW w:w="836" w:type="pct"/>
            <w:shd w:val="clear" w:color="auto" w:fill="auto"/>
          </w:tcPr>
          <w:p>
            <w:pPr>
              <w:pStyle w:val="25"/>
              <w:rPr>
                <w:rFonts w:ascii="Times New Roman" w:hAnsi="Times New Roman"/>
                <w:sz w:val="21"/>
                <w:szCs w:val="21"/>
              </w:rPr>
            </w:pPr>
            <w:r>
              <w:rPr>
                <w:rFonts w:ascii="Times New Roman" w:hAnsi="Times New Roman"/>
                <w:sz w:val="21"/>
                <w:szCs w:val="21"/>
              </w:rPr>
              <w:t xml:space="preserve"> 0.0001552</w:t>
            </w:r>
          </w:p>
        </w:tc>
        <w:tc>
          <w:tcPr>
            <w:tcW w:w="836" w:type="pct"/>
            <w:shd w:val="clear" w:color="auto" w:fill="auto"/>
          </w:tcPr>
          <w:p>
            <w:pPr>
              <w:pStyle w:val="25"/>
              <w:rPr>
                <w:rFonts w:ascii="Times New Roman" w:hAnsi="Times New Roman"/>
                <w:sz w:val="21"/>
                <w:szCs w:val="21"/>
              </w:rPr>
            </w:pPr>
            <w:r>
              <w:rPr>
                <w:rFonts w:ascii="Times New Roman" w:hAnsi="Times New Roman"/>
                <w:sz w:val="21"/>
                <w:szCs w:val="21"/>
              </w:rPr>
              <w:t>-0.004525</w:t>
            </w:r>
          </w:p>
        </w:tc>
        <w:tc>
          <w:tcPr>
            <w:tcW w:w="501" w:type="pct"/>
            <w:shd w:val="clear" w:color="auto" w:fill="auto"/>
          </w:tcPr>
          <w:p>
            <w:pPr>
              <w:pStyle w:val="25"/>
              <w:rPr>
                <w:rFonts w:ascii="Times New Roman" w:hAnsi="Times New Roman"/>
                <w:sz w:val="21"/>
                <w:szCs w:val="21"/>
              </w:rPr>
            </w:pPr>
            <w:r>
              <w:rPr>
                <w:rFonts w:ascii="Times New Roman" w:hAnsi="Times New Roman"/>
                <w:sz w:val="21"/>
                <w:szCs w:val="21"/>
              </w:rPr>
              <w:t>5.242</w:t>
            </w:r>
          </w:p>
        </w:tc>
        <w:tc>
          <w:tcPr>
            <w:tcW w:w="669" w:type="pct"/>
            <w:shd w:val="clear" w:color="auto" w:fill="auto"/>
          </w:tcPr>
          <w:p>
            <w:pPr>
              <w:pStyle w:val="25"/>
              <w:rPr>
                <w:rFonts w:ascii="Times New Roman" w:hAnsi="Times New Roman"/>
                <w:sz w:val="21"/>
                <w:szCs w:val="21"/>
              </w:rPr>
            </w:pPr>
            <w:r>
              <w:rPr>
                <w:rFonts w:ascii="Times New Roman" w:hAnsi="Times New Roman"/>
                <w:sz w:val="21"/>
                <w:szCs w:val="21"/>
              </w:rPr>
              <w:t>0.02692</w:t>
            </w:r>
          </w:p>
        </w:tc>
        <w:tc>
          <w:tcPr>
            <w:tcW w:w="586" w:type="pct"/>
            <w:shd w:val="clear" w:color="auto" w:fill="auto"/>
          </w:tcPr>
          <w:p>
            <w:pPr>
              <w:pStyle w:val="25"/>
              <w:rPr>
                <w:rFonts w:ascii="Times New Roman" w:hAnsi="Times New Roman"/>
                <w:sz w:val="21"/>
                <w:szCs w:val="21"/>
              </w:rPr>
            </w:pPr>
            <w:r>
              <w:rPr>
                <w:rFonts w:ascii="Times New Roman" w:hAnsi="Times New Roman"/>
                <w:sz w:val="21"/>
                <w:szCs w:val="21"/>
              </w:rPr>
              <w:t>0.9176</w:t>
            </w:r>
          </w:p>
        </w:tc>
      </w:tr>
      <w:tr>
        <w:tblPrEx>
          <w:tblCellMar>
            <w:top w:w="0" w:type="dxa"/>
            <w:left w:w="108" w:type="dxa"/>
            <w:bottom w:w="0" w:type="dxa"/>
            <w:right w:w="108" w:type="dxa"/>
          </w:tblCellMar>
        </w:tblPrEx>
        <w:tc>
          <w:tcPr>
            <w:tcW w:w="823" w:type="pct"/>
            <w:shd w:val="clear" w:color="auto" w:fill="auto"/>
          </w:tcPr>
          <w:p>
            <w:pPr>
              <w:pStyle w:val="25"/>
              <w:rPr>
                <w:rFonts w:ascii="Times New Roman" w:hAnsi="Times New Roman"/>
                <w:sz w:val="21"/>
                <w:szCs w:val="21"/>
              </w:rPr>
            </w:pPr>
            <w:r>
              <w:rPr>
                <w:rFonts w:ascii="Times New Roman" w:hAnsi="Times New Roman"/>
                <w:sz w:val="21"/>
                <w:szCs w:val="21"/>
              </w:rPr>
              <w:t>80厚-Q5-</w:t>
            </w:r>
            <w:r>
              <w:rPr>
                <w:rFonts w:ascii="Times New Roman" w:hAnsi="Times New Roman"/>
                <w:sz w:val="21"/>
                <w:szCs w:val="21"/>
                <w:lang w:eastAsia="zh-CN"/>
              </w:rPr>
              <w:t>左</w:t>
            </w:r>
          </w:p>
        </w:tc>
        <w:tc>
          <w:tcPr>
            <w:tcW w:w="747" w:type="pct"/>
            <w:shd w:val="clear" w:color="auto" w:fill="auto"/>
          </w:tcPr>
          <w:p>
            <w:pPr>
              <w:pStyle w:val="25"/>
              <w:rPr>
                <w:rFonts w:ascii="Times New Roman" w:hAnsi="Times New Roman"/>
                <w:sz w:val="21"/>
                <w:szCs w:val="21"/>
              </w:rPr>
            </w:pPr>
            <w:r>
              <w:rPr>
                <w:rFonts w:ascii="Times New Roman" w:hAnsi="Times New Roman"/>
                <w:sz w:val="21"/>
                <w:szCs w:val="21"/>
              </w:rPr>
              <w:t xml:space="preserve"> 1.871e-6</w:t>
            </w:r>
          </w:p>
        </w:tc>
        <w:tc>
          <w:tcPr>
            <w:tcW w:w="836" w:type="pct"/>
            <w:shd w:val="clear" w:color="auto" w:fill="auto"/>
          </w:tcPr>
          <w:p>
            <w:pPr>
              <w:pStyle w:val="25"/>
              <w:rPr>
                <w:rFonts w:ascii="Times New Roman" w:hAnsi="Times New Roman"/>
                <w:sz w:val="21"/>
                <w:szCs w:val="21"/>
              </w:rPr>
            </w:pPr>
            <w:r>
              <w:rPr>
                <w:rFonts w:ascii="Times New Roman" w:hAnsi="Times New Roman"/>
                <w:sz w:val="21"/>
                <w:szCs w:val="21"/>
              </w:rPr>
              <w:t>-0.0001394</w:t>
            </w:r>
          </w:p>
        </w:tc>
        <w:tc>
          <w:tcPr>
            <w:tcW w:w="836" w:type="pct"/>
            <w:shd w:val="clear" w:color="auto" w:fill="auto"/>
          </w:tcPr>
          <w:p>
            <w:pPr>
              <w:pStyle w:val="25"/>
              <w:rPr>
                <w:rFonts w:ascii="Times New Roman" w:hAnsi="Times New Roman"/>
                <w:sz w:val="21"/>
                <w:szCs w:val="21"/>
              </w:rPr>
            </w:pPr>
            <w:r>
              <w:rPr>
                <w:rFonts w:ascii="Times New Roman" w:hAnsi="Times New Roman"/>
                <w:sz w:val="21"/>
                <w:szCs w:val="21"/>
              </w:rPr>
              <w:t xml:space="preserve"> 0.0007417</w:t>
            </w:r>
          </w:p>
        </w:tc>
        <w:tc>
          <w:tcPr>
            <w:tcW w:w="501" w:type="pct"/>
            <w:shd w:val="clear" w:color="auto" w:fill="auto"/>
          </w:tcPr>
          <w:p>
            <w:pPr>
              <w:pStyle w:val="25"/>
              <w:rPr>
                <w:rFonts w:ascii="Times New Roman" w:hAnsi="Times New Roman"/>
                <w:sz w:val="21"/>
                <w:szCs w:val="21"/>
              </w:rPr>
            </w:pPr>
            <w:r>
              <w:rPr>
                <w:rFonts w:ascii="Times New Roman" w:hAnsi="Times New Roman"/>
                <w:sz w:val="21"/>
                <w:szCs w:val="21"/>
              </w:rPr>
              <w:t>4.309</w:t>
            </w:r>
          </w:p>
        </w:tc>
        <w:tc>
          <w:tcPr>
            <w:tcW w:w="669" w:type="pct"/>
            <w:shd w:val="clear" w:color="auto" w:fill="auto"/>
          </w:tcPr>
          <w:p>
            <w:pPr>
              <w:pStyle w:val="25"/>
              <w:rPr>
                <w:rFonts w:ascii="Times New Roman" w:hAnsi="Times New Roman"/>
                <w:sz w:val="21"/>
                <w:szCs w:val="21"/>
              </w:rPr>
            </w:pPr>
            <w:r>
              <w:rPr>
                <w:rFonts w:ascii="Times New Roman" w:hAnsi="Times New Roman"/>
                <w:sz w:val="21"/>
                <w:szCs w:val="21"/>
              </w:rPr>
              <w:t>0.008129</w:t>
            </w:r>
          </w:p>
        </w:tc>
        <w:tc>
          <w:tcPr>
            <w:tcW w:w="586" w:type="pct"/>
            <w:shd w:val="clear" w:color="auto" w:fill="auto"/>
          </w:tcPr>
          <w:p>
            <w:pPr>
              <w:pStyle w:val="25"/>
              <w:rPr>
                <w:rFonts w:ascii="Times New Roman" w:hAnsi="Times New Roman"/>
                <w:sz w:val="21"/>
                <w:szCs w:val="21"/>
              </w:rPr>
            </w:pPr>
            <w:r>
              <w:rPr>
                <w:rFonts w:ascii="Times New Roman" w:hAnsi="Times New Roman"/>
                <w:sz w:val="21"/>
                <w:szCs w:val="21"/>
              </w:rPr>
              <w:t>0.9655</w:t>
            </w:r>
          </w:p>
        </w:tc>
      </w:tr>
      <w:tr>
        <w:tblPrEx>
          <w:tblCellMar>
            <w:top w:w="0" w:type="dxa"/>
            <w:left w:w="108" w:type="dxa"/>
            <w:bottom w:w="0" w:type="dxa"/>
            <w:right w:w="108" w:type="dxa"/>
          </w:tblCellMar>
        </w:tblPrEx>
        <w:tc>
          <w:tcPr>
            <w:tcW w:w="823" w:type="pct"/>
            <w:shd w:val="clear" w:color="auto" w:fill="auto"/>
          </w:tcPr>
          <w:p>
            <w:pPr>
              <w:pStyle w:val="25"/>
              <w:rPr>
                <w:rFonts w:ascii="Times New Roman" w:hAnsi="Times New Roman"/>
                <w:sz w:val="21"/>
                <w:szCs w:val="21"/>
              </w:rPr>
            </w:pPr>
            <w:r>
              <w:rPr>
                <w:rFonts w:ascii="Times New Roman" w:hAnsi="Times New Roman"/>
                <w:sz w:val="21"/>
                <w:szCs w:val="21"/>
              </w:rPr>
              <w:t>80厚-Q5-</w:t>
            </w:r>
            <w:r>
              <w:rPr>
                <w:rFonts w:ascii="Times New Roman" w:hAnsi="Times New Roman"/>
                <w:sz w:val="21"/>
                <w:szCs w:val="21"/>
                <w:lang w:eastAsia="zh-CN"/>
              </w:rPr>
              <w:t>右</w:t>
            </w:r>
          </w:p>
        </w:tc>
        <w:tc>
          <w:tcPr>
            <w:tcW w:w="747" w:type="pct"/>
            <w:shd w:val="clear" w:color="auto" w:fill="auto"/>
          </w:tcPr>
          <w:p>
            <w:pPr>
              <w:pStyle w:val="25"/>
              <w:rPr>
                <w:rFonts w:ascii="Times New Roman" w:hAnsi="Times New Roman"/>
                <w:sz w:val="21"/>
                <w:szCs w:val="21"/>
              </w:rPr>
            </w:pPr>
            <w:r>
              <w:rPr>
                <w:rFonts w:ascii="Times New Roman" w:hAnsi="Times New Roman"/>
                <w:sz w:val="21"/>
                <w:szCs w:val="21"/>
              </w:rPr>
              <w:t>-2.068e-6</w:t>
            </w:r>
          </w:p>
        </w:tc>
        <w:tc>
          <w:tcPr>
            <w:tcW w:w="836" w:type="pct"/>
            <w:shd w:val="clear" w:color="auto" w:fill="auto"/>
          </w:tcPr>
          <w:p>
            <w:pPr>
              <w:pStyle w:val="25"/>
              <w:rPr>
                <w:rFonts w:ascii="Times New Roman" w:hAnsi="Times New Roman"/>
                <w:sz w:val="21"/>
                <w:szCs w:val="21"/>
              </w:rPr>
            </w:pPr>
            <w:r>
              <w:rPr>
                <w:rFonts w:ascii="Times New Roman" w:hAnsi="Times New Roman"/>
                <w:sz w:val="21"/>
                <w:szCs w:val="21"/>
              </w:rPr>
              <w:t xml:space="preserve"> 0.0001525</w:t>
            </w:r>
          </w:p>
        </w:tc>
        <w:tc>
          <w:tcPr>
            <w:tcW w:w="836" w:type="pct"/>
            <w:shd w:val="clear" w:color="auto" w:fill="auto"/>
          </w:tcPr>
          <w:p>
            <w:pPr>
              <w:pStyle w:val="25"/>
              <w:rPr>
                <w:rFonts w:ascii="Times New Roman" w:hAnsi="Times New Roman"/>
                <w:sz w:val="21"/>
                <w:szCs w:val="21"/>
              </w:rPr>
            </w:pPr>
            <w:r>
              <w:rPr>
                <w:rFonts w:ascii="Times New Roman" w:hAnsi="Times New Roman"/>
                <w:sz w:val="21"/>
                <w:szCs w:val="21"/>
              </w:rPr>
              <w:t>-0.001267</w:t>
            </w:r>
          </w:p>
        </w:tc>
        <w:tc>
          <w:tcPr>
            <w:tcW w:w="501" w:type="pct"/>
            <w:shd w:val="clear" w:color="auto" w:fill="auto"/>
          </w:tcPr>
          <w:p>
            <w:pPr>
              <w:pStyle w:val="25"/>
              <w:rPr>
                <w:rFonts w:ascii="Times New Roman" w:hAnsi="Times New Roman"/>
                <w:sz w:val="21"/>
                <w:szCs w:val="21"/>
              </w:rPr>
            </w:pPr>
            <w:r>
              <w:rPr>
                <w:rFonts w:ascii="Times New Roman" w:hAnsi="Times New Roman"/>
                <w:sz w:val="21"/>
                <w:szCs w:val="21"/>
              </w:rPr>
              <w:t>5.613</w:t>
            </w:r>
          </w:p>
        </w:tc>
        <w:tc>
          <w:tcPr>
            <w:tcW w:w="669" w:type="pct"/>
            <w:shd w:val="clear" w:color="auto" w:fill="auto"/>
          </w:tcPr>
          <w:p>
            <w:pPr>
              <w:pStyle w:val="25"/>
              <w:rPr>
                <w:rFonts w:ascii="Times New Roman" w:hAnsi="Times New Roman"/>
                <w:sz w:val="21"/>
                <w:szCs w:val="21"/>
              </w:rPr>
            </w:pPr>
            <w:r>
              <w:rPr>
                <w:rFonts w:ascii="Times New Roman" w:hAnsi="Times New Roman"/>
                <w:sz w:val="21"/>
                <w:szCs w:val="21"/>
              </w:rPr>
              <w:t>0.00313</w:t>
            </w:r>
          </w:p>
        </w:tc>
        <w:tc>
          <w:tcPr>
            <w:tcW w:w="586" w:type="pct"/>
            <w:shd w:val="clear" w:color="auto" w:fill="auto"/>
          </w:tcPr>
          <w:p>
            <w:pPr>
              <w:pStyle w:val="25"/>
              <w:rPr>
                <w:rFonts w:ascii="Times New Roman" w:hAnsi="Times New Roman"/>
                <w:sz w:val="21"/>
                <w:szCs w:val="21"/>
              </w:rPr>
            </w:pPr>
            <w:r>
              <w:rPr>
                <w:rFonts w:ascii="Times New Roman" w:hAnsi="Times New Roman"/>
                <w:sz w:val="21"/>
                <w:szCs w:val="21"/>
              </w:rPr>
              <w:t>0.9896</w:t>
            </w:r>
          </w:p>
        </w:tc>
      </w:tr>
      <w:tr>
        <w:tblPrEx>
          <w:tblCellMar>
            <w:top w:w="0" w:type="dxa"/>
            <w:left w:w="108" w:type="dxa"/>
            <w:bottom w:w="0" w:type="dxa"/>
            <w:right w:w="108" w:type="dxa"/>
          </w:tblCellMar>
        </w:tblPrEx>
        <w:tc>
          <w:tcPr>
            <w:tcW w:w="823" w:type="pct"/>
            <w:shd w:val="clear" w:color="auto" w:fill="auto"/>
          </w:tcPr>
          <w:p>
            <w:pPr>
              <w:pStyle w:val="25"/>
              <w:rPr>
                <w:rFonts w:ascii="Times New Roman" w:hAnsi="Times New Roman"/>
                <w:sz w:val="21"/>
                <w:szCs w:val="21"/>
              </w:rPr>
            </w:pPr>
            <w:r>
              <w:rPr>
                <w:rFonts w:ascii="Times New Roman" w:hAnsi="Times New Roman"/>
                <w:sz w:val="21"/>
                <w:szCs w:val="21"/>
              </w:rPr>
              <w:t>100厚-Q3-</w:t>
            </w:r>
            <w:r>
              <w:rPr>
                <w:rFonts w:ascii="Times New Roman" w:hAnsi="Times New Roman"/>
                <w:sz w:val="21"/>
                <w:szCs w:val="21"/>
                <w:lang w:eastAsia="zh-CN"/>
              </w:rPr>
              <w:t>左</w:t>
            </w:r>
          </w:p>
        </w:tc>
        <w:tc>
          <w:tcPr>
            <w:tcW w:w="747" w:type="pct"/>
            <w:shd w:val="clear" w:color="auto" w:fill="auto"/>
          </w:tcPr>
          <w:p>
            <w:pPr>
              <w:pStyle w:val="25"/>
              <w:rPr>
                <w:rFonts w:ascii="Times New Roman" w:hAnsi="Times New Roman"/>
                <w:sz w:val="21"/>
                <w:szCs w:val="21"/>
              </w:rPr>
            </w:pPr>
            <w:r>
              <w:rPr>
                <w:rFonts w:ascii="Times New Roman" w:hAnsi="Times New Roman"/>
                <w:sz w:val="21"/>
                <w:szCs w:val="21"/>
              </w:rPr>
              <w:t xml:space="preserve"> 1.332e-6</w:t>
            </w:r>
          </w:p>
        </w:tc>
        <w:tc>
          <w:tcPr>
            <w:tcW w:w="836" w:type="pct"/>
            <w:shd w:val="clear" w:color="auto" w:fill="auto"/>
          </w:tcPr>
          <w:p>
            <w:pPr>
              <w:pStyle w:val="25"/>
              <w:rPr>
                <w:rFonts w:ascii="Times New Roman" w:hAnsi="Times New Roman"/>
                <w:sz w:val="21"/>
                <w:szCs w:val="21"/>
              </w:rPr>
            </w:pPr>
            <w:r>
              <w:rPr>
                <w:rFonts w:ascii="Times New Roman" w:hAnsi="Times New Roman"/>
                <w:sz w:val="21"/>
                <w:szCs w:val="21"/>
              </w:rPr>
              <w:t>-1.599e-4</w:t>
            </w:r>
          </w:p>
        </w:tc>
        <w:tc>
          <w:tcPr>
            <w:tcW w:w="836" w:type="pct"/>
            <w:shd w:val="clear" w:color="auto" w:fill="auto"/>
          </w:tcPr>
          <w:p>
            <w:pPr>
              <w:pStyle w:val="25"/>
              <w:rPr>
                <w:rFonts w:ascii="Times New Roman" w:hAnsi="Times New Roman"/>
                <w:sz w:val="21"/>
                <w:szCs w:val="21"/>
              </w:rPr>
            </w:pPr>
            <w:r>
              <w:rPr>
                <w:rFonts w:ascii="Times New Roman" w:hAnsi="Times New Roman"/>
                <w:sz w:val="21"/>
                <w:szCs w:val="21"/>
              </w:rPr>
              <w:t xml:space="preserve"> 0.007395</w:t>
            </w:r>
          </w:p>
        </w:tc>
        <w:tc>
          <w:tcPr>
            <w:tcW w:w="501" w:type="pct"/>
            <w:shd w:val="clear" w:color="auto" w:fill="auto"/>
          </w:tcPr>
          <w:p>
            <w:pPr>
              <w:pStyle w:val="25"/>
              <w:rPr>
                <w:rFonts w:ascii="Times New Roman" w:hAnsi="Times New Roman"/>
                <w:sz w:val="21"/>
                <w:szCs w:val="21"/>
              </w:rPr>
            </w:pPr>
            <w:r>
              <w:rPr>
                <w:rFonts w:ascii="Times New Roman" w:hAnsi="Times New Roman"/>
                <w:sz w:val="21"/>
                <w:szCs w:val="21"/>
              </w:rPr>
              <w:t>3.747</w:t>
            </w:r>
          </w:p>
        </w:tc>
        <w:tc>
          <w:tcPr>
            <w:tcW w:w="669" w:type="pct"/>
            <w:shd w:val="clear" w:color="auto" w:fill="auto"/>
          </w:tcPr>
          <w:p>
            <w:pPr>
              <w:pStyle w:val="25"/>
              <w:rPr>
                <w:rFonts w:ascii="Times New Roman" w:hAnsi="Times New Roman"/>
                <w:sz w:val="21"/>
                <w:szCs w:val="21"/>
              </w:rPr>
            </w:pPr>
            <w:r>
              <w:rPr>
                <w:rFonts w:ascii="Times New Roman" w:hAnsi="Times New Roman"/>
                <w:sz w:val="21"/>
                <w:szCs w:val="21"/>
              </w:rPr>
              <w:t>0.02781</w:t>
            </w:r>
          </w:p>
        </w:tc>
        <w:tc>
          <w:tcPr>
            <w:tcW w:w="586" w:type="pct"/>
            <w:shd w:val="clear" w:color="auto" w:fill="auto"/>
          </w:tcPr>
          <w:p>
            <w:pPr>
              <w:pStyle w:val="25"/>
              <w:rPr>
                <w:rFonts w:ascii="Times New Roman" w:hAnsi="Times New Roman"/>
                <w:sz w:val="21"/>
                <w:szCs w:val="21"/>
              </w:rPr>
            </w:pPr>
            <w:r>
              <w:rPr>
                <w:rFonts w:ascii="Times New Roman" w:hAnsi="Times New Roman"/>
                <w:sz w:val="21"/>
                <w:szCs w:val="21"/>
              </w:rPr>
              <w:t>0.99</w:t>
            </w:r>
          </w:p>
        </w:tc>
      </w:tr>
      <w:tr>
        <w:tblPrEx>
          <w:tblCellMar>
            <w:top w:w="0" w:type="dxa"/>
            <w:left w:w="108" w:type="dxa"/>
            <w:bottom w:w="0" w:type="dxa"/>
            <w:right w:w="108" w:type="dxa"/>
          </w:tblCellMar>
        </w:tblPrEx>
        <w:tc>
          <w:tcPr>
            <w:tcW w:w="823" w:type="pct"/>
            <w:shd w:val="clear" w:color="auto" w:fill="auto"/>
          </w:tcPr>
          <w:p>
            <w:pPr>
              <w:pStyle w:val="25"/>
              <w:rPr>
                <w:rFonts w:ascii="Times New Roman" w:hAnsi="Times New Roman"/>
                <w:sz w:val="21"/>
                <w:szCs w:val="21"/>
              </w:rPr>
            </w:pPr>
            <w:r>
              <w:rPr>
                <w:rFonts w:ascii="Times New Roman" w:hAnsi="Times New Roman"/>
                <w:sz w:val="21"/>
                <w:szCs w:val="21"/>
              </w:rPr>
              <w:t>100厚-Q3-</w:t>
            </w:r>
            <w:r>
              <w:rPr>
                <w:rFonts w:ascii="Times New Roman" w:hAnsi="Times New Roman"/>
                <w:sz w:val="21"/>
                <w:szCs w:val="21"/>
                <w:lang w:eastAsia="zh-CN"/>
              </w:rPr>
              <w:t>右</w:t>
            </w:r>
          </w:p>
        </w:tc>
        <w:tc>
          <w:tcPr>
            <w:tcW w:w="747" w:type="pct"/>
            <w:shd w:val="clear" w:color="auto" w:fill="auto"/>
          </w:tcPr>
          <w:p>
            <w:pPr>
              <w:pStyle w:val="25"/>
              <w:rPr>
                <w:rFonts w:ascii="Times New Roman" w:hAnsi="Times New Roman"/>
                <w:sz w:val="21"/>
                <w:szCs w:val="21"/>
              </w:rPr>
            </w:pPr>
            <w:r>
              <w:rPr>
                <w:rFonts w:ascii="Times New Roman" w:hAnsi="Times New Roman"/>
                <w:sz w:val="21"/>
                <w:szCs w:val="21"/>
              </w:rPr>
              <w:t>-1.092e-6</w:t>
            </w:r>
          </w:p>
        </w:tc>
        <w:tc>
          <w:tcPr>
            <w:tcW w:w="836" w:type="pct"/>
            <w:shd w:val="clear" w:color="auto" w:fill="auto"/>
          </w:tcPr>
          <w:p>
            <w:pPr>
              <w:pStyle w:val="25"/>
              <w:rPr>
                <w:rFonts w:ascii="Times New Roman" w:hAnsi="Times New Roman"/>
                <w:sz w:val="21"/>
                <w:szCs w:val="21"/>
              </w:rPr>
            </w:pPr>
            <w:r>
              <w:rPr>
                <w:rFonts w:ascii="Times New Roman" w:hAnsi="Times New Roman"/>
                <w:sz w:val="21"/>
                <w:szCs w:val="21"/>
              </w:rPr>
              <w:t xml:space="preserve"> 1.168e-4</w:t>
            </w:r>
          </w:p>
        </w:tc>
        <w:tc>
          <w:tcPr>
            <w:tcW w:w="836" w:type="pct"/>
            <w:shd w:val="clear" w:color="auto" w:fill="auto"/>
          </w:tcPr>
          <w:p>
            <w:pPr>
              <w:pStyle w:val="25"/>
              <w:rPr>
                <w:rFonts w:ascii="Times New Roman" w:hAnsi="Times New Roman"/>
                <w:sz w:val="21"/>
                <w:szCs w:val="21"/>
              </w:rPr>
            </w:pPr>
            <w:r>
              <w:rPr>
                <w:rFonts w:ascii="Times New Roman" w:hAnsi="Times New Roman"/>
                <w:sz w:val="21"/>
                <w:szCs w:val="21"/>
              </w:rPr>
              <w:t xml:space="preserve"> 0.001839</w:t>
            </w:r>
          </w:p>
        </w:tc>
        <w:tc>
          <w:tcPr>
            <w:tcW w:w="501" w:type="pct"/>
            <w:shd w:val="clear" w:color="auto" w:fill="auto"/>
          </w:tcPr>
          <w:p>
            <w:pPr>
              <w:pStyle w:val="25"/>
              <w:rPr>
                <w:rFonts w:ascii="Times New Roman" w:hAnsi="Times New Roman"/>
                <w:sz w:val="21"/>
                <w:szCs w:val="21"/>
              </w:rPr>
            </w:pPr>
            <w:r>
              <w:rPr>
                <w:rFonts w:ascii="Times New Roman" w:hAnsi="Times New Roman"/>
                <w:sz w:val="21"/>
                <w:szCs w:val="21"/>
              </w:rPr>
              <w:t>5.015</w:t>
            </w:r>
          </w:p>
        </w:tc>
        <w:tc>
          <w:tcPr>
            <w:tcW w:w="669" w:type="pct"/>
            <w:shd w:val="clear" w:color="auto" w:fill="auto"/>
          </w:tcPr>
          <w:p>
            <w:pPr>
              <w:pStyle w:val="25"/>
              <w:rPr>
                <w:rFonts w:ascii="Times New Roman" w:hAnsi="Times New Roman"/>
                <w:sz w:val="21"/>
                <w:szCs w:val="21"/>
              </w:rPr>
            </w:pPr>
            <w:r>
              <w:rPr>
                <w:rFonts w:ascii="Times New Roman" w:hAnsi="Times New Roman"/>
                <w:sz w:val="21"/>
                <w:szCs w:val="21"/>
              </w:rPr>
              <w:t>0.1406</w:t>
            </w:r>
          </w:p>
        </w:tc>
        <w:tc>
          <w:tcPr>
            <w:tcW w:w="586" w:type="pct"/>
            <w:shd w:val="clear" w:color="auto" w:fill="auto"/>
          </w:tcPr>
          <w:p>
            <w:pPr>
              <w:pStyle w:val="25"/>
              <w:rPr>
                <w:rFonts w:ascii="Times New Roman" w:hAnsi="Times New Roman"/>
                <w:sz w:val="21"/>
                <w:szCs w:val="21"/>
              </w:rPr>
            </w:pPr>
            <w:r>
              <w:rPr>
                <w:rFonts w:ascii="Times New Roman" w:hAnsi="Times New Roman"/>
                <w:sz w:val="21"/>
                <w:szCs w:val="21"/>
              </w:rPr>
              <w:t>0.983</w:t>
            </w:r>
          </w:p>
        </w:tc>
      </w:tr>
      <w:tr>
        <w:tblPrEx>
          <w:tblCellMar>
            <w:top w:w="0" w:type="dxa"/>
            <w:left w:w="108" w:type="dxa"/>
            <w:bottom w:w="0" w:type="dxa"/>
            <w:right w:w="108" w:type="dxa"/>
          </w:tblCellMar>
        </w:tblPrEx>
        <w:tc>
          <w:tcPr>
            <w:tcW w:w="823" w:type="pct"/>
            <w:shd w:val="clear" w:color="auto" w:fill="auto"/>
          </w:tcPr>
          <w:p>
            <w:pPr>
              <w:pStyle w:val="25"/>
              <w:rPr>
                <w:rFonts w:ascii="Times New Roman" w:hAnsi="Times New Roman"/>
                <w:sz w:val="21"/>
                <w:szCs w:val="21"/>
              </w:rPr>
            </w:pPr>
            <w:r>
              <w:rPr>
                <w:rFonts w:ascii="Times New Roman" w:hAnsi="Times New Roman"/>
                <w:sz w:val="21"/>
                <w:szCs w:val="21"/>
              </w:rPr>
              <w:t>100厚-Q4-</w:t>
            </w:r>
            <w:r>
              <w:rPr>
                <w:rFonts w:ascii="Times New Roman" w:hAnsi="Times New Roman"/>
                <w:sz w:val="21"/>
                <w:szCs w:val="21"/>
                <w:lang w:eastAsia="zh-CN"/>
              </w:rPr>
              <w:t>左</w:t>
            </w:r>
          </w:p>
        </w:tc>
        <w:tc>
          <w:tcPr>
            <w:tcW w:w="747" w:type="pct"/>
            <w:shd w:val="clear" w:color="auto" w:fill="auto"/>
          </w:tcPr>
          <w:p>
            <w:pPr>
              <w:pStyle w:val="25"/>
              <w:rPr>
                <w:rFonts w:ascii="Times New Roman" w:hAnsi="Times New Roman"/>
                <w:sz w:val="21"/>
                <w:szCs w:val="21"/>
              </w:rPr>
            </w:pPr>
            <w:r>
              <w:rPr>
                <w:rFonts w:ascii="Times New Roman" w:hAnsi="Times New Roman"/>
                <w:sz w:val="21"/>
                <w:szCs w:val="21"/>
              </w:rPr>
              <w:t xml:space="preserve"> 8.286e-7</w:t>
            </w:r>
          </w:p>
        </w:tc>
        <w:tc>
          <w:tcPr>
            <w:tcW w:w="836" w:type="pct"/>
            <w:shd w:val="clear" w:color="auto" w:fill="auto"/>
          </w:tcPr>
          <w:p>
            <w:pPr>
              <w:pStyle w:val="25"/>
              <w:rPr>
                <w:rFonts w:ascii="Times New Roman" w:hAnsi="Times New Roman"/>
                <w:sz w:val="21"/>
                <w:szCs w:val="21"/>
              </w:rPr>
            </w:pPr>
            <w:r>
              <w:rPr>
                <w:rFonts w:ascii="Times New Roman" w:hAnsi="Times New Roman"/>
                <w:sz w:val="21"/>
                <w:szCs w:val="21"/>
              </w:rPr>
              <w:t>-8.455e-5</w:t>
            </w:r>
          </w:p>
        </w:tc>
        <w:tc>
          <w:tcPr>
            <w:tcW w:w="836" w:type="pct"/>
            <w:shd w:val="clear" w:color="auto" w:fill="auto"/>
          </w:tcPr>
          <w:p>
            <w:pPr>
              <w:pStyle w:val="25"/>
              <w:rPr>
                <w:rFonts w:ascii="Times New Roman" w:hAnsi="Times New Roman"/>
                <w:sz w:val="21"/>
                <w:szCs w:val="21"/>
              </w:rPr>
            </w:pPr>
            <w:r>
              <w:rPr>
                <w:rFonts w:ascii="Times New Roman" w:hAnsi="Times New Roman"/>
                <w:sz w:val="21"/>
                <w:szCs w:val="21"/>
              </w:rPr>
              <w:t xml:space="preserve"> 0.005799</w:t>
            </w:r>
          </w:p>
        </w:tc>
        <w:tc>
          <w:tcPr>
            <w:tcW w:w="501" w:type="pct"/>
            <w:shd w:val="clear" w:color="auto" w:fill="auto"/>
          </w:tcPr>
          <w:p>
            <w:pPr>
              <w:pStyle w:val="25"/>
              <w:rPr>
                <w:rFonts w:ascii="Times New Roman" w:hAnsi="Times New Roman"/>
                <w:sz w:val="21"/>
                <w:szCs w:val="21"/>
              </w:rPr>
            </w:pPr>
            <w:r>
              <w:rPr>
                <w:rFonts w:ascii="Times New Roman" w:hAnsi="Times New Roman"/>
                <w:sz w:val="21"/>
                <w:szCs w:val="21"/>
              </w:rPr>
              <w:t>3.54</w:t>
            </w:r>
          </w:p>
        </w:tc>
        <w:tc>
          <w:tcPr>
            <w:tcW w:w="669" w:type="pct"/>
            <w:shd w:val="clear" w:color="auto" w:fill="auto"/>
          </w:tcPr>
          <w:p>
            <w:pPr>
              <w:pStyle w:val="25"/>
              <w:rPr>
                <w:rFonts w:ascii="Times New Roman" w:hAnsi="Times New Roman"/>
                <w:sz w:val="21"/>
                <w:szCs w:val="21"/>
              </w:rPr>
            </w:pPr>
            <w:r>
              <w:rPr>
                <w:rFonts w:ascii="Times New Roman" w:hAnsi="Times New Roman"/>
                <w:sz w:val="21"/>
                <w:szCs w:val="21"/>
              </w:rPr>
              <w:t>0.02668</w:t>
            </w:r>
          </w:p>
        </w:tc>
        <w:tc>
          <w:tcPr>
            <w:tcW w:w="586" w:type="pct"/>
            <w:shd w:val="clear" w:color="auto" w:fill="auto"/>
          </w:tcPr>
          <w:p>
            <w:pPr>
              <w:pStyle w:val="25"/>
              <w:rPr>
                <w:rFonts w:ascii="Times New Roman" w:hAnsi="Times New Roman"/>
                <w:sz w:val="21"/>
                <w:szCs w:val="21"/>
              </w:rPr>
            </w:pPr>
            <w:r>
              <w:rPr>
                <w:rFonts w:ascii="Times New Roman" w:hAnsi="Times New Roman"/>
                <w:sz w:val="21"/>
                <w:szCs w:val="21"/>
              </w:rPr>
              <w:t>0.9942</w:t>
            </w:r>
          </w:p>
        </w:tc>
      </w:tr>
      <w:tr>
        <w:tblPrEx>
          <w:tblCellMar>
            <w:top w:w="0" w:type="dxa"/>
            <w:left w:w="108" w:type="dxa"/>
            <w:bottom w:w="0" w:type="dxa"/>
            <w:right w:w="108" w:type="dxa"/>
          </w:tblCellMar>
        </w:tblPrEx>
        <w:tc>
          <w:tcPr>
            <w:tcW w:w="823" w:type="pct"/>
            <w:shd w:val="clear" w:color="auto" w:fill="auto"/>
          </w:tcPr>
          <w:p>
            <w:pPr>
              <w:pStyle w:val="25"/>
              <w:rPr>
                <w:rFonts w:ascii="Times New Roman" w:hAnsi="Times New Roman"/>
                <w:sz w:val="21"/>
                <w:szCs w:val="21"/>
              </w:rPr>
            </w:pPr>
            <w:r>
              <w:rPr>
                <w:rFonts w:ascii="Times New Roman" w:hAnsi="Times New Roman"/>
                <w:sz w:val="21"/>
                <w:szCs w:val="21"/>
              </w:rPr>
              <w:t>100厚-Q4-</w:t>
            </w:r>
            <w:r>
              <w:rPr>
                <w:rFonts w:ascii="Times New Roman" w:hAnsi="Times New Roman"/>
                <w:sz w:val="21"/>
                <w:szCs w:val="21"/>
                <w:lang w:eastAsia="zh-CN"/>
              </w:rPr>
              <w:t>右</w:t>
            </w:r>
          </w:p>
        </w:tc>
        <w:tc>
          <w:tcPr>
            <w:tcW w:w="747" w:type="pct"/>
            <w:shd w:val="clear" w:color="auto" w:fill="auto"/>
          </w:tcPr>
          <w:p>
            <w:pPr>
              <w:pStyle w:val="25"/>
              <w:rPr>
                <w:rFonts w:ascii="Times New Roman" w:hAnsi="Times New Roman"/>
                <w:sz w:val="21"/>
                <w:szCs w:val="21"/>
              </w:rPr>
            </w:pPr>
            <w:r>
              <w:rPr>
                <w:rFonts w:ascii="Times New Roman" w:hAnsi="Times New Roman"/>
                <w:sz w:val="21"/>
                <w:szCs w:val="21"/>
              </w:rPr>
              <w:t>-1.754e-6</w:t>
            </w:r>
          </w:p>
        </w:tc>
        <w:tc>
          <w:tcPr>
            <w:tcW w:w="836" w:type="pct"/>
            <w:shd w:val="clear" w:color="auto" w:fill="auto"/>
          </w:tcPr>
          <w:p>
            <w:pPr>
              <w:pStyle w:val="25"/>
              <w:rPr>
                <w:rFonts w:ascii="Times New Roman" w:hAnsi="Times New Roman"/>
                <w:sz w:val="21"/>
                <w:szCs w:val="21"/>
              </w:rPr>
            </w:pPr>
            <w:r>
              <w:rPr>
                <w:rFonts w:ascii="Times New Roman" w:hAnsi="Times New Roman"/>
                <w:sz w:val="21"/>
                <w:szCs w:val="21"/>
              </w:rPr>
              <w:t xml:space="preserve"> 1.549e-4</w:t>
            </w:r>
          </w:p>
        </w:tc>
        <w:tc>
          <w:tcPr>
            <w:tcW w:w="836" w:type="pct"/>
            <w:shd w:val="clear" w:color="auto" w:fill="auto"/>
          </w:tcPr>
          <w:p>
            <w:pPr>
              <w:pStyle w:val="25"/>
              <w:rPr>
                <w:rFonts w:ascii="Times New Roman" w:hAnsi="Times New Roman"/>
                <w:sz w:val="21"/>
                <w:szCs w:val="21"/>
              </w:rPr>
            </w:pPr>
            <w:r>
              <w:rPr>
                <w:rFonts w:ascii="Times New Roman" w:hAnsi="Times New Roman"/>
                <w:sz w:val="21"/>
                <w:szCs w:val="21"/>
              </w:rPr>
              <w:t xml:space="preserve"> 0.003285</w:t>
            </w:r>
          </w:p>
        </w:tc>
        <w:tc>
          <w:tcPr>
            <w:tcW w:w="501" w:type="pct"/>
            <w:shd w:val="clear" w:color="auto" w:fill="auto"/>
          </w:tcPr>
          <w:p>
            <w:pPr>
              <w:pStyle w:val="25"/>
              <w:rPr>
                <w:rFonts w:ascii="Times New Roman" w:hAnsi="Times New Roman"/>
                <w:sz w:val="21"/>
                <w:szCs w:val="21"/>
              </w:rPr>
            </w:pPr>
            <w:r>
              <w:rPr>
                <w:rFonts w:ascii="Times New Roman" w:hAnsi="Times New Roman"/>
                <w:sz w:val="21"/>
                <w:szCs w:val="21"/>
              </w:rPr>
              <w:t>4.979</w:t>
            </w:r>
          </w:p>
        </w:tc>
        <w:tc>
          <w:tcPr>
            <w:tcW w:w="669" w:type="pct"/>
            <w:shd w:val="clear" w:color="auto" w:fill="auto"/>
          </w:tcPr>
          <w:p>
            <w:pPr>
              <w:pStyle w:val="25"/>
              <w:rPr>
                <w:rFonts w:ascii="Times New Roman" w:hAnsi="Times New Roman"/>
                <w:sz w:val="21"/>
                <w:szCs w:val="21"/>
              </w:rPr>
            </w:pPr>
            <w:r>
              <w:rPr>
                <w:rFonts w:ascii="Times New Roman" w:hAnsi="Times New Roman"/>
                <w:sz w:val="21"/>
                <w:szCs w:val="21"/>
              </w:rPr>
              <w:t>0.04446</w:t>
            </w:r>
          </w:p>
        </w:tc>
        <w:tc>
          <w:tcPr>
            <w:tcW w:w="586" w:type="pct"/>
            <w:shd w:val="clear" w:color="auto" w:fill="auto"/>
          </w:tcPr>
          <w:p>
            <w:pPr>
              <w:pStyle w:val="25"/>
              <w:rPr>
                <w:rFonts w:ascii="Times New Roman" w:hAnsi="Times New Roman"/>
                <w:sz w:val="21"/>
                <w:szCs w:val="21"/>
              </w:rPr>
            </w:pPr>
            <w:r>
              <w:rPr>
                <w:rFonts w:ascii="Times New Roman" w:hAnsi="Times New Roman"/>
                <w:sz w:val="21"/>
                <w:szCs w:val="21"/>
              </w:rPr>
              <w:t>0.995</w:t>
            </w:r>
          </w:p>
        </w:tc>
      </w:tr>
      <w:tr>
        <w:tblPrEx>
          <w:tblCellMar>
            <w:top w:w="0" w:type="dxa"/>
            <w:left w:w="108" w:type="dxa"/>
            <w:bottom w:w="0" w:type="dxa"/>
            <w:right w:w="108" w:type="dxa"/>
          </w:tblCellMar>
        </w:tblPrEx>
        <w:tc>
          <w:tcPr>
            <w:tcW w:w="823" w:type="pct"/>
            <w:shd w:val="clear" w:color="auto" w:fill="auto"/>
          </w:tcPr>
          <w:p>
            <w:pPr>
              <w:pStyle w:val="25"/>
              <w:rPr>
                <w:rFonts w:ascii="Times New Roman" w:hAnsi="Times New Roman"/>
                <w:sz w:val="21"/>
                <w:szCs w:val="21"/>
              </w:rPr>
            </w:pPr>
            <w:r>
              <w:rPr>
                <w:rFonts w:ascii="Times New Roman" w:hAnsi="Times New Roman"/>
                <w:sz w:val="21"/>
                <w:szCs w:val="21"/>
              </w:rPr>
              <w:t>100厚-Q5-</w:t>
            </w:r>
            <w:r>
              <w:rPr>
                <w:rFonts w:ascii="Times New Roman" w:hAnsi="Times New Roman"/>
                <w:sz w:val="21"/>
                <w:szCs w:val="21"/>
                <w:lang w:eastAsia="zh-CN"/>
              </w:rPr>
              <w:t>左</w:t>
            </w:r>
          </w:p>
        </w:tc>
        <w:tc>
          <w:tcPr>
            <w:tcW w:w="747" w:type="pct"/>
            <w:shd w:val="clear" w:color="auto" w:fill="auto"/>
          </w:tcPr>
          <w:p>
            <w:pPr>
              <w:pStyle w:val="25"/>
              <w:rPr>
                <w:rFonts w:ascii="Times New Roman" w:hAnsi="Times New Roman"/>
                <w:sz w:val="21"/>
                <w:szCs w:val="21"/>
              </w:rPr>
            </w:pPr>
            <w:r>
              <w:rPr>
                <w:rFonts w:ascii="Times New Roman" w:hAnsi="Times New Roman"/>
                <w:sz w:val="21"/>
                <w:szCs w:val="21"/>
              </w:rPr>
              <w:t xml:space="preserve"> 1.239e-6</w:t>
            </w:r>
          </w:p>
        </w:tc>
        <w:tc>
          <w:tcPr>
            <w:tcW w:w="836" w:type="pct"/>
            <w:shd w:val="clear" w:color="auto" w:fill="auto"/>
          </w:tcPr>
          <w:p>
            <w:pPr>
              <w:pStyle w:val="25"/>
              <w:rPr>
                <w:rFonts w:ascii="Times New Roman" w:hAnsi="Times New Roman"/>
                <w:sz w:val="21"/>
                <w:szCs w:val="21"/>
              </w:rPr>
            </w:pPr>
            <w:r>
              <w:rPr>
                <w:rFonts w:ascii="Times New Roman" w:hAnsi="Times New Roman"/>
                <w:sz w:val="21"/>
                <w:szCs w:val="21"/>
              </w:rPr>
              <w:t>-1.079e-4</w:t>
            </w:r>
          </w:p>
        </w:tc>
        <w:tc>
          <w:tcPr>
            <w:tcW w:w="836" w:type="pct"/>
            <w:shd w:val="clear" w:color="auto" w:fill="auto"/>
          </w:tcPr>
          <w:p>
            <w:pPr>
              <w:pStyle w:val="25"/>
              <w:rPr>
                <w:rFonts w:ascii="Times New Roman" w:hAnsi="Times New Roman"/>
                <w:sz w:val="21"/>
                <w:szCs w:val="21"/>
              </w:rPr>
            </w:pPr>
            <w:r>
              <w:rPr>
                <w:rFonts w:ascii="Times New Roman" w:hAnsi="Times New Roman"/>
                <w:sz w:val="21"/>
                <w:szCs w:val="21"/>
              </w:rPr>
              <w:t xml:space="preserve"> 0.002285</w:t>
            </w:r>
          </w:p>
        </w:tc>
        <w:tc>
          <w:tcPr>
            <w:tcW w:w="501" w:type="pct"/>
            <w:shd w:val="clear" w:color="auto" w:fill="auto"/>
          </w:tcPr>
          <w:p>
            <w:pPr>
              <w:pStyle w:val="25"/>
              <w:rPr>
                <w:rFonts w:ascii="Times New Roman" w:hAnsi="Times New Roman"/>
                <w:sz w:val="21"/>
                <w:szCs w:val="21"/>
              </w:rPr>
            </w:pPr>
            <w:r>
              <w:rPr>
                <w:rFonts w:ascii="Times New Roman" w:hAnsi="Times New Roman"/>
                <w:sz w:val="21"/>
                <w:szCs w:val="21"/>
              </w:rPr>
              <w:t>3.575</w:t>
            </w:r>
          </w:p>
        </w:tc>
        <w:tc>
          <w:tcPr>
            <w:tcW w:w="669" w:type="pct"/>
            <w:shd w:val="clear" w:color="auto" w:fill="auto"/>
          </w:tcPr>
          <w:p>
            <w:pPr>
              <w:pStyle w:val="25"/>
              <w:rPr>
                <w:rFonts w:ascii="Times New Roman" w:hAnsi="Times New Roman"/>
                <w:sz w:val="21"/>
                <w:szCs w:val="21"/>
              </w:rPr>
            </w:pPr>
            <w:r>
              <w:rPr>
                <w:rFonts w:ascii="Times New Roman" w:hAnsi="Times New Roman"/>
                <w:sz w:val="21"/>
                <w:szCs w:val="21"/>
              </w:rPr>
              <w:t>0.01034</w:t>
            </w:r>
          </w:p>
        </w:tc>
        <w:tc>
          <w:tcPr>
            <w:tcW w:w="586" w:type="pct"/>
            <w:shd w:val="clear" w:color="auto" w:fill="auto"/>
          </w:tcPr>
          <w:p>
            <w:pPr>
              <w:pStyle w:val="25"/>
              <w:rPr>
                <w:rFonts w:ascii="Times New Roman" w:hAnsi="Times New Roman"/>
                <w:sz w:val="21"/>
                <w:szCs w:val="21"/>
              </w:rPr>
            </w:pPr>
            <w:r>
              <w:rPr>
                <w:rFonts w:ascii="Times New Roman" w:hAnsi="Times New Roman"/>
                <w:sz w:val="21"/>
                <w:szCs w:val="21"/>
              </w:rPr>
              <w:t>0.9902</w:t>
            </w:r>
          </w:p>
        </w:tc>
      </w:tr>
      <w:tr>
        <w:tblPrEx>
          <w:tblCellMar>
            <w:top w:w="0" w:type="dxa"/>
            <w:left w:w="108" w:type="dxa"/>
            <w:bottom w:w="0" w:type="dxa"/>
            <w:right w:w="108" w:type="dxa"/>
          </w:tblCellMar>
        </w:tblPrEx>
        <w:tc>
          <w:tcPr>
            <w:tcW w:w="823" w:type="pct"/>
            <w:tcBorders>
              <w:bottom w:val="single" w:color="auto" w:sz="18" w:space="0"/>
            </w:tcBorders>
            <w:shd w:val="clear" w:color="auto" w:fill="auto"/>
          </w:tcPr>
          <w:p>
            <w:pPr>
              <w:pStyle w:val="25"/>
              <w:rPr>
                <w:rFonts w:ascii="Times New Roman" w:hAnsi="Times New Roman"/>
                <w:sz w:val="21"/>
                <w:szCs w:val="21"/>
              </w:rPr>
            </w:pPr>
            <w:r>
              <w:rPr>
                <w:rFonts w:ascii="Times New Roman" w:hAnsi="Times New Roman"/>
                <w:sz w:val="21"/>
                <w:szCs w:val="21"/>
              </w:rPr>
              <w:t>100厚-Q5-</w:t>
            </w:r>
            <w:r>
              <w:rPr>
                <w:rFonts w:ascii="Times New Roman" w:hAnsi="Times New Roman"/>
                <w:sz w:val="21"/>
                <w:szCs w:val="21"/>
                <w:lang w:eastAsia="zh-CN"/>
              </w:rPr>
              <w:t>右</w:t>
            </w:r>
          </w:p>
        </w:tc>
        <w:tc>
          <w:tcPr>
            <w:tcW w:w="747" w:type="pct"/>
            <w:tcBorders>
              <w:bottom w:val="single" w:color="auto" w:sz="18" w:space="0"/>
            </w:tcBorders>
            <w:shd w:val="clear" w:color="auto" w:fill="auto"/>
          </w:tcPr>
          <w:p>
            <w:pPr>
              <w:pStyle w:val="25"/>
              <w:rPr>
                <w:rFonts w:ascii="Times New Roman" w:hAnsi="Times New Roman"/>
                <w:sz w:val="21"/>
                <w:szCs w:val="21"/>
              </w:rPr>
            </w:pPr>
            <w:r>
              <w:rPr>
                <w:rFonts w:ascii="Times New Roman" w:hAnsi="Times New Roman"/>
                <w:sz w:val="21"/>
                <w:szCs w:val="21"/>
              </w:rPr>
              <w:t>-2.366e-6</w:t>
            </w:r>
          </w:p>
        </w:tc>
        <w:tc>
          <w:tcPr>
            <w:tcW w:w="836" w:type="pct"/>
            <w:tcBorders>
              <w:bottom w:val="single" w:color="auto" w:sz="18" w:space="0"/>
            </w:tcBorders>
            <w:shd w:val="clear" w:color="auto" w:fill="auto"/>
          </w:tcPr>
          <w:p>
            <w:pPr>
              <w:pStyle w:val="25"/>
              <w:rPr>
                <w:rFonts w:ascii="Times New Roman" w:hAnsi="Times New Roman"/>
                <w:sz w:val="21"/>
                <w:szCs w:val="21"/>
              </w:rPr>
            </w:pPr>
            <w:r>
              <w:rPr>
                <w:rFonts w:ascii="Times New Roman" w:hAnsi="Times New Roman"/>
                <w:sz w:val="21"/>
                <w:szCs w:val="21"/>
              </w:rPr>
              <w:t xml:space="preserve"> 2.872e-4</w:t>
            </w:r>
          </w:p>
        </w:tc>
        <w:tc>
          <w:tcPr>
            <w:tcW w:w="836" w:type="pct"/>
            <w:tcBorders>
              <w:bottom w:val="single" w:color="auto" w:sz="18" w:space="0"/>
            </w:tcBorders>
            <w:shd w:val="clear" w:color="auto" w:fill="auto"/>
          </w:tcPr>
          <w:p>
            <w:pPr>
              <w:pStyle w:val="25"/>
              <w:rPr>
                <w:rFonts w:ascii="Times New Roman" w:hAnsi="Times New Roman"/>
                <w:sz w:val="21"/>
                <w:szCs w:val="21"/>
              </w:rPr>
            </w:pPr>
            <w:r>
              <w:rPr>
                <w:rFonts w:ascii="Times New Roman" w:hAnsi="Times New Roman"/>
                <w:sz w:val="21"/>
                <w:szCs w:val="21"/>
              </w:rPr>
              <w:t>-0.007905</w:t>
            </w:r>
          </w:p>
        </w:tc>
        <w:tc>
          <w:tcPr>
            <w:tcW w:w="501" w:type="pct"/>
            <w:tcBorders>
              <w:bottom w:val="single" w:color="auto" w:sz="18" w:space="0"/>
            </w:tcBorders>
            <w:shd w:val="clear" w:color="auto" w:fill="auto"/>
          </w:tcPr>
          <w:p>
            <w:pPr>
              <w:pStyle w:val="25"/>
              <w:rPr>
                <w:rFonts w:ascii="Times New Roman" w:hAnsi="Times New Roman"/>
                <w:sz w:val="21"/>
                <w:szCs w:val="21"/>
              </w:rPr>
            </w:pPr>
            <w:r>
              <w:rPr>
                <w:rFonts w:ascii="Times New Roman" w:hAnsi="Times New Roman"/>
                <w:sz w:val="21"/>
                <w:szCs w:val="21"/>
              </w:rPr>
              <w:t>5.241</w:t>
            </w:r>
          </w:p>
        </w:tc>
        <w:tc>
          <w:tcPr>
            <w:tcW w:w="669" w:type="pct"/>
            <w:tcBorders>
              <w:bottom w:val="single" w:color="auto" w:sz="18" w:space="0"/>
            </w:tcBorders>
            <w:shd w:val="clear" w:color="auto" w:fill="auto"/>
          </w:tcPr>
          <w:p>
            <w:pPr>
              <w:pStyle w:val="25"/>
              <w:rPr>
                <w:rFonts w:ascii="Times New Roman" w:hAnsi="Times New Roman"/>
                <w:sz w:val="21"/>
                <w:szCs w:val="21"/>
              </w:rPr>
            </w:pPr>
            <w:r>
              <w:rPr>
                <w:rFonts w:ascii="Times New Roman" w:hAnsi="Times New Roman"/>
                <w:sz w:val="21"/>
                <w:szCs w:val="21"/>
              </w:rPr>
              <w:t>0.02098</w:t>
            </w:r>
          </w:p>
        </w:tc>
        <w:tc>
          <w:tcPr>
            <w:tcW w:w="586" w:type="pct"/>
            <w:tcBorders>
              <w:bottom w:val="single" w:color="auto" w:sz="18" w:space="0"/>
            </w:tcBorders>
            <w:shd w:val="clear" w:color="auto" w:fill="auto"/>
          </w:tcPr>
          <w:p>
            <w:pPr>
              <w:pStyle w:val="25"/>
              <w:rPr>
                <w:rFonts w:ascii="Times New Roman" w:hAnsi="Times New Roman"/>
                <w:sz w:val="21"/>
                <w:szCs w:val="21"/>
              </w:rPr>
            </w:pPr>
            <w:r>
              <w:rPr>
                <w:rFonts w:ascii="Times New Roman" w:hAnsi="Times New Roman"/>
                <w:sz w:val="21"/>
                <w:szCs w:val="21"/>
              </w:rPr>
              <w:t>0.9689</w:t>
            </w:r>
          </w:p>
        </w:tc>
      </w:tr>
    </w:tbl>
    <w:p>
      <w:pPr>
        <w:widowControl/>
        <w:jc w:val="left"/>
        <w:rPr>
          <w:rStyle w:val="35"/>
        </w:rPr>
      </w:pPr>
    </w:p>
    <w:p>
      <w:pPr>
        <w:widowControl/>
        <w:jc w:val="left"/>
        <w:rPr>
          <w:rStyle w:val="35"/>
        </w:rPr>
      </w:pPr>
    </w:p>
    <w:p/>
    <w:p>
      <w:pPr>
        <w:spacing w:line="360" w:lineRule="auto"/>
        <w:jc w:val="center"/>
      </w:pPr>
      <w:r>
        <w:rPr>
          <w:rFonts w:hint="eastAsia"/>
        </w:rPr>
        <w:t>表4</w:t>
      </w:r>
      <w:r>
        <w:t xml:space="preserve">  </w:t>
      </w:r>
      <w:r>
        <w:rPr>
          <w:rFonts w:hint="eastAsia"/>
        </w:rPr>
        <w:t>38</w:t>
      </w:r>
      <w:r>
        <w:t>0 MPa</w:t>
      </w:r>
      <w:r>
        <w:rPr>
          <w:rFonts w:hint="eastAsia"/>
        </w:rPr>
        <w:t>压力</w:t>
      </w:r>
      <w:r>
        <w:t>下</w:t>
      </w:r>
      <w:r>
        <w:rPr>
          <w:rFonts w:hint="eastAsia"/>
        </w:rPr>
        <w:t>15组</w:t>
      </w:r>
      <w:r>
        <w:t>切缝侧边轮廓三次曲线拟合结果</w:t>
      </w:r>
    </w:p>
    <w:tbl>
      <w:tblPr>
        <w:tblStyle w:val="13"/>
        <w:tblW w:w="4967" w:type="pct"/>
        <w:tblInd w:w="0" w:type="dxa"/>
        <w:tblLayout w:type="fixed"/>
        <w:tblCellMar>
          <w:top w:w="0" w:type="dxa"/>
          <w:left w:w="108" w:type="dxa"/>
          <w:bottom w:w="0" w:type="dxa"/>
          <w:right w:w="108" w:type="dxa"/>
        </w:tblCellMar>
      </w:tblPr>
      <w:tblGrid>
        <w:gridCol w:w="1456"/>
        <w:gridCol w:w="1205"/>
        <w:gridCol w:w="1417"/>
        <w:gridCol w:w="1418"/>
        <w:gridCol w:w="849"/>
        <w:gridCol w:w="1134"/>
        <w:gridCol w:w="993"/>
      </w:tblGrid>
      <w:tr>
        <w:tblPrEx>
          <w:tblCellMar>
            <w:top w:w="0" w:type="dxa"/>
            <w:left w:w="108" w:type="dxa"/>
            <w:bottom w:w="0" w:type="dxa"/>
            <w:right w:w="108" w:type="dxa"/>
          </w:tblCellMar>
        </w:tblPrEx>
        <w:tc>
          <w:tcPr>
            <w:tcW w:w="860" w:type="pct"/>
            <w:tcBorders>
              <w:top w:val="single" w:color="auto" w:sz="18" w:space="0"/>
              <w:bottom w:val="single" w:color="auto" w:sz="8" w:space="0"/>
            </w:tcBorders>
            <w:shd w:val="clear" w:color="auto" w:fill="auto"/>
            <w:vAlign w:val="bottom"/>
          </w:tcPr>
          <w:p>
            <w:pPr>
              <w:pStyle w:val="25"/>
              <w:jc w:val="center"/>
              <w:rPr>
                <w:sz w:val="21"/>
                <w:szCs w:val="21"/>
                <w:lang w:eastAsia="zh-CN"/>
              </w:rPr>
            </w:pPr>
          </w:p>
        </w:tc>
        <w:tc>
          <w:tcPr>
            <w:tcW w:w="711" w:type="pct"/>
            <w:tcBorders>
              <w:top w:val="single" w:color="auto" w:sz="18" w:space="0"/>
              <w:bottom w:val="single" w:color="auto" w:sz="8" w:space="0"/>
            </w:tcBorders>
            <w:shd w:val="clear" w:color="auto" w:fill="auto"/>
            <w:vAlign w:val="bottom"/>
          </w:tcPr>
          <w:p>
            <w:pPr>
              <w:pStyle w:val="25"/>
              <w:jc w:val="center"/>
              <w:rPr>
                <w:rFonts w:ascii="Times New Roman" w:hAnsi="Times New Roman"/>
                <w:i/>
                <w:sz w:val="21"/>
                <w:szCs w:val="21"/>
                <w:lang w:eastAsia="zh-CN"/>
              </w:rPr>
            </w:pPr>
            <w:r>
              <w:rPr>
                <w:rFonts w:ascii="Times New Roman" w:hAnsi="Times New Roman"/>
                <w:i/>
                <w:sz w:val="21"/>
                <w:szCs w:val="21"/>
                <w:lang w:eastAsia="zh-CN"/>
              </w:rPr>
              <w:t>p</w:t>
            </w:r>
            <w:r>
              <w:rPr>
                <w:rFonts w:ascii="Times New Roman" w:hAnsi="Times New Roman"/>
                <w:i/>
                <w:sz w:val="21"/>
                <w:szCs w:val="21"/>
                <w:vertAlign w:val="subscript"/>
                <w:lang w:eastAsia="zh-CN"/>
              </w:rPr>
              <w:t>1</w:t>
            </w:r>
          </w:p>
        </w:tc>
        <w:tc>
          <w:tcPr>
            <w:tcW w:w="836" w:type="pct"/>
            <w:tcBorders>
              <w:top w:val="single" w:color="auto" w:sz="18" w:space="0"/>
              <w:bottom w:val="single" w:color="auto" w:sz="8" w:space="0"/>
            </w:tcBorders>
            <w:shd w:val="clear" w:color="auto" w:fill="auto"/>
            <w:vAlign w:val="bottom"/>
          </w:tcPr>
          <w:p>
            <w:pPr>
              <w:pStyle w:val="25"/>
              <w:jc w:val="center"/>
              <w:rPr>
                <w:rFonts w:ascii="Times New Roman" w:hAnsi="Times New Roman"/>
                <w:i/>
                <w:sz w:val="21"/>
                <w:szCs w:val="21"/>
              </w:rPr>
            </w:pPr>
            <w:r>
              <w:rPr>
                <w:rFonts w:ascii="Times New Roman" w:hAnsi="Times New Roman"/>
                <w:i/>
                <w:sz w:val="21"/>
                <w:szCs w:val="21"/>
              </w:rPr>
              <w:t>p</w:t>
            </w:r>
            <w:r>
              <w:rPr>
                <w:rFonts w:ascii="Times New Roman" w:hAnsi="Times New Roman"/>
                <w:i/>
                <w:sz w:val="21"/>
                <w:szCs w:val="21"/>
                <w:vertAlign w:val="subscript"/>
              </w:rPr>
              <w:t>2</w:t>
            </w:r>
          </w:p>
        </w:tc>
        <w:tc>
          <w:tcPr>
            <w:tcW w:w="837" w:type="pct"/>
            <w:tcBorders>
              <w:top w:val="single" w:color="auto" w:sz="18" w:space="0"/>
              <w:bottom w:val="single" w:color="auto" w:sz="8" w:space="0"/>
            </w:tcBorders>
            <w:shd w:val="clear" w:color="auto" w:fill="auto"/>
            <w:vAlign w:val="bottom"/>
          </w:tcPr>
          <w:p>
            <w:pPr>
              <w:pStyle w:val="25"/>
              <w:jc w:val="center"/>
              <w:rPr>
                <w:rFonts w:ascii="Times New Roman" w:hAnsi="Times New Roman"/>
                <w:i/>
                <w:sz w:val="21"/>
                <w:szCs w:val="21"/>
              </w:rPr>
            </w:pPr>
            <w:r>
              <w:rPr>
                <w:rFonts w:ascii="Times New Roman" w:hAnsi="Times New Roman"/>
                <w:i/>
                <w:sz w:val="21"/>
                <w:szCs w:val="21"/>
              </w:rPr>
              <w:t>p</w:t>
            </w:r>
            <w:r>
              <w:rPr>
                <w:rFonts w:ascii="Times New Roman" w:hAnsi="Times New Roman"/>
                <w:i/>
                <w:sz w:val="21"/>
                <w:szCs w:val="21"/>
                <w:vertAlign w:val="subscript"/>
              </w:rPr>
              <w:t>3</w:t>
            </w:r>
          </w:p>
        </w:tc>
        <w:tc>
          <w:tcPr>
            <w:tcW w:w="501" w:type="pct"/>
            <w:tcBorders>
              <w:top w:val="single" w:color="auto" w:sz="18" w:space="0"/>
              <w:bottom w:val="single" w:color="auto" w:sz="8" w:space="0"/>
            </w:tcBorders>
            <w:shd w:val="clear" w:color="auto" w:fill="auto"/>
            <w:vAlign w:val="bottom"/>
          </w:tcPr>
          <w:p>
            <w:pPr>
              <w:pStyle w:val="25"/>
              <w:jc w:val="center"/>
              <w:rPr>
                <w:rFonts w:ascii="Times New Roman" w:hAnsi="Times New Roman"/>
                <w:i/>
                <w:sz w:val="21"/>
                <w:szCs w:val="21"/>
              </w:rPr>
            </w:pPr>
            <w:r>
              <w:rPr>
                <w:rFonts w:ascii="Times New Roman" w:hAnsi="Times New Roman"/>
                <w:i/>
                <w:sz w:val="21"/>
                <w:szCs w:val="21"/>
              </w:rPr>
              <w:t>p</w:t>
            </w:r>
            <w:r>
              <w:rPr>
                <w:rFonts w:ascii="Times New Roman" w:hAnsi="Times New Roman"/>
                <w:i/>
                <w:sz w:val="21"/>
                <w:szCs w:val="21"/>
                <w:vertAlign w:val="subscript"/>
              </w:rPr>
              <w:t>4</w:t>
            </w:r>
          </w:p>
        </w:tc>
        <w:tc>
          <w:tcPr>
            <w:tcW w:w="669" w:type="pct"/>
            <w:tcBorders>
              <w:top w:val="single" w:color="auto" w:sz="18" w:space="0"/>
              <w:bottom w:val="single" w:color="auto" w:sz="8" w:space="0"/>
            </w:tcBorders>
            <w:shd w:val="clear" w:color="auto" w:fill="auto"/>
            <w:vAlign w:val="bottom"/>
          </w:tcPr>
          <w:p>
            <w:pPr>
              <w:pStyle w:val="25"/>
              <w:jc w:val="center"/>
              <w:rPr>
                <w:rFonts w:ascii="Times New Roman" w:hAnsi="Times New Roman"/>
                <w:sz w:val="21"/>
                <w:szCs w:val="21"/>
              </w:rPr>
            </w:pPr>
            <w:r>
              <w:rPr>
                <w:rFonts w:ascii="Times New Roman" w:hAnsi="Times New Roman"/>
                <w:lang w:eastAsia="zh-CN"/>
              </w:rPr>
              <w:t>SSE</w:t>
            </w:r>
          </w:p>
        </w:tc>
        <w:tc>
          <w:tcPr>
            <w:tcW w:w="586" w:type="pct"/>
            <w:tcBorders>
              <w:top w:val="single" w:color="auto" w:sz="18" w:space="0"/>
              <w:bottom w:val="single" w:color="auto" w:sz="8" w:space="0"/>
            </w:tcBorders>
            <w:shd w:val="clear" w:color="auto" w:fill="auto"/>
            <w:vAlign w:val="bottom"/>
          </w:tcPr>
          <w:p>
            <w:pPr>
              <w:pStyle w:val="25"/>
              <w:jc w:val="center"/>
              <w:rPr>
                <w:rFonts w:ascii="Times New Roman" w:hAnsi="Times New Roman"/>
                <w:sz w:val="18"/>
                <w:szCs w:val="18"/>
              </w:rPr>
            </w:pPr>
            <w:r>
              <w:rPr>
                <w:rFonts w:hint="eastAsia" w:ascii="Times New Roman" w:hAnsi="Times New Roman"/>
                <w:sz w:val="18"/>
                <w:szCs w:val="18"/>
                <w:lang w:eastAsia="zh-CN"/>
              </w:rPr>
              <w:t>R-sq</w:t>
            </w:r>
            <w:r>
              <w:rPr>
                <w:rFonts w:ascii="Times New Roman" w:hAnsi="Times New Roman"/>
                <w:sz w:val="18"/>
                <w:szCs w:val="18"/>
                <w:lang w:eastAsia="zh-CN"/>
              </w:rPr>
              <w:t>uare</w:t>
            </w:r>
          </w:p>
        </w:tc>
      </w:tr>
      <w:tr>
        <w:tblPrEx>
          <w:tblCellMar>
            <w:top w:w="0" w:type="dxa"/>
            <w:left w:w="108" w:type="dxa"/>
            <w:bottom w:w="0" w:type="dxa"/>
            <w:right w:w="108" w:type="dxa"/>
          </w:tblCellMar>
        </w:tblPrEx>
        <w:tc>
          <w:tcPr>
            <w:tcW w:w="860" w:type="pct"/>
            <w:tcBorders>
              <w:top w:val="single" w:color="auto" w:sz="8" w:space="0"/>
            </w:tcBorders>
            <w:shd w:val="clear" w:color="auto" w:fill="auto"/>
          </w:tcPr>
          <w:p>
            <w:pPr>
              <w:pStyle w:val="25"/>
              <w:rPr>
                <w:rFonts w:ascii="Times New Roman" w:hAnsi="Times New Roman"/>
                <w:sz w:val="21"/>
                <w:szCs w:val="21"/>
              </w:rPr>
            </w:pPr>
            <w:r>
              <w:rPr>
                <w:rFonts w:ascii="Times New Roman" w:hAnsi="Times New Roman"/>
                <w:sz w:val="21"/>
                <w:szCs w:val="21"/>
              </w:rPr>
              <w:t>20厚-Q3-</w:t>
            </w:r>
            <w:r>
              <w:rPr>
                <w:rFonts w:ascii="Times New Roman" w:hAnsi="Times New Roman"/>
                <w:sz w:val="21"/>
                <w:szCs w:val="21"/>
                <w:lang w:eastAsia="zh-CN"/>
              </w:rPr>
              <w:t>左</w:t>
            </w:r>
          </w:p>
        </w:tc>
        <w:tc>
          <w:tcPr>
            <w:tcW w:w="711" w:type="pct"/>
            <w:tcBorders>
              <w:top w:val="single" w:color="auto" w:sz="8" w:space="0"/>
            </w:tcBorders>
            <w:shd w:val="clear" w:color="auto" w:fill="auto"/>
          </w:tcPr>
          <w:p>
            <w:pPr>
              <w:pStyle w:val="25"/>
              <w:rPr>
                <w:rFonts w:ascii="Times New Roman" w:hAnsi="Times New Roman"/>
                <w:sz w:val="21"/>
                <w:szCs w:val="21"/>
              </w:rPr>
            </w:pPr>
            <w:r>
              <w:rPr>
                <w:rFonts w:hint="eastAsia" w:ascii="Times New Roman" w:hAnsi="Times New Roman"/>
                <w:sz w:val="21"/>
                <w:szCs w:val="21"/>
              </w:rPr>
              <w:t>1.519e-04</w:t>
            </w:r>
          </w:p>
        </w:tc>
        <w:tc>
          <w:tcPr>
            <w:tcW w:w="836" w:type="pct"/>
            <w:tcBorders>
              <w:top w:val="single" w:color="auto" w:sz="8" w:space="0"/>
            </w:tcBorders>
            <w:shd w:val="clear" w:color="auto" w:fill="auto"/>
          </w:tcPr>
          <w:p>
            <w:pPr>
              <w:pStyle w:val="25"/>
              <w:rPr>
                <w:rFonts w:ascii="Times New Roman" w:hAnsi="Times New Roman"/>
                <w:sz w:val="21"/>
                <w:szCs w:val="21"/>
              </w:rPr>
            </w:pPr>
            <w:r>
              <w:rPr>
                <w:rFonts w:hint="eastAsia" w:ascii="Times New Roman" w:hAnsi="Times New Roman"/>
                <w:sz w:val="21"/>
                <w:szCs w:val="21"/>
              </w:rPr>
              <w:t>-0.005123</w:t>
            </w:r>
          </w:p>
        </w:tc>
        <w:tc>
          <w:tcPr>
            <w:tcW w:w="837" w:type="pct"/>
            <w:tcBorders>
              <w:top w:val="single" w:color="auto" w:sz="8" w:space="0"/>
            </w:tcBorders>
            <w:shd w:val="clear" w:color="auto" w:fill="auto"/>
          </w:tcPr>
          <w:p>
            <w:pPr>
              <w:pStyle w:val="25"/>
              <w:rPr>
                <w:rFonts w:ascii="Times New Roman" w:hAnsi="Times New Roman"/>
                <w:sz w:val="21"/>
                <w:szCs w:val="21"/>
              </w:rPr>
            </w:pPr>
            <w:r>
              <w:rPr>
                <w:rFonts w:hint="eastAsia" w:ascii="Times New Roman" w:hAnsi="Times New Roman"/>
                <w:sz w:val="21"/>
                <w:szCs w:val="21"/>
              </w:rPr>
              <w:t>0.04264</w:t>
            </w:r>
          </w:p>
        </w:tc>
        <w:tc>
          <w:tcPr>
            <w:tcW w:w="501" w:type="pct"/>
            <w:tcBorders>
              <w:top w:val="single" w:color="auto" w:sz="8" w:space="0"/>
            </w:tcBorders>
            <w:shd w:val="clear" w:color="auto" w:fill="auto"/>
          </w:tcPr>
          <w:p>
            <w:pPr>
              <w:pStyle w:val="25"/>
              <w:rPr>
                <w:rFonts w:ascii="Times New Roman" w:hAnsi="Times New Roman"/>
                <w:sz w:val="21"/>
                <w:szCs w:val="21"/>
              </w:rPr>
            </w:pPr>
            <w:r>
              <w:rPr>
                <w:rFonts w:hint="eastAsia" w:ascii="Times New Roman" w:hAnsi="Times New Roman"/>
                <w:sz w:val="21"/>
                <w:szCs w:val="21"/>
              </w:rPr>
              <w:t>4.58</w:t>
            </w:r>
          </w:p>
        </w:tc>
        <w:tc>
          <w:tcPr>
            <w:tcW w:w="669" w:type="pct"/>
            <w:tcBorders>
              <w:top w:val="single" w:color="auto" w:sz="8" w:space="0"/>
            </w:tcBorders>
            <w:shd w:val="clear" w:color="auto" w:fill="auto"/>
          </w:tcPr>
          <w:p>
            <w:pPr>
              <w:pStyle w:val="25"/>
              <w:rPr>
                <w:rFonts w:ascii="Times New Roman" w:hAnsi="Times New Roman"/>
                <w:sz w:val="21"/>
                <w:szCs w:val="21"/>
              </w:rPr>
            </w:pPr>
            <w:r>
              <w:rPr>
                <w:rFonts w:hint="eastAsia" w:ascii="Times New Roman" w:hAnsi="Times New Roman"/>
                <w:sz w:val="21"/>
                <w:szCs w:val="21"/>
              </w:rPr>
              <w:t>0.002673</w:t>
            </w:r>
          </w:p>
        </w:tc>
        <w:tc>
          <w:tcPr>
            <w:tcW w:w="586" w:type="pct"/>
            <w:tcBorders>
              <w:top w:val="single" w:color="auto" w:sz="8" w:space="0"/>
            </w:tcBorders>
            <w:shd w:val="clear" w:color="auto" w:fill="auto"/>
          </w:tcPr>
          <w:p>
            <w:pPr>
              <w:pStyle w:val="25"/>
              <w:rPr>
                <w:rFonts w:ascii="Times New Roman" w:hAnsi="Times New Roman"/>
                <w:sz w:val="21"/>
                <w:szCs w:val="21"/>
              </w:rPr>
            </w:pPr>
            <w:r>
              <w:rPr>
                <w:rFonts w:hint="eastAsia" w:ascii="Times New Roman" w:hAnsi="Times New Roman"/>
                <w:sz w:val="21"/>
                <w:szCs w:val="21"/>
              </w:rPr>
              <w:t>0.9751</w:t>
            </w:r>
          </w:p>
        </w:tc>
      </w:tr>
      <w:tr>
        <w:tblPrEx>
          <w:tblCellMar>
            <w:top w:w="0" w:type="dxa"/>
            <w:left w:w="108" w:type="dxa"/>
            <w:bottom w:w="0" w:type="dxa"/>
            <w:right w:w="108" w:type="dxa"/>
          </w:tblCellMar>
        </w:tblPrEx>
        <w:tc>
          <w:tcPr>
            <w:tcW w:w="860" w:type="pct"/>
            <w:shd w:val="clear" w:color="auto" w:fill="auto"/>
          </w:tcPr>
          <w:p>
            <w:pPr>
              <w:pStyle w:val="25"/>
              <w:rPr>
                <w:rFonts w:ascii="Times New Roman" w:hAnsi="Times New Roman"/>
                <w:sz w:val="21"/>
                <w:szCs w:val="21"/>
              </w:rPr>
            </w:pPr>
            <w:r>
              <w:rPr>
                <w:rFonts w:ascii="Times New Roman" w:hAnsi="Times New Roman"/>
                <w:sz w:val="21"/>
                <w:szCs w:val="21"/>
              </w:rPr>
              <w:t>20厚-Q3-</w:t>
            </w:r>
            <w:r>
              <w:rPr>
                <w:rFonts w:ascii="Times New Roman" w:hAnsi="Times New Roman"/>
                <w:sz w:val="21"/>
                <w:szCs w:val="21"/>
                <w:lang w:eastAsia="zh-CN"/>
              </w:rPr>
              <w:t>右</w:t>
            </w:r>
          </w:p>
        </w:tc>
        <w:tc>
          <w:tcPr>
            <w:tcW w:w="711" w:type="pct"/>
            <w:shd w:val="clear" w:color="auto" w:fill="auto"/>
          </w:tcPr>
          <w:p>
            <w:pPr>
              <w:pStyle w:val="25"/>
              <w:rPr>
                <w:rFonts w:ascii="Times New Roman" w:hAnsi="Times New Roman"/>
                <w:sz w:val="21"/>
                <w:szCs w:val="21"/>
              </w:rPr>
            </w:pPr>
            <w:r>
              <w:rPr>
                <w:rFonts w:hint="eastAsia" w:ascii="Times New Roman" w:hAnsi="Times New Roman"/>
                <w:sz w:val="21"/>
                <w:szCs w:val="21"/>
              </w:rPr>
              <w:t>-3.771e-05</w:t>
            </w:r>
          </w:p>
        </w:tc>
        <w:tc>
          <w:tcPr>
            <w:tcW w:w="836" w:type="pct"/>
            <w:shd w:val="clear" w:color="auto" w:fill="auto"/>
          </w:tcPr>
          <w:p>
            <w:pPr>
              <w:pStyle w:val="25"/>
              <w:rPr>
                <w:rFonts w:ascii="Times New Roman" w:hAnsi="Times New Roman"/>
                <w:sz w:val="21"/>
                <w:szCs w:val="21"/>
              </w:rPr>
            </w:pPr>
            <w:r>
              <w:rPr>
                <w:rFonts w:hint="eastAsia" w:ascii="Times New Roman" w:hAnsi="Times New Roman"/>
                <w:sz w:val="21"/>
                <w:szCs w:val="21"/>
              </w:rPr>
              <w:t>8.8e-04</w:t>
            </w:r>
          </w:p>
        </w:tc>
        <w:tc>
          <w:tcPr>
            <w:tcW w:w="837" w:type="pct"/>
            <w:shd w:val="clear" w:color="auto" w:fill="auto"/>
          </w:tcPr>
          <w:p>
            <w:pPr>
              <w:pStyle w:val="25"/>
              <w:rPr>
                <w:rFonts w:ascii="Times New Roman" w:hAnsi="Times New Roman"/>
                <w:sz w:val="21"/>
                <w:szCs w:val="21"/>
              </w:rPr>
            </w:pPr>
            <w:r>
              <w:rPr>
                <w:rFonts w:hint="eastAsia" w:ascii="Times New Roman" w:hAnsi="Times New Roman"/>
                <w:sz w:val="21"/>
                <w:szCs w:val="21"/>
              </w:rPr>
              <w:t>0.003161</w:t>
            </w:r>
          </w:p>
        </w:tc>
        <w:tc>
          <w:tcPr>
            <w:tcW w:w="501" w:type="pct"/>
            <w:shd w:val="clear" w:color="auto" w:fill="auto"/>
          </w:tcPr>
          <w:p>
            <w:pPr>
              <w:pStyle w:val="25"/>
              <w:rPr>
                <w:rFonts w:ascii="Times New Roman" w:hAnsi="Times New Roman"/>
                <w:sz w:val="21"/>
                <w:szCs w:val="21"/>
              </w:rPr>
            </w:pPr>
            <w:r>
              <w:rPr>
                <w:rFonts w:hint="eastAsia" w:ascii="Times New Roman" w:hAnsi="Times New Roman"/>
                <w:sz w:val="21"/>
                <w:szCs w:val="21"/>
              </w:rPr>
              <w:t>5.39</w:t>
            </w:r>
          </w:p>
        </w:tc>
        <w:tc>
          <w:tcPr>
            <w:tcW w:w="669" w:type="pct"/>
            <w:shd w:val="clear" w:color="auto" w:fill="auto"/>
          </w:tcPr>
          <w:p>
            <w:pPr>
              <w:pStyle w:val="25"/>
              <w:rPr>
                <w:rFonts w:ascii="Times New Roman" w:hAnsi="Times New Roman"/>
                <w:sz w:val="21"/>
                <w:szCs w:val="21"/>
              </w:rPr>
            </w:pPr>
            <w:r>
              <w:rPr>
                <w:rFonts w:hint="eastAsia" w:ascii="Times New Roman" w:hAnsi="Times New Roman"/>
                <w:sz w:val="21"/>
                <w:szCs w:val="21"/>
              </w:rPr>
              <w:t>0.004331</w:t>
            </w:r>
          </w:p>
        </w:tc>
        <w:tc>
          <w:tcPr>
            <w:tcW w:w="586" w:type="pct"/>
            <w:shd w:val="clear" w:color="auto" w:fill="auto"/>
          </w:tcPr>
          <w:p>
            <w:pPr>
              <w:pStyle w:val="25"/>
              <w:rPr>
                <w:rFonts w:ascii="Times New Roman" w:hAnsi="Times New Roman"/>
                <w:sz w:val="21"/>
                <w:szCs w:val="21"/>
              </w:rPr>
            </w:pPr>
            <w:r>
              <w:rPr>
                <w:rFonts w:hint="eastAsia" w:ascii="Times New Roman" w:hAnsi="Times New Roman"/>
                <w:sz w:val="21"/>
                <w:szCs w:val="21"/>
              </w:rPr>
              <w:t>0.9555</w:t>
            </w:r>
          </w:p>
        </w:tc>
      </w:tr>
      <w:tr>
        <w:tblPrEx>
          <w:tblCellMar>
            <w:top w:w="0" w:type="dxa"/>
            <w:left w:w="108" w:type="dxa"/>
            <w:bottom w:w="0" w:type="dxa"/>
            <w:right w:w="108" w:type="dxa"/>
          </w:tblCellMar>
        </w:tblPrEx>
        <w:tc>
          <w:tcPr>
            <w:tcW w:w="860" w:type="pct"/>
            <w:shd w:val="clear" w:color="auto" w:fill="auto"/>
          </w:tcPr>
          <w:p>
            <w:pPr>
              <w:pStyle w:val="25"/>
              <w:rPr>
                <w:rFonts w:ascii="Times New Roman" w:hAnsi="Times New Roman"/>
                <w:sz w:val="21"/>
                <w:szCs w:val="21"/>
              </w:rPr>
            </w:pPr>
            <w:r>
              <w:rPr>
                <w:rFonts w:ascii="Times New Roman" w:hAnsi="Times New Roman"/>
                <w:sz w:val="21"/>
                <w:szCs w:val="21"/>
              </w:rPr>
              <w:t>20厚-Q4-</w:t>
            </w:r>
            <w:r>
              <w:rPr>
                <w:rFonts w:ascii="Times New Roman" w:hAnsi="Times New Roman"/>
                <w:sz w:val="21"/>
                <w:szCs w:val="21"/>
                <w:lang w:eastAsia="zh-CN"/>
              </w:rPr>
              <w:t>左</w:t>
            </w:r>
          </w:p>
        </w:tc>
        <w:tc>
          <w:tcPr>
            <w:tcW w:w="711" w:type="pct"/>
            <w:shd w:val="clear" w:color="auto" w:fill="auto"/>
          </w:tcPr>
          <w:p>
            <w:pPr>
              <w:pStyle w:val="25"/>
              <w:rPr>
                <w:rFonts w:ascii="Times New Roman" w:hAnsi="Times New Roman"/>
                <w:sz w:val="21"/>
                <w:szCs w:val="21"/>
              </w:rPr>
            </w:pPr>
            <w:r>
              <w:rPr>
                <w:rFonts w:hint="eastAsia" w:ascii="Times New Roman" w:hAnsi="Times New Roman"/>
                <w:sz w:val="21"/>
                <w:szCs w:val="21"/>
              </w:rPr>
              <w:t>-2.43e-06</w:t>
            </w:r>
          </w:p>
        </w:tc>
        <w:tc>
          <w:tcPr>
            <w:tcW w:w="836" w:type="pct"/>
            <w:shd w:val="clear" w:color="auto" w:fill="auto"/>
          </w:tcPr>
          <w:p>
            <w:pPr>
              <w:pStyle w:val="25"/>
              <w:rPr>
                <w:rFonts w:ascii="Times New Roman" w:hAnsi="Times New Roman"/>
                <w:sz w:val="21"/>
                <w:szCs w:val="21"/>
              </w:rPr>
            </w:pPr>
            <w:r>
              <w:rPr>
                <w:rFonts w:hint="eastAsia" w:ascii="Times New Roman" w:hAnsi="Times New Roman"/>
                <w:sz w:val="21"/>
                <w:szCs w:val="21"/>
              </w:rPr>
              <w:t>7.324e-05</w:t>
            </w:r>
          </w:p>
        </w:tc>
        <w:tc>
          <w:tcPr>
            <w:tcW w:w="837" w:type="pct"/>
            <w:shd w:val="clear" w:color="auto" w:fill="auto"/>
          </w:tcPr>
          <w:p>
            <w:pPr>
              <w:pStyle w:val="25"/>
              <w:rPr>
                <w:rFonts w:ascii="Times New Roman" w:hAnsi="Times New Roman"/>
                <w:sz w:val="21"/>
                <w:szCs w:val="21"/>
              </w:rPr>
            </w:pPr>
            <w:r>
              <w:rPr>
                <w:rFonts w:hint="eastAsia" w:ascii="Times New Roman" w:hAnsi="Times New Roman"/>
                <w:sz w:val="21"/>
                <w:szCs w:val="21"/>
              </w:rPr>
              <w:t>-0.01063</w:t>
            </w:r>
          </w:p>
        </w:tc>
        <w:tc>
          <w:tcPr>
            <w:tcW w:w="501" w:type="pct"/>
            <w:shd w:val="clear" w:color="auto" w:fill="auto"/>
          </w:tcPr>
          <w:p>
            <w:pPr>
              <w:pStyle w:val="25"/>
              <w:rPr>
                <w:rFonts w:ascii="Times New Roman" w:hAnsi="Times New Roman"/>
                <w:sz w:val="21"/>
                <w:szCs w:val="21"/>
              </w:rPr>
            </w:pPr>
            <w:r>
              <w:rPr>
                <w:rFonts w:hint="eastAsia" w:ascii="Times New Roman" w:hAnsi="Times New Roman"/>
                <w:sz w:val="21"/>
                <w:szCs w:val="21"/>
              </w:rPr>
              <w:t>4.652</w:t>
            </w:r>
          </w:p>
        </w:tc>
        <w:tc>
          <w:tcPr>
            <w:tcW w:w="669" w:type="pct"/>
            <w:shd w:val="clear" w:color="auto" w:fill="auto"/>
          </w:tcPr>
          <w:p>
            <w:pPr>
              <w:pStyle w:val="25"/>
              <w:rPr>
                <w:rFonts w:ascii="Times New Roman" w:hAnsi="Times New Roman"/>
                <w:sz w:val="21"/>
                <w:szCs w:val="21"/>
              </w:rPr>
            </w:pPr>
            <w:r>
              <w:rPr>
                <w:rFonts w:hint="eastAsia" w:ascii="Times New Roman" w:hAnsi="Times New Roman"/>
                <w:sz w:val="21"/>
                <w:szCs w:val="21"/>
              </w:rPr>
              <w:t>0.0114</w:t>
            </w:r>
          </w:p>
        </w:tc>
        <w:tc>
          <w:tcPr>
            <w:tcW w:w="586" w:type="pct"/>
            <w:shd w:val="clear" w:color="auto" w:fill="auto"/>
          </w:tcPr>
          <w:p>
            <w:pPr>
              <w:pStyle w:val="25"/>
              <w:rPr>
                <w:rFonts w:ascii="Times New Roman" w:hAnsi="Times New Roman"/>
                <w:sz w:val="21"/>
                <w:szCs w:val="21"/>
              </w:rPr>
            </w:pPr>
            <w:r>
              <w:rPr>
                <w:rFonts w:hint="eastAsia" w:ascii="Times New Roman" w:hAnsi="Times New Roman"/>
                <w:sz w:val="21"/>
                <w:szCs w:val="21"/>
              </w:rPr>
              <w:t>0.9492</w:t>
            </w:r>
          </w:p>
        </w:tc>
      </w:tr>
      <w:tr>
        <w:tblPrEx>
          <w:tblCellMar>
            <w:top w:w="0" w:type="dxa"/>
            <w:left w:w="108" w:type="dxa"/>
            <w:bottom w:w="0" w:type="dxa"/>
            <w:right w:w="108" w:type="dxa"/>
          </w:tblCellMar>
        </w:tblPrEx>
        <w:tc>
          <w:tcPr>
            <w:tcW w:w="860" w:type="pct"/>
            <w:shd w:val="clear" w:color="auto" w:fill="auto"/>
          </w:tcPr>
          <w:p>
            <w:pPr>
              <w:pStyle w:val="25"/>
              <w:rPr>
                <w:rFonts w:ascii="Times New Roman" w:hAnsi="Times New Roman"/>
                <w:sz w:val="21"/>
                <w:szCs w:val="21"/>
              </w:rPr>
            </w:pPr>
            <w:r>
              <w:rPr>
                <w:rFonts w:ascii="Times New Roman" w:hAnsi="Times New Roman"/>
                <w:sz w:val="21"/>
                <w:szCs w:val="21"/>
              </w:rPr>
              <w:t>20厚-Q4-</w:t>
            </w:r>
            <w:r>
              <w:rPr>
                <w:rFonts w:ascii="Times New Roman" w:hAnsi="Times New Roman"/>
                <w:sz w:val="21"/>
                <w:szCs w:val="21"/>
                <w:lang w:eastAsia="zh-CN"/>
              </w:rPr>
              <w:t>右</w:t>
            </w:r>
          </w:p>
        </w:tc>
        <w:tc>
          <w:tcPr>
            <w:tcW w:w="711" w:type="pct"/>
            <w:shd w:val="clear" w:color="auto" w:fill="auto"/>
          </w:tcPr>
          <w:p>
            <w:pPr>
              <w:pStyle w:val="25"/>
              <w:rPr>
                <w:rFonts w:ascii="Times New Roman" w:hAnsi="Times New Roman"/>
                <w:sz w:val="21"/>
                <w:szCs w:val="21"/>
              </w:rPr>
            </w:pPr>
            <w:r>
              <w:rPr>
                <w:rFonts w:hint="eastAsia" w:ascii="Times New Roman" w:hAnsi="Times New Roman"/>
                <w:sz w:val="21"/>
                <w:szCs w:val="21"/>
              </w:rPr>
              <w:t>-1.71e-05</w:t>
            </w:r>
          </w:p>
        </w:tc>
        <w:tc>
          <w:tcPr>
            <w:tcW w:w="836" w:type="pct"/>
            <w:shd w:val="clear" w:color="auto" w:fill="auto"/>
          </w:tcPr>
          <w:p>
            <w:pPr>
              <w:pStyle w:val="25"/>
              <w:rPr>
                <w:rFonts w:ascii="Times New Roman" w:hAnsi="Times New Roman"/>
                <w:sz w:val="21"/>
                <w:szCs w:val="21"/>
              </w:rPr>
            </w:pPr>
            <w:r>
              <w:rPr>
                <w:rFonts w:hint="eastAsia" w:ascii="Times New Roman" w:hAnsi="Times New Roman"/>
                <w:sz w:val="21"/>
                <w:szCs w:val="21"/>
              </w:rPr>
              <w:t>2.823e-04</w:t>
            </w:r>
          </w:p>
        </w:tc>
        <w:tc>
          <w:tcPr>
            <w:tcW w:w="837" w:type="pct"/>
            <w:shd w:val="clear" w:color="auto" w:fill="auto"/>
          </w:tcPr>
          <w:p>
            <w:pPr>
              <w:pStyle w:val="25"/>
              <w:rPr>
                <w:rFonts w:ascii="Times New Roman" w:hAnsi="Times New Roman"/>
                <w:sz w:val="21"/>
                <w:szCs w:val="21"/>
              </w:rPr>
            </w:pPr>
            <w:r>
              <w:rPr>
                <w:rFonts w:hint="eastAsia" w:ascii="Times New Roman" w:hAnsi="Times New Roman"/>
                <w:sz w:val="21"/>
                <w:szCs w:val="21"/>
              </w:rPr>
              <w:t>0.003403</w:t>
            </w:r>
          </w:p>
        </w:tc>
        <w:tc>
          <w:tcPr>
            <w:tcW w:w="501" w:type="pct"/>
            <w:shd w:val="clear" w:color="auto" w:fill="auto"/>
          </w:tcPr>
          <w:p>
            <w:pPr>
              <w:pStyle w:val="25"/>
              <w:rPr>
                <w:rFonts w:ascii="Times New Roman" w:hAnsi="Times New Roman"/>
                <w:sz w:val="21"/>
                <w:szCs w:val="21"/>
              </w:rPr>
            </w:pPr>
            <w:r>
              <w:rPr>
                <w:rFonts w:hint="eastAsia" w:ascii="Times New Roman" w:hAnsi="Times New Roman"/>
                <w:sz w:val="21"/>
                <w:szCs w:val="21"/>
              </w:rPr>
              <w:t>5.424</w:t>
            </w:r>
          </w:p>
        </w:tc>
        <w:tc>
          <w:tcPr>
            <w:tcW w:w="669" w:type="pct"/>
            <w:shd w:val="clear" w:color="auto" w:fill="auto"/>
          </w:tcPr>
          <w:p>
            <w:pPr>
              <w:pStyle w:val="25"/>
              <w:rPr>
                <w:rFonts w:ascii="Times New Roman" w:hAnsi="Times New Roman"/>
                <w:sz w:val="21"/>
                <w:szCs w:val="21"/>
              </w:rPr>
            </w:pPr>
            <w:r>
              <w:rPr>
                <w:rFonts w:hint="eastAsia" w:ascii="Times New Roman" w:hAnsi="Times New Roman"/>
                <w:sz w:val="21"/>
                <w:szCs w:val="21"/>
              </w:rPr>
              <w:t>0.003588</w:t>
            </w:r>
          </w:p>
        </w:tc>
        <w:tc>
          <w:tcPr>
            <w:tcW w:w="586" w:type="pct"/>
            <w:shd w:val="clear" w:color="auto" w:fill="auto"/>
          </w:tcPr>
          <w:p>
            <w:pPr>
              <w:pStyle w:val="25"/>
              <w:rPr>
                <w:rFonts w:ascii="Times New Roman" w:hAnsi="Times New Roman"/>
                <w:sz w:val="21"/>
                <w:szCs w:val="21"/>
              </w:rPr>
            </w:pPr>
            <w:r>
              <w:rPr>
                <w:rFonts w:hint="eastAsia" w:ascii="Times New Roman" w:hAnsi="Times New Roman"/>
                <w:sz w:val="21"/>
                <w:szCs w:val="21"/>
              </w:rPr>
              <w:t>0.8889</w:t>
            </w:r>
          </w:p>
        </w:tc>
      </w:tr>
      <w:tr>
        <w:tblPrEx>
          <w:tblCellMar>
            <w:top w:w="0" w:type="dxa"/>
            <w:left w:w="108" w:type="dxa"/>
            <w:bottom w:w="0" w:type="dxa"/>
            <w:right w:w="108" w:type="dxa"/>
          </w:tblCellMar>
        </w:tblPrEx>
        <w:tc>
          <w:tcPr>
            <w:tcW w:w="860" w:type="pct"/>
            <w:shd w:val="clear" w:color="auto" w:fill="auto"/>
          </w:tcPr>
          <w:p>
            <w:pPr>
              <w:pStyle w:val="25"/>
              <w:rPr>
                <w:rFonts w:ascii="Times New Roman" w:hAnsi="Times New Roman"/>
                <w:sz w:val="21"/>
                <w:szCs w:val="21"/>
              </w:rPr>
            </w:pPr>
            <w:r>
              <w:rPr>
                <w:rFonts w:ascii="Times New Roman" w:hAnsi="Times New Roman"/>
                <w:sz w:val="21"/>
                <w:szCs w:val="21"/>
              </w:rPr>
              <w:t>20厚-Q5-</w:t>
            </w:r>
            <w:r>
              <w:rPr>
                <w:rFonts w:ascii="Times New Roman" w:hAnsi="Times New Roman"/>
                <w:sz w:val="21"/>
                <w:szCs w:val="21"/>
                <w:lang w:eastAsia="zh-CN"/>
              </w:rPr>
              <w:t>左</w:t>
            </w:r>
          </w:p>
        </w:tc>
        <w:tc>
          <w:tcPr>
            <w:tcW w:w="711" w:type="pct"/>
            <w:shd w:val="clear" w:color="auto" w:fill="auto"/>
          </w:tcPr>
          <w:p>
            <w:pPr>
              <w:pStyle w:val="25"/>
              <w:rPr>
                <w:rFonts w:ascii="Times New Roman" w:hAnsi="Times New Roman"/>
                <w:sz w:val="21"/>
                <w:szCs w:val="21"/>
              </w:rPr>
            </w:pPr>
            <w:r>
              <w:rPr>
                <w:rFonts w:hint="eastAsia" w:ascii="Times New Roman" w:hAnsi="Times New Roman"/>
                <w:sz w:val="21"/>
                <w:szCs w:val="21"/>
              </w:rPr>
              <w:t>1.523e-06</w:t>
            </w:r>
          </w:p>
        </w:tc>
        <w:tc>
          <w:tcPr>
            <w:tcW w:w="836" w:type="pct"/>
            <w:shd w:val="clear" w:color="auto" w:fill="auto"/>
          </w:tcPr>
          <w:p>
            <w:pPr>
              <w:pStyle w:val="25"/>
              <w:rPr>
                <w:rFonts w:ascii="Times New Roman" w:hAnsi="Times New Roman"/>
                <w:sz w:val="21"/>
                <w:szCs w:val="21"/>
              </w:rPr>
            </w:pPr>
            <w:r>
              <w:rPr>
                <w:rFonts w:hint="eastAsia" w:ascii="Times New Roman" w:hAnsi="Times New Roman"/>
                <w:sz w:val="21"/>
                <w:szCs w:val="21"/>
              </w:rPr>
              <w:t>-1.927e-04</w:t>
            </w:r>
          </w:p>
        </w:tc>
        <w:tc>
          <w:tcPr>
            <w:tcW w:w="837" w:type="pct"/>
            <w:shd w:val="clear" w:color="auto" w:fill="auto"/>
          </w:tcPr>
          <w:p>
            <w:pPr>
              <w:pStyle w:val="25"/>
              <w:rPr>
                <w:rFonts w:ascii="Times New Roman" w:hAnsi="Times New Roman"/>
                <w:sz w:val="21"/>
                <w:szCs w:val="21"/>
              </w:rPr>
            </w:pPr>
            <w:r>
              <w:rPr>
                <w:rFonts w:hint="eastAsia" w:ascii="Times New Roman" w:hAnsi="Times New Roman"/>
                <w:sz w:val="21"/>
                <w:szCs w:val="21"/>
              </w:rPr>
              <w:t>-0.006139</w:t>
            </w:r>
          </w:p>
        </w:tc>
        <w:tc>
          <w:tcPr>
            <w:tcW w:w="501" w:type="pct"/>
            <w:shd w:val="clear" w:color="auto" w:fill="auto"/>
          </w:tcPr>
          <w:p>
            <w:pPr>
              <w:pStyle w:val="25"/>
              <w:rPr>
                <w:rFonts w:ascii="Times New Roman" w:hAnsi="Times New Roman"/>
                <w:sz w:val="21"/>
                <w:szCs w:val="21"/>
              </w:rPr>
            </w:pPr>
            <w:r>
              <w:rPr>
                <w:rFonts w:hint="eastAsia" w:ascii="Times New Roman" w:hAnsi="Times New Roman"/>
                <w:sz w:val="21"/>
                <w:szCs w:val="21"/>
              </w:rPr>
              <w:t>4.69</w:t>
            </w:r>
          </w:p>
        </w:tc>
        <w:tc>
          <w:tcPr>
            <w:tcW w:w="669" w:type="pct"/>
            <w:shd w:val="clear" w:color="auto" w:fill="auto"/>
          </w:tcPr>
          <w:p>
            <w:pPr>
              <w:pStyle w:val="25"/>
              <w:rPr>
                <w:rFonts w:ascii="Times New Roman" w:hAnsi="Times New Roman"/>
                <w:sz w:val="21"/>
                <w:szCs w:val="21"/>
              </w:rPr>
            </w:pPr>
            <w:r>
              <w:rPr>
                <w:rFonts w:hint="eastAsia" w:ascii="Times New Roman" w:hAnsi="Times New Roman"/>
                <w:sz w:val="21"/>
                <w:szCs w:val="21"/>
              </w:rPr>
              <w:t>0.008119</w:t>
            </w:r>
          </w:p>
        </w:tc>
        <w:tc>
          <w:tcPr>
            <w:tcW w:w="586" w:type="pct"/>
            <w:shd w:val="clear" w:color="auto" w:fill="auto"/>
          </w:tcPr>
          <w:p>
            <w:pPr>
              <w:pStyle w:val="25"/>
              <w:rPr>
                <w:rFonts w:ascii="Times New Roman" w:hAnsi="Times New Roman"/>
                <w:sz w:val="21"/>
                <w:szCs w:val="21"/>
              </w:rPr>
            </w:pPr>
            <w:r>
              <w:rPr>
                <w:rFonts w:hint="eastAsia" w:ascii="Times New Roman" w:hAnsi="Times New Roman"/>
                <w:sz w:val="21"/>
                <w:szCs w:val="21"/>
              </w:rPr>
              <w:t>0.9665</w:t>
            </w:r>
          </w:p>
        </w:tc>
      </w:tr>
      <w:tr>
        <w:tblPrEx>
          <w:tblCellMar>
            <w:top w:w="0" w:type="dxa"/>
            <w:left w:w="108" w:type="dxa"/>
            <w:bottom w:w="0" w:type="dxa"/>
            <w:right w:w="108" w:type="dxa"/>
          </w:tblCellMar>
        </w:tblPrEx>
        <w:tc>
          <w:tcPr>
            <w:tcW w:w="860" w:type="pct"/>
            <w:shd w:val="clear" w:color="auto" w:fill="auto"/>
          </w:tcPr>
          <w:p>
            <w:pPr>
              <w:pStyle w:val="25"/>
              <w:rPr>
                <w:rFonts w:ascii="Times New Roman" w:hAnsi="Times New Roman"/>
                <w:sz w:val="21"/>
                <w:szCs w:val="21"/>
              </w:rPr>
            </w:pPr>
            <w:r>
              <w:rPr>
                <w:rFonts w:ascii="Times New Roman" w:hAnsi="Times New Roman"/>
                <w:sz w:val="21"/>
                <w:szCs w:val="21"/>
              </w:rPr>
              <w:t>20厚-Q5-</w:t>
            </w:r>
            <w:r>
              <w:rPr>
                <w:rFonts w:ascii="Times New Roman" w:hAnsi="Times New Roman"/>
                <w:sz w:val="21"/>
                <w:szCs w:val="21"/>
                <w:lang w:eastAsia="zh-CN"/>
              </w:rPr>
              <w:t>右</w:t>
            </w:r>
          </w:p>
        </w:tc>
        <w:tc>
          <w:tcPr>
            <w:tcW w:w="711" w:type="pct"/>
            <w:shd w:val="clear" w:color="auto" w:fill="auto"/>
          </w:tcPr>
          <w:p>
            <w:pPr>
              <w:pStyle w:val="25"/>
              <w:rPr>
                <w:rFonts w:ascii="Times New Roman" w:hAnsi="Times New Roman"/>
                <w:sz w:val="21"/>
                <w:szCs w:val="21"/>
              </w:rPr>
            </w:pPr>
            <w:r>
              <w:rPr>
                <w:rFonts w:hint="eastAsia" w:ascii="Times New Roman" w:hAnsi="Times New Roman"/>
                <w:sz w:val="21"/>
                <w:szCs w:val="21"/>
              </w:rPr>
              <w:t>1.952</w:t>
            </w:r>
            <w:r>
              <w:rPr>
                <w:rFonts w:ascii="Times New Roman" w:hAnsi="Times New Roman"/>
                <w:sz w:val="21"/>
                <w:szCs w:val="21"/>
              </w:rPr>
              <w:t>e-06</w:t>
            </w:r>
          </w:p>
        </w:tc>
        <w:tc>
          <w:tcPr>
            <w:tcW w:w="836" w:type="pct"/>
            <w:shd w:val="clear" w:color="auto" w:fill="auto"/>
          </w:tcPr>
          <w:p>
            <w:pPr>
              <w:pStyle w:val="25"/>
              <w:rPr>
                <w:rFonts w:ascii="Times New Roman" w:hAnsi="Times New Roman"/>
                <w:sz w:val="21"/>
                <w:szCs w:val="21"/>
              </w:rPr>
            </w:pPr>
            <w:r>
              <w:rPr>
                <w:rFonts w:hint="eastAsia" w:ascii="Times New Roman" w:hAnsi="Times New Roman"/>
                <w:sz w:val="21"/>
                <w:szCs w:val="21"/>
              </w:rPr>
              <w:t>-2.103e-04</w:t>
            </w:r>
          </w:p>
        </w:tc>
        <w:tc>
          <w:tcPr>
            <w:tcW w:w="837" w:type="pct"/>
            <w:shd w:val="clear" w:color="auto" w:fill="auto"/>
          </w:tcPr>
          <w:p>
            <w:pPr>
              <w:pStyle w:val="25"/>
              <w:rPr>
                <w:rFonts w:ascii="Times New Roman" w:hAnsi="Times New Roman"/>
                <w:sz w:val="21"/>
                <w:szCs w:val="21"/>
              </w:rPr>
            </w:pPr>
            <w:r>
              <w:rPr>
                <w:rFonts w:hint="eastAsia" w:ascii="Times New Roman" w:hAnsi="Times New Roman"/>
                <w:sz w:val="21"/>
                <w:szCs w:val="21"/>
              </w:rPr>
              <w:t>0.005417</w:t>
            </w:r>
          </w:p>
        </w:tc>
        <w:tc>
          <w:tcPr>
            <w:tcW w:w="501" w:type="pct"/>
            <w:shd w:val="clear" w:color="auto" w:fill="auto"/>
          </w:tcPr>
          <w:p>
            <w:pPr>
              <w:pStyle w:val="25"/>
              <w:rPr>
                <w:rFonts w:ascii="Times New Roman" w:hAnsi="Times New Roman"/>
                <w:sz w:val="21"/>
                <w:szCs w:val="21"/>
              </w:rPr>
            </w:pPr>
            <w:r>
              <w:rPr>
                <w:rFonts w:hint="eastAsia" w:ascii="Times New Roman" w:hAnsi="Times New Roman"/>
                <w:sz w:val="21"/>
                <w:szCs w:val="21"/>
              </w:rPr>
              <w:t>5.544</w:t>
            </w:r>
          </w:p>
        </w:tc>
        <w:tc>
          <w:tcPr>
            <w:tcW w:w="669" w:type="pct"/>
            <w:shd w:val="clear" w:color="auto" w:fill="auto"/>
          </w:tcPr>
          <w:p>
            <w:pPr>
              <w:pStyle w:val="25"/>
              <w:rPr>
                <w:rFonts w:ascii="Times New Roman" w:hAnsi="Times New Roman"/>
                <w:sz w:val="21"/>
                <w:szCs w:val="21"/>
              </w:rPr>
            </w:pPr>
            <w:r>
              <w:rPr>
                <w:rFonts w:hint="eastAsia" w:ascii="Times New Roman" w:hAnsi="Times New Roman"/>
                <w:sz w:val="21"/>
                <w:szCs w:val="21"/>
              </w:rPr>
              <w:t>0.006738</w:t>
            </w:r>
          </w:p>
        </w:tc>
        <w:tc>
          <w:tcPr>
            <w:tcW w:w="586" w:type="pct"/>
            <w:shd w:val="clear" w:color="auto" w:fill="auto"/>
          </w:tcPr>
          <w:p>
            <w:pPr>
              <w:pStyle w:val="25"/>
              <w:rPr>
                <w:rFonts w:ascii="Times New Roman" w:hAnsi="Times New Roman"/>
                <w:sz w:val="21"/>
                <w:szCs w:val="21"/>
              </w:rPr>
            </w:pPr>
            <w:r>
              <w:rPr>
                <w:rFonts w:hint="eastAsia" w:ascii="Times New Roman" w:hAnsi="Times New Roman"/>
                <w:sz w:val="21"/>
                <w:szCs w:val="21"/>
              </w:rPr>
              <w:t>0.6354</w:t>
            </w:r>
          </w:p>
        </w:tc>
      </w:tr>
      <w:tr>
        <w:tblPrEx>
          <w:tblCellMar>
            <w:top w:w="0" w:type="dxa"/>
            <w:left w:w="108" w:type="dxa"/>
            <w:bottom w:w="0" w:type="dxa"/>
            <w:right w:w="108" w:type="dxa"/>
          </w:tblCellMar>
        </w:tblPrEx>
        <w:tc>
          <w:tcPr>
            <w:tcW w:w="860" w:type="pct"/>
            <w:shd w:val="clear" w:color="auto" w:fill="auto"/>
          </w:tcPr>
          <w:p>
            <w:pPr>
              <w:pStyle w:val="25"/>
              <w:rPr>
                <w:rFonts w:ascii="Times New Roman" w:hAnsi="Times New Roman"/>
                <w:sz w:val="21"/>
                <w:szCs w:val="21"/>
              </w:rPr>
            </w:pPr>
            <w:r>
              <w:rPr>
                <w:rFonts w:ascii="Times New Roman" w:hAnsi="Times New Roman"/>
                <w:sz w:val="21"/>
                <w:szCs w:val="21"/>
              </w:rPr>
              <w:t>40厚-Q3-</w:t>
            </w:r>
            <w:r>
              <w:rPr>
                <w:rFonts w:ascii="Times New Roman" w:hAnsi="Times New Roman"/>
                <w:sz w:val="21"/>
                <w:szCs w:val="21"/>
                <w:lang w:eastAsia="zh-CN"/>
              </w:rPr>
              <w:t>左</w:t>
            </w:r>
          </w:p>
        </w:tc>
        <w:tc>
          <w:tcPr>
            <w:tcW w:w="711" w:type="pct"/>
            <w:shd w:val="clear" w:color="auto" w:fill="auto"/>
          </w:tcPr>
          <w:p>
            <w:pPr>
              <w:pStyle w:val="25"/>
              <w:rPr>
                <w:rFonts w:ascii="Times New Roman" w:hAnsi="Times New Roman"/>
                <w:sz w:val="21"/>
                <w:szCs w:val="21"/>
              </w:rPr>
            </w:pPr>
            <w:r>
              <w:rPr>
                <w:rFonts w:hint="eastAsia" w:ascii="Times New Roman" w:hAnsi="Times New Roman"/>
                <w:sz w:val="21"/>
                <w:szCs w:val="21"/>
              </w:rPr>
              <w:t>-1.925e-06</w:t>
            </w:r>
          </w:p>
        </w:tc>
        <w:tc>
          <w:tcPr>
            <w:tcW w:w="836" w:type="pct"/>
            <w:shd w:val="clear" w:color="auto" w:fill="auto"/>
          </w:tcPr>
          <w:p>
            <w:pPr>
              <w:pStyle w:val="25"/>
              <w:rPr>
                <w:rFonts w:ascii="Times New Roman" w:hAnsi="Times New Roman"/>
                <w:sz w:val="21"/>
                <w:szCs w:val="21"/>
              </w:rPr>
            </w:pPr>
            <w:r>
              <w:rPr>
                <w:rFonts w:hint="eastAsia" w:ascii="Times New Roman" w:hAnsi="Times New Roman"/>
                <w:sz w:val="21"/>
                <w:szCs w:val="21"/>
              </w:rPr>
              <w:t>1.185e-04</w:t>
            </w:r>
          </w:p>
        </w:tc>
        <w:tc>
          <w:tcPr>
            <w:tcW w:w="837" w:type="pct"/>
            <w:shd w:val="clear" w:color="auto" w:fill="auto"/>
          </w:tcPr>
          <w:p>
            <w:pPr>
              <w:pStyle w:val="25"/>
              <w:rPr>
                <w:rFonts w:ascii="Times New Roman" w:hAnsi="Times New Roman"/>
                <w:sz w:val="21"/>
                <w:szCs w:val="21"/>
              </w:rPr>
            </w:pPr>
            <w:r>
              <w:rPr>
                <w:rFonts w:hint="eastAsia" w:ascii="Times New Roman" w:hAnsi="Times New Roman"/>
                <w:sz w:val="21"/>
                <w:szCs w:val="21"/>
              </w:rPr>
              <w:t>-0.007777</w:t>
            </w:r>
          </w:p>
        </w:tc>
        <w:tc>
          <w:tcPr>
            <w:tcW w:w="501" w:type="pct"/>
            <w:shd w:val="clear" w:color="auto" w:fill="auto"/>
          </w:tcPr>
          <w:p>
            <w:pPr>
              <w:pStyle w:val="25"/>
              <w:rPr>
                <w:rFonts w:ascii="Times New Roman" w:hAnsi="Times New Roman"/>
                <w:sz w:val="21"/>
                <w:szCs w:val="21"/>
              </w:rPr>
            </w:pPr>
            <w:r>
              <w:rPr>
                <w:rFonts w:hint="eastAsia" w:ascii="Times New Roman" w:hAnsi="Times New Roman"/>
                <w:sz w:val="21"/>
                <w:szCs w:val="21"/>
              </w:rPr>
              <w:t>4.628</w:t>
            </w:r>
          </w:p>
        </w:tc>
        <w:tc>
          <w:tcPr>
            <w:tcW w:w="669" w:type="pct"/>
            <w:shd w:val="clear" w:color="auto" w:fill="auto"/>
          </w:tcPr>
          <w:p>
            <w:pPr>
              <w:pStyle w:val="25"/>
              <w:rPr>
                <w:rFonts w:ascii="Times New Roman" w:hAnsi="Times New Roman"/>
                <w:sz w:val="21"/>
                <w:szCs w:val="21"/>
              </w:rPr>
            </w:pPr>
            <w:r>
              <w:rPr>
                <w:rFonts w:hint="eastAsia" w:ascii="Times New Roman" w:hAnsi="Times New Roman"/>
                <w:sz w:val="21"/>
                <w:szCs w:val="21"/>
              </w:rPr>
              <w:t>0.02273</w:t>
            </w:r>
          </w:p>
        </w:tc>
        <w:tc>
          <w:tcPr>
            <w:tcW w:w="586" w:type="pct"/>
            <w:shd w:val="clear" w:color="auto" w:fill="auto"/>
          </w:tcPr>
          <w:p>
            <w:pPr>
              <w:pStyle w:val="25"/>
              <w:rPr>
                <w:rFonts w:ascii="Times New Roman" w:hAnsi="Times New Roman"/>
                <w:sz w:val="21"/>
                <w:szCs w:val="21"/>
              </w:rPr>
            </w:pPr>
            <w:r>
              <w:rPr>
                <w:rFonts w:hint="eastAsia" w:ascii="Times New Roman" w:hAnsi="Times New Roman"/>
                <w:sz w:val="21"/>
                <w:szCs w:val="21"/>
              </w:rPr>
              <w:t>0.9587</w:t>
            </w:r>
          </w:p>
        </w:tc>
      </w:tr>
      <w:tr>
        <w:tblPrEx>
          <w:tblCellMar>
            <w:top w:w="0" w:type="dxa"/>
            <w:left w:w="108" w:type="dxa"/>
            <w:bottom w:w="0" w:type="dxa"/>
            <w:right w:w="108" w:type="dxa"/>
          </w:tblCellMar>
        </w:tblPrEx>
        <w:tc>
          <w:tcPr>
            <w:tcW w:w="860" w:type="pct"/>
            <w:shd w:val="clear" w:color="auto" w:fill="auto"/>
          </w:tcPr>
          <w:p>
            <w:pPr>
              <w:pStyle w:val="25"/>
              <w:rPr>
                <w:rFonts w:ascii="Times New Roman" w:hAnsi="Times New Roman"/>
                <w:sz w:val="21"/>
                <w:szCs w:val="21"/>
              </w:rPr>
            </w:pPr>
            <w:r>
              <w:rPr>
                <w:rFonts w:ascii="Times New Roman" w:hAnsi="Times New Roman"/>
                <w:sz w:val="21"/>
                <w:szCs w:val="21"/>
              </w:rPr>
              <w:t>40厚-Q3-</w:t>
            </w:r>
            <w:r>
              <w:rPr>
                <w:rFonts w:ascii="Times New Roman" w:hAnsi="Times New Roman"/>
                <w:sz w:val="21"/>
                <w:szCs w:val="21"/>
                <w:lang w:eastAsia="zh-CN"/>
              </w:rPr>
              <w:t>右</w:t>
            </w:r>
          </w:p>
        </w:tc>
        <w:tc>
          <w:tcPr>
            <w:tcW w:w="711" w:type="pct"/>
            <w:shd w:val="clear" w:color="auto" w:fill="auto"/>
          </w:tcPr>
          <w:p>
            <w:pPr>
              <w:pStyle w:val="25"/>
              <w:rPr>
                <w:rFonts w:ascii="Times New Roman" w:hAnsi="Times New Roman"/>
                <w:sz w:val="21"/>
                <w:szCs w:val="21"/>
              </w:rPr>
            </w:pPr>
            <w:r>
              <w:rPr>
                <w:rFonts w:hint="eastAsia" w:ascii="Times New Roman" w:hAnsi="Times New Roman"/>
                <w:sz w:val="21"/>
                <w:szCs w:val="21"/>
              </w:rPr>
              <w:t>-4.879e-07</w:t>
            </w:r>
          </w:p>
        </w:tc>
        <w:tc>
          <w:tcPr>
            <w:tcW w:w="836" w:type="pct"/>
            <w:shd w:val="clear" w:color="auto" w:fill="auto"/>
          </w:tcPr>
          <w:p>
            <w:pPr>
              <w:pStyle w:val="25"/>
              <w:rPr>
                <w:rFonts w:ascii="Times New Roman" w:hAnsi="Times New Roman"/>
                <w:sz w:val="21"/>
                <w:szCs w:val="21"/>
              </w:rPr>
            </w:pPr>
            <w:r>
              <w:rPr>
                <w:rFonts w:hint="eastAsia" w:ascii="Times New Roman" w:hAnsi="Times New Roman"/>
                <w:sz w:val="21"/>
                <w:szCs w:val="21"/>
              </w:rPr>
              <w:t>-3.005e-07</w:t>
            </w:r>
          </w:p>
        </w:tc>
        <w:tc>
          <w:tcPr>
            <w:tcW w:w="837" w:type="pct"/>
            <w:shd w:val="clear" w:color="auto" w:fill="auto"/>
          </w:tcPr>
          <w:p>
            <w:pPr>
              <w:pStyle w:val="25"/>
              <w:rPr>
                <w:rFonts w:ascii="Times New Roman" w:hAnsi="Times New Roman"/>
                <w:sz w:val="21"/>
                <w:szCs w:val="21"/>
              </w:rPr>
            </w:pPr>
            <w:r>
              <w:rPr>
                <w:rFonts w:hint="eastAsia" w:ascii="Times New Roman" w:hAnsi="Times New Roman"/>
                <w:sz w:val="21"/>
                <w:szCs w:val="21"/>
              </w:rPr>
              <w:t>0.001606</w:t>
            </w:r>
          </w:p>
        </w:tc>
        <w:tc>
          <w:tcPr>
            <w:tcW w:w="501" w:type="pct"/>
            <w:shd w:val="clear" w:color="auto" w:fill="auto"/>
          </w:tcPr>
          <w:p>
            <w:pPr>
              <w:pStyle w:val="25"/>
              <w:rPr>
                <w:rFonts w:ascii="Times New Roman" w:hAnsi="Times New Roman"/>
                <w:sz w:val="21"/>
                <w:szCs w:val="21"/>
              </w:rPr>
            </w:pPr>
            <w:r>
              <w:rPr>
                <w:rFonts w:hint="eastAsia" w:ascii="Times New Roman" w:hAnsi="Times New Roman"/>
                <w:sz w:val="21"/>
                <w:szCs w:val="21"/>
              </w:rPr>
              <w:t>5.286</w:t>
            </w:r>
          </w:p>
        </w:tc>
        <w:tc>
          <w:tcPr>
            <w:tcW w:w="669" w:type="pct"/>
            <w:shd w:val="clear" w:color="auto" w:fill="auto"/>
          </w:tcPr>
          <w:p>
            <w:pPr>
              <w:pStyle w:val="25"/>
              <w:rPr>
                <w:rFonts w:ascii="Times New Roman" w:hAnsi="Times New Roman"/>
                <w:sz w:val="21"/>
                <w:szCs w:val="21"/>
              </w:rPr>
            </w:pPr>
            <w:r>
              <w:rPr>
                <w:rFonts w:hint="eastAsia" w:ascii="Times New Roman" w:hAnsi="Times New Roman"/>
                <w:sz w:val="21"/>
                <w:szCs w:val="21"/>
              </w:rPr>
              <w:t>0.0203</w:t>
            </w:r>
          </w:p>
        </w:tc>
        <w:tc>
          <w:tcPr>
            <w:tcW w:w="586" w:type="pct"/>
            <w:shd w:val="clear" w:color="auto" w:fill="auto"/>
          </w:tcPr>
          <w:p>
            <w:pPr>
              <w:pStyle w:val="25"/>
              <w:rPr>
                <w:rFonts w:ascii="Times New Roman" w:hAnsi="Times New Roman"/>
                <w:sz w:val="21"/>
                <w:szCs w:val="21"/>
              </w:rPr>
            </w:pPr>
            <w:r>
              <w:rPr>
                <w:rFonts w:hint="eastAsia" w:ascii="Times New Roman" w:hAnsi="Times New Roman"/>
                <w:sz w:val="21"/>
                <w:szCs w:val="21"/>
              </w:rPr>
              <w:t>0.443</w:t>
            </w:r>
          </w:p>
        </w:tc>
      </w:tr>
      <w:tr>
        <w:tblPrEx>
          <w:tblCellMar>
            <w:top w:w="0" w:type="dxa"/>
            <w:left w:w="108" w:type="dxa"/>
            <w:bottom w:w="0" w:type="dxa"/>
            <w:right w:w="108" w:type="dxa"/>
          </w:tblCellMar>
        </w:tblPrEx>
        <w:tc>
          <w:tcPr>
            <w:tcW w:w="860" w:type="pct"/>
            <w:shd w:val="clear" w:color="auto" w:fill="auto"/>
          </w:tcPr>
          <w:p>
            <w:pPr>
              <w:pStyle w:val="25"/>
              <w:rPr>
                <w:rFonts w:ascii="Times New Roman" w:hAnsi="Times New Roman"/>
                <w:sz w:val="21"/>
                <w:szCs w:val="21"/>
              </w:rPr>
            </w:pPr>
            <w:r>
              <w:rPr>
                <w:rFonts w:ascii="Times New Roman" w:hAnsi="Times New Roman"/>
                <w:sz w:val="21"/>
                <w:szCs w:val="21"/>
              </w:rPr>
              <w:t>40厚-Q4-</w:t>
            </w:r>
            <w:r>
              <w:rPr>
                <w:rFonts w:ascii="Times New Roman" w:hAnsi="Times New Roman"/>
                <w:sz w:val="21"/>
                <w:szCs w:val="21"/>
                <w:lang w:eastAsia="zh-CN"/>
              </w:rPr>
              <w:t>左</w:t>
            </w:r>
          </w:p>
        </w:tc>
        <w:tc>
          <w:tcPr>
            <w:tcW w:w="711" w:type="pct"/>
            <w:shd w:val="clear" w:color="auto" w:fill="auto"/>
          </w:tcPr>
          <w:p>
            <w:pPr>
              <w:pStyle w:val="25"/>
              <w:rPr>
                <w:rFonts w:ascii="Times New Roman" w:hAnsi="Times New Roman"/>
                <w:sz w:val="21"/>
                <w:szCs w:val="21"/>
              </w:rPr>
            </w:pPr>
            <w:r>
              <w:rPr>
                <w:rFonts w:hint="eastAsia" w:ascii="Times New Roman" w:hAnsi="Times New Roman"/>
                <w:sz w:val="21"/>
                <w:szCs w:val="21"/>
              </w:rPr>
              <w:t>8.961e-07</w:t>
            </w:r>
          </w:p>
        </w:tc>
        <w:tc>
          <w:tcPr>
            <w:tcW w:w="836" w:type="pct"/>
            <w:shd w:val="clear" w:color="auto" w:fill="auto"/>
          </w:tcPr>
          <w:p>
            <w:pPr>
              <w:pStyle w:val="25"/>
              <w:rPr>
                <w:rFonts w:ascii="Times New Roman" w:hAnsi="Times New Roman"/>
                <w:sz w:val="21"/>
                <w:szCs w:val="21"/>
              </w:rPr>
            </w:pPr>
            <w:r>
              <w:rPr>
                <w:rFonts w:hint="eastAsia" w:ascii="Times New Roman" w:hAnsi="Times New Roman"/>
                <w:sz w:val="21"/>
                <w:szCs w:val="21"/>
              </w:rPr>
              <w:t>-4.527e-06</w:t>
            </w:r>
          </w:p>
        </w:tc>
        <w:tc>
          <w:tcPr>
            <w:tcW w:w="837" w:type="pct"/>
            <w:shd w:val="clear" w:color="auto" w:fill="auto"/>
          </w:tcPr>
          <w:p>
            <w:pPr>
              <w:pStyle w:val="25"/>
              <w:rPr>
                <w:rFonts w:ascii="Times New Roman" w:hAnsi="Times New Roman"/>
                <w:sz w:val="21"/>
                <w:szCs w:val="21"/>
              </w:rPr>
            </w:pPr>
            <w:r>
              <w:rPr>
                <w:rFonts w:hint="eastAsia" w:ascii="Times New Roman" w:hAnsi="Times New Roman"/>
                <w:sz w:val="21"/>
                <w:szCs w:val="21"/>
              </w:rPr>
              <w:t>-0.003835</w:t>
            </w:r>
          </w:p>
        </w:tc>
        <w:tc>
          <w:tcPr>
            <w:tcW w:w="501" w:type="pct"/>
            <w:shd w:val="clear" w:color="auto" w:fill="auto"/>
          </w:tcPr>
          <w:p>
            <w:pPr>
              <w:pStyle w:val="25"/>
              <w:rPr>
                <w:rFonts w:ascii="Times New Roman" w:hAnsi="Times New Roman"/>
                <w:sz w:val="21"/>
                <w:szCs w:val="21"/>
              </w:rPr>
            </w:pPr>
            <w:r>
              <w:rPr>
                <w:rFonts w:hint="eastAsia" w:ascii="Times New Roman" w:hAnsi="Times New Roman"/>
                <w:sz w:val="21"/>
                <w:szCs w:val="21"/>
              </w:rPr>
              <w:t>4.374</w:t>
            </w:r>
          </w:p>
        </w:tc>
        <w:tc>
          <w:tcPr>
            <w:tcW w:w="669" w:type="pct"/>
            <w:shd w:val="clear" w:color="auto" w:fill="auto"/>
          </w:tcPr>
          <w:p>
            <w:pPr>
              <w:pStyle w:val="25"/>
              <w:rPr>
                <w:rFonts w:ascii="Times New Roman" w:hAnsi="Times New Roman"/>
                <w:sz w:val="21"/>
                <w:szCs w:val="21"/>
              </w:rPr>
            </w:pPr>
            <w:r>
              <w:rPr>
                <w:rFonts w:hint="eastAsia" w:ascii="Times New Roman" w:hAnsi="Times New Roman"/>
                <w:sz w:val="21"/>
                <w:szCs w:val="21"/>
              </w:rPr>
              <w:t>0.01067</w:t>
            </w:r>
          </w:p>
        </w:tc>
        <w:tc>
          <w:tcPr>
            <w:tcW w:w="586" w:type="pct"/>
            <w:shd w:val="clear" w:color="auto" w:fill="auto"/>
          </w:tcPr>
          <w:p>
            <w:pPr>
              <w:pStyle w:val="25"/>
              <w:rPr>
                <w:rFonts w:ascii="Times New Roman" w:hAnsi="Times New Roman"/>
                <w:sz w:val="21"/>
                <w:szCs w:val="21"/>
              </w:rPr>
            </w:pPr>
            <w:r>
              <w:rPr>
                <w:rFonts w:hint="eastAsia" w:ascii="Times New Roman" w:hAnsi="Times New Roman"/>
                <w:sz w:val="21"/>
                <w:szCs w:val="21"/>
              </w:rPr>
              <w:t>0.8821</w:t>
            </w:r>
          </w:p>
        </w:tc>
      </w:tr>
      <w:tr>
        <w:tblPrEx>
          <w:tblCellMar>
            <w:top w:w="0" w:type="dxa"/>
            <w:left w:w="108" w:type="dxa"/>
            <w:bottom w:w="0" w:type="dxa"/>
            <w:right w:w="108" w:type="dxa"/>
          </w:tblCellMar>
        </w:tblPrEx>
        <w:tc>
          <w:tcPr>
            <w:tcW w:w="860" w:type="pct"/>
            <w:shd w:val="clear" w:color="auto" w:fill="auto"/>
          </w:tcPr>
          <w:p>
            <w:pPr>
              <w:pStyle w:val="25"/>
              <w:rPr>
                <w:rFonts w:ascii="Times New Roman" w:hAnsi="Times New Roman"/>
                <w:sz w:val="21"/>
                <w:szCs w:val="21"/>
              </w:rPr>
            </w:pPr>
            <w:r>
              <w:rPr>
                <w:rFonts w:ascii="Times New Roman" w:hAnsi="Times New Roman"/>
                <w:sz w:val="21"/>
                <w:szCs w:val="21"/>
              </w:rPr>
              <w:t>40厚-Q4-</w:t>
            </w:r>
            <w:r>
              <w:rPr>
                <w:rFonts w:ascii="Times New Roman" w:hAnsi="Times New Roman"/>
                <w:sz w:val="21"/>
                <w:szCs w:val="21"/>
                <w:lang w:eastAsia="zh-CN"/>
              </w:rPr>
              <w:t>右</w:t>
            </w:r>
          </w:p>
        </w:tc>
        <w:tc>
          <w:tcPr>
            <w:tcW w:w="711" w:type="pct"/>
            <w:shd w:val="clear" w:color="auto" w:fill="auto"/>
          </w:tcPr>
          <w:p>
            <w:pPr>
              <w:pStyle w:val="25"/>
              <w:rPr>
                <w:rFonts w:ascii="Times New Roman" w:hAnsi="Times New Roman"/>
                <w:sz w:val="21"/>
                <w:szCs w:val="21"/>
              </w:rPr>
            </w:pPr>
            <w:r>
              <w:rPr>
                <w:rFonts w:hint="eastAsia" w:ascii="Times New Roman" w:hAnsi="Times New Roman"/>
                <w:sz w:val="21"/>
                <w:szCs w:val="21"/>
              </w:rPr>
              <w:t>5.518e-06</w:t>
            </w:r>
          </w:p>
        </w:tc>
        <w:tc>
          <w:tcPr>
            <w:tcW w:w="836" w:type="pct"/>
            <w:shd w:val="clear" w:color="auto" w:fill="auto"/>
          </w:tcPr>
          <w:p>
            <w:pPr>
              <w:pStyle w:val="25"/>
              <w:rPr>
                <w:rFonts w:ascii="Times New Roman" w:hAnsi="Times New Roman"/>
                <w:sz w:val="21"/>
                <w:szCs w:val="21"/>
              </w:rPr>
            </w:pPr>
            <w:r>
              <w:rPr>
                <w:rFonts w:hint="eastAsia" w:ascii="Times New Roman" w:hAnsi="Times New Roman"/>
                <w:sz w:val="21"/>
                <w:szCs w:val="21"/>
              </w:rPr>
              <w:t>-3.535e-04</w:t>
            </w:r>
          </w:p>
        </w:tc>
        <w:tc>
          <w:tcPr>
            <w:tcW w:w="837" w:type="pct"/>
            <w:shd w:val="clear" w:color="auto" w:fill="auto"/>
          </w:tcPr>
          <w:p>
            <w:pPr>
              <w:pStyle w:val="25"/>
              <w:rPr>
                <w:rFonts w:ascii="Times New Roman" w:hAnsi="Times New Roman"/>
                <w:sz w:val="21"/>
                <w:szCs w:val="21"/>
              </w:rPr>
            </w:pPr>
            <w:r>
              <w:rPr>
                <w:rFonts w:hint="eastAsia" w:ascii="Times New Roman" w:hAnsi="Times New Roman"/>
                <w:sz w:val="21"/>
                <w:szCs w:val="21"/>
              </w:rPr>
              <w:t>0.008149</w:t>
            </w:r>
          </w:p>
        </w:tc>
        <w:tc>
          <w:tcPr>
            <w:tcW w:w="501" w:type="pct"/>
            <w:shd w:val="clear" w:color="auto" w:fill="auto"/>
          </w:tcPr>
          <w:p>
            <w:pPr>
              <w:pStyle w:val="25"/>
              <w:rPr>
                <w:rFonts w:ascii="Times New Roman" w:hAnsi="Times New Roman"/>
                <w:sz w:val="21"/>
                <w:szCs w:val="21"/>
              </w:rPr>
            </w:pPr>
            <w:r>
              <w:rPr>
                <w:rFonts w:hint="eastAsia" w:ascii="Times New Roman" w:hAnsi="Times New Roman"/>
                <w:sz w:val="21"/>
                <w:szCs w:val="21"/>
              </w:rPr>
              <w:t>5.128</w:t>
            </w:r>
          </w:p>
        </w:tc>
        <w:tc>
          <w:tcPr>
            <w:tcW w:w="669" w:type="pct"/>
            <w:shd w:val="clear" w:color="auto" w:fill="auto"/>
          </w:tcPr>
          <w:p>
            <w:pPr>
              <w:pStyle w:val="25"/>
              <w:rPr>
                <w:rFonts w:ascii="Times New Roman" w:hAnsi="Times New Roman"/>
                <w:sz w:val="21"/>
                <w:szCs w:val="21"/>
              </w:rPr>
            </w:pPr>
            <w:r>
              <w:rPr>
                <w:rFonts w:hint="eastAsia" w:ascii="Times New Roman" w:hAnsi="Times New Roman"/>
                <w:sz w:val="21"/>
                <w:szCs w:val="21"/>
              </w:rPr>
              <w:t>0.06346</w:t>
            </w:r>
          </w:p>
        </w:tc>
        <w:tc>
          <w:tcPr>
            <w:tcW w:w="586" w:type="pct"/>
            <w:shd w:val="clear" w:color="auto" w:fill="auto"/>
          </w:tcPr>
          <w:p>
            <w:pPr>
              <w:pStyle w:val="25"/>
              <w:rPr>
                <w:rFonts w:ascii="Times New Roman" w:hAnsi="Times New Roman"/>
                <w:sz w:val="21"/>
                <w:szCs w:val="21"/>
              </w:rPr>
            </w:pPr>
            <w:r>
              <w:rPr>
                <w:rFonts w:hint="eastAsia" w:ascii="Times New Roman" w:hAnsi="Times New Roman"/>
                <w:sz w:val="21"/>
                <w:szCs w:val="21"/>
              </w:rPr>
              <w:t>0.3462</w:t>
            </w:r>
          </w:p>
        </w:tc>
      </w:tr>
      <w:tr>
        <w:tblPrEx>
          <w:tblCellMar>
            <w:top w:w="0" w:type="dxa"/>
            <w:left w:w="108" w:type="dxa"/>
            <w:bottom w:w="0" w:type="dxa"/>
            <w:right w:w="108" w:type="dxa"/>
          </w:tblCellMar>
        </w:tblPrEx>
        <w:tc>
          <w:tcPr>
            <w:tcW w:w="860" w:type="pct"/>
            <w:shd w:val="clear" w:color="auto" w:fill="auto"/>
          </w:tcPr>
          <w:p>
            <w:pPr>
              <w:pStyle w:val="25"/>
              <w:rPr>
                <w:rFonts w:ascii="Times New Roman" w:hAnsi="Times New Roman"/>
                <w:sz w:val="21"/>
                <w:szCs w:val="21"/>
              </w:rPr>
            </w:pPr>
            <w:r>
              <w:rPr>
                <w:rFonts w:ascii="Times New Roman" w:hAnsi="Times New Roman"/>
                <w:sz w:val="21"/>
                <w:szCs w:val="21"/>
              </w:rPr>
              <w:t>4</w:t>
            </w:r>
            <w:r>
              <w:rPr>
                <w:rFonts w:ascii="Times New Roman" w:hAnsi="Times New Roman"/>
                <w:sz w:val="21"/>
                <w:szCs w:val="21"/>
                <w:lang w:eastAsia="zh-CN"/>
              </w:rPr>
              <w:t>0</w:t>
            </w:r>
            <w:r>
              <w:rPr>
                <w:rFonts w:ascii="Times New Roman" w:hAnsi="Times New Roman"/>
                <w:sz w:val="21"/>
                <w:szCs w:val="21"/>
              </w:rPr>
              <w:t>厚-Q5-</w:t>
            </w:r>
            <w:r>
              <w:rPr>
                <w:rFonts w:ascii="Times New Roman" w:hAnsi="Times New Roman"/>
                <w:sz w:val="21"/>
                <w:szCs w:val="21"/>
                <w:lang w:eastAsia="zh-CN"/>
              </w:rPr>
              <w:t>左</w:t>
            </w:r>
          </w:p>
        </w:tc>
        <w:tc>
          <w:tcPr>
            <w:tcW w:w="711" w:type="pct"/>
            <w:shd w:val="clear" w:color="auto" w:fill="auto"/>
          </w:tcPr>
          <w:p>
            <w:pPr>
              <w:pStyle w:val="25"/>
              <w:rPr>
                <w:rFonts w:ascii="Times New Roman" w:hAnsi="Times New Roman"/>
                <w:sz w:val="21"/>
                <w:szCs w:val="21"/>
              </w:rPr>
            </w:pPr>
            <w:r>
              <w:rPr>
                <w:rFonts w:hint="eastAsia" w:ascii="Times New Roman" w:hAnsi="Times New Roman"/>
                <w:sz w:val="21"/>
                <w:szCs w:val="21"/>
              </w:rPr>
              <w:t>6.062e-07</w:t>
            </w:r>
          </w:p>
        </w:tc>
        <w:tc>
          <w:tcPr>
            <w:tcW w:w="836" w:type="pct"/>
            <w:shd w:val="clear" w:color="auto" w:fill="auto"/>
          </w:tcPr>
          <w:p>
            <w:pPr>
              <w:pStyle w:val="25"/>
              <w:rPr>
                <w:rFonts w:ascii="Times New Roman" w:hAnsi="Times New Roman"/>
                <w:sz w:val="21"/>
                <w:szCs w:val="21"/>
              </w:rPr>
            </w:pPr>
            <w:r>
              <w:rPr>
                <w:rFonts w:hint="eastAsia" w:ascii="Times New Roman" w:hAnsi="Times New Roman"/>
                <w:sz w:val="21"/>
                <w:szCs w:val="21"/>
              </w:rPr>
              <w:t>1.551e-04</w:t>
            </w:r>
          </w:p>
        </w:tc>
        <w:tc>
          <w:tcPr>
            <w:tcW w:w="837" w:type="pct"/>
            <w:shd w:val="clear" w:color="auto" w:fill="auto"/>
          </w:tcPr>
          <w:p>
            <w:pPr>
              <w:pStyle w:val="25"/>
              <w:rPr>
                <w:rFonts w:ascii="Times New Roman" w:hAnsi="Times New Roman"/>
                <w:sz w:val="21"/>
                <w:szCs w:val="21"/>
              </w:rPr>
            </w:pPr>
            <w:r>
              <w:rPr>
                <w:rFonts w:hint="eastAsia" w:ascii="Times New Roman" w:hAnsi="Times New Roman"/>
                <w:sz w:val="21"/>
                <w:szCs w:val="21"/>
              </w:rPr>
              <w:t>-0.08794</w:t>
            </w:r>
          </w:p>
        </w:tc>
        <w:tc>
          <w:tcPr>
            <w:tcW w:w="501" w:type="pct"/>
            <w:shd w:val="clear" w:color="auto" w:fill="auto"/>
          </w:tcPr>
          <w:p>
            <w:pPr>
              <w:pStyle w:val="25"/>
              <w:rPr>
                <w:rFonts w:ascii="Times New Roman" w:hAnsi="Times New Roman"/>
                <w:sz w:val="21"/>
                <w:szCs w:val="21"/>
              </w:rPr>
            </w:pPr>
            <w:r>
              <w:rPr>
                <w:rFonts w:hint="eastAsia" w:ascii="Times New Roman" w:hAnsi="Times New Roman"/>
                <w:sz w:val="21"/>
                <w:szCs w:val="21"/>
              </w:rPr>
              <w:t>4.809</w:t>
            </w:r>
          </w:p>
        </w:tc>
        <w:tc>
          <w:tcPr>
            <w:tcW w:w="669" w:type="pct"/>
            <w:shd w:val="clear" w:color="auto" w:fill="auto"/>
          </w:tcPr>
          <w:p>
            <w:pPr>
              <w:pStyle w:val="25"/>
              <w:rPr>
                <w:rFonts w:ascii="Times New Roman" w:hAnsi="Times New Roman"/>
                <w:sz w:val="21"/>
                <w:szCs w:val="21"/>
              </w:rPr>
            </w:pPr>
            <w:r>
              <w:rPr>
                <w:rFonts w:hint="eastAsia" w:ascii="Times New Roman" w:hAnsi="Times New Roman"/>
                <w:sz w:val="21"/>
                <w:szCs w:val="21"/>
              </w:rPr>
              <w:t>0.04017</w:t>
            </w:r>
          </w:p>
        </w:tc>
        <w:tc>
          <w:tcPr>
            <w:tcW w:w="586" w:type="pct"/>
            <w:shd w:val="clear" w:color="auto" w:fill="auto"/>
          </w:tcPr>
          <w:p>
            <w:pPr>
              <w:pStyle w:val="25"/>
              <w:rPr>
                <w:rFonts w:ascii="Times New Roman" w:hAnsi="Times New Roman"/>
                <w:sz w:val="21"/>
                <w:szCs w:val="21"/>
              </w:rPr>
            </w:pPr>
            <w:r>
              <w:rPr>
                <w:rFonts w:hint="eastAsia" w:ascii="Times New Roman" w:hAnsi="Times New Roman"/>
                <w:sz w:val="21"/>
                <w:szCs w:val="21"/>
              </w:rPr>
              <w:t>0.5469</w:t>
            </w:r>
          </w:p>
        </w:tc>
      </w:tr>
      <w:tr>
        <w:tblPrEx>
          <w:tblCellMar>
            <w:top w:w="0" w:type="dxa"/>
            <w:left w:w="108" w:type="dxa"/>
            <w:bottom w:w="0" w:type="dxa"/>
            <w:right w:w="108" w:type="dxa"/>
          </w:tblCellMar>
        </w:tblPrEx>
        <w:tc>
          <w:tcPr>
            <w:tcW w:w="860" w:type="pct"/>
            <w:shd w:val="clear" w:color="auto" w:fill="auto"/>
          </w:tcPr>
          <w:p>
            <w:pPr>
              <w:pStyle w:val="25"/>
              <w:rPr>
                <w:rFonts w:ascii="Times New Roman" w:hAnsi="Times New Roman"/>
                <w:sz w:val="21"/>
                <w:szCs w:val="21"/>
              </w:rPr>
            </w:pPr>
            <w:r>
              <w:rPr>
                <w:rFonts w:ascii="Times New Roman" w:hAnsi="Times New Roman"/>
                <w:sz w:val="21"/>
                <w:szCs w:val="21"/>
              </w:rPr>
              <w:t>40厚-Q5-</w:t>
            </w:r>
            <w:r>
              <w:rPr>
                <w:rFonts w:ascii="Times New Roman" w:hAnsi="Times New Roman"/>
                <w:sz w:val="21"/>
                <w:szCs w:val="21"/>
                <w:lang w:eastAsia="zh-CN"/>
              </w:rPr>
              <w:t>右</w:t>
            </w:r>
          </w:p>
        </w:tc>
        <w:tc>
          <w:tcPr>
            <w:tcW w:w="711" w:type="pct"/>
            <w:shd w:val="clear" w:color="auto" w:fill="auto"/>
          </w:tcPr>
          <w:p>
            <w:pPr>
              <w:pStyle w:val="25"/>
              <w:rPr>
                <w:rFonts w:ascii="Times New Roman" w:hAnsi="Times New Roman"/>
                <w:sz w:val="21"/>
                <w:szCs w:val="21"/>
              </w:rPr>
            </w:pPr>
            <w:r>
              <w:rPr>
                <w:rFonts w:hint="eastAsia" w:ascii="Times New Roman" w:hAnsi="Times New Roman"/>
                <w:sz w:val="21"/>
                <w:szCs w:val="21"/>
              </w:rPr>
              <w:t>-8.899e-06</w:t>
            </w:r>
          </w:p>
        </w:tc>
        <w:tc>
          <w:tcPr>
            <w:tcW w:w="836" w:type="pct"/>
            <w:shd w:val="clear" w:color="auto" w:fill="auto"/>
          </w:tcPr>
          <w:p>
            <w:pPr>
              <w:pStyle w:val="25"/>
              <w:rPr>
                <w:rFonts w:ascii="Times New Roman" w:hAnsi="Times New Roman"/>
                <w:sz w:val="21"/>
                <w:szCs w:val="21"/>
              </w:rPr>
            </w:pPr>
            <w:r>
              <w:rPr>
                <w:rFonts w:hint="eastAsia" w:ascii="Times New Roman" w:hAnsi="Times New Roman"/>
                <w:sz w:val="21"/>
                <w:szCs w:val="21"/>
              </w:rPr>
              <w:t>4.329e-04</w:t>
            </w:r>
          </w:p>
        </w:tc>
        <w:tc>
          <w:tcPr>
            <w:tcW w:w="837" w:type="pct"/>
            <w:shd w:val="clear" w:color="auto" w:fill="auto"/>
          </w:tcPr>
          <w:p>
            <w:pPr>
              <w:pStyle w:val="25"/>
              <w:rPr>
                <w:rFonts w:ascii="Times New Roman" w:hAnsi="Times New Roman"/>
                <w:sz w:val="21"/>
                <w:szCs w:val="21"/>
              </w:rPr>
            </w:pPr>
            <w:r>
              <w:rPr>
                <w:rFonts w:hint="eastAsia" w:ascii="Times New Roman" w:hAnsi="Times New Roman"/>
                <w:sz w:val="21"/>
                <w:szCs w:val="21"/>
              </w:rPr>
              <w:t>-</w:t>
            </w:r>
            <w:r>
              <w:rPr>
                <w:rFonts w:ascii="Times New Roman" w:hAnsi="Times New Roman"/>
                <w:sz w:val="21"/>
                <w:szCs w:val="21"/>
              </w:rPr>
              <w:t>0.00</w:t>
            </w:r>
            <w:r>
              <w:rPr>
                <w:rFonts w:hint="eastAsia" w:ascii="Times New Roman" w:hAnsi="Times New Roman"/>
                <w:sz w:val="21"/>
                <w:szCs w:val="21"/>
              </w:rPr>
              <w:t>4546</w:t>
            </w:r>
          </w:p>
        </w:tc>
        <w:tc>
          <w:tcPr>
            <w:tcW w:w="501" w:type="pct"/>
            <w:shd w:val="clear" w:color="auto" w:fill="auto"/>
          </w:tcPr>
          <w:p>
            <w:pPr>
              <w:pStyle w:val="25"/>
              <w:rPr>
                <w:rFonts w:ascii="Times New Roman" w:hAnsi="Times New Roman"/>
                <w:sz w:val="21"/>
                <w:szCs w:val="21"/>
              </w:rPr>
            </w:pPr>
            <w:r>
              <w:rPr>
                <w:rFonts w:hint="eastAsia" w:ascii="Times New Roman" w:hAnsi="Times New Roman"/>
                <w:sz w:val="21"/>
                <w:szCs w:val="21"/>
              </w:rPr>
              <w:t>5.706</w:t>
            </w:r>
          </w:p>
        </w:tc>
        <w:tc>
          <w:tcPr>
            <w:tcW w:w="669" w:type="pct"/>
            <w:shd w:val="clear" w:color="auto" w:fill="auto"/>
          </w:tcPr>
          <w:p>
            <w:pPr>
              <w:pStyle w:val="25"/>
              <w:rPr>
                <w:rFonts w:ascii="Times New Roman" w:hAnsi="Times New Roman"/>
                <w:sz w:val="21"/>
                <w:szCs w:val="21"/>
              </w:rPr>
            </w:pPr>
            <w:r>
              <w:rPr>
                <w:rFonts w:hint="eastAsia" w:ascii="Times New Roman" w:hAnsi="Times New Roman"/>
                <w:sz w:val="21"/>
                <w:szCs w:val="21"/>
              </w:rPr>
              <w:t>0.03116</w:t>
            </w:r>
          </w:p>
        </w:tc>
        <w:tc>
          <w:tcPr>
            <w:tcW w:w="586" w:type="pct"/>
            <w:shd w:val="clear" w:color="auto" w:fill="auto"/>
          </w:tcPr>
          <w:p>
            <w:pPr>
              <w:pStyle w:val="25"/>
              <w:rPr>
                <w:rFonts w:ascii="Times New Roman" w:hAnsi="Times New Roman"/>
                <w:sz w:val="21"/>
                <w:szCs w:val="21"/>
              </w:rPr>
            </w:pPr>
            <w:r>
              <w:rPr>
                <w:rFonts w:hint="eastAsia" w:ascii="Times New Roman" w:hAnsi="Times New Roman"/>
                <w:sz w:val="21"/>
                <w:szCs w:val="21"/>
              </w:rPr>
              <w:t>0.372</w:t>
            </w:r>
          </w:p>
        </w:tc>
      </w:tr>
      <w:tr>
        <w:tblPrEx>
          <w:tblCellMar>
            <w:top w:w="0" w:type="dxa"/>
            <w:left w:w="108" w:type="dxa"/>
            <w:bottom w:w="0" w:type="dxa"/>
            <w:right w:w="108" w:type="dxa"/>
          </w:tblCellMar>
        </w:tblPrEx>
        <w:tc>
          <w:tcPr>
            <w:tcW w:w="860" w:type="pct"/>
            <w:shd w:val="clear" w:color="auto" w:fill="auto"/>
          </w:tcPr>
          <w:p>
            <w:pPr>
              <w:pStyle w:val="25"/>
              <w:rPr>
                <w:rFonts w:ascii="Times New Roman" w:hAnsi="Times New Roman"/>
                <w:sz w:val="21"/>
                <w:szCs w:val="21"/>
              </w:rPr>
            </w:pPr>
            <w:r>
              <w:rPr>
                <w:rFonts w:ascii="Times New Roman" w:hAnsi="Times New Roman"/>
                <w:sz w:val="21"/>
                <w:szCs w:val="21"/>
              </w:rPr>
              <w:t>60厚-Q3-</w:t>
            </w:r>
            <w:r>
              <w:rPr>
                <w:rFonts w:ascii="Times New Roman" w:hAnsi="Times New Roman"/>
                <w:sz w:val="21"/>
                <w:szCs w:val="21"/>
                <w:lang w:eastAsia="zh-CN"/>
              </w:rPr>
              <w:t>左</w:t>
            </w:r>
          </w:p>
        </w:tc>
        <w:tc>
          <w:tcPr>
            <w:tcW w:w="711" w:type="pct"/>
            <w:shd w:val="clear" w:color="auto" w:fill="auto"/>
          </w:tcPr>
          <w:p>
            <w:pPr>
              <w:pStyle w:val="25"/>
              <w:rPr>
                <w:rFonts w:ascii="Times New Roman" w:hAnsi="Times New Roman"/>
                <w:sz w:val="21"/>
                <w:szCs w:val="21"/>
              </w:rPr>
            </w:pPr>
            <w:r>
              <w:rPr>
                <w:rFonts w:hint="eastAsia" w:ascii="Times New Roman" w:hAnsi="Times New Roman"/>
                <w:sz w:val="21"/>
                <w:szCs w:val="21"/>
              </w:rPr>
              <w:t>2.484e-06</w:t>
            </w:r>
          </w:p>
        </w:tc>
        <w:tc>
          <w:tcPr>
            <w:tcW w:w="836" w:type="pct"/>
            <w:shd w:val="clear" w:color="auto" w:fill="auto"/>
          </w:tcPr>
          <w:p>
            <w:pPr>
              <w:pStyle w:val="25"/>
              <w:rPr>
                <w:rFonts w:ascii="Times New Roman" w:hAnsi="Times New Roman"/>
                <w:sz w:val="21"/>
                <w:szCs w:val="21"/>
              </w:rPr>
            </w:pPr>
            <w:r>
              <w:rPr>
                <w:rFonts w:hint="eastAsia" w:ascii="Times New Roman" w:hAnsi="Times New Roman"/>
                <w:sz w:val="21"/>
                <w:szCs w:val="21"/>
              </w:rPr>
              <w:t>-1.636e-04</w:t>
            </w:r>
          </w:p>
        </w:tc>
        <w:tc>
          <w:tcPr>
            <w:tcW w:w="837" w:type="pct"/>
            <w:shd w:val="clear" w:color="auto" w:fill="auto"/>
          </w:tcPr>
          <w:p>
            <w:pPr>
              <w:pStyle w:val="25"/>
              <w:rPr>
                <w:rFonts w:ascii="Times New Roman" w:hAnsi="Times New Roman"/>
                <w:sz w:val="21"/>
                <w:szCs w:val="21"/>
              </w:rPr>
            </w:pPr>
            <w:r>
              <w:rPr>
                <w:rFonts w:hint="eastAsia" w:ascii="Times New Roman" w:hAnsi="Times New Roman"/>
                <w:sz w:val="21"/>
                <w:szCs w:val="21"/>
              </w:rPr>
              <w:t>-4.889e-04</w:t>
            </w:r>
          </w:p>
        </w:tc>
        <w:tc>
          <w:tcPr>
            <w:tcW w:w="501" w:type="pct"/>
            <w:shd w:val="clear" w:color="auto" w:fill="auto"/>
          </w:tcPr>
          <w:p>
            <w:pPr>
              <w:pStyle w:val="25"/>
              <w:rPr>
                <w:rFonts w:ascii="Times New Roman" w:hAnsi="Times New Roman"/>
                <w:sz w:val="21"/>
                <w:szCs w:val="21"/>
              </w:rPr>
            </w:pPr>
            <w:r>
              <w:rPr>
                <w:rFonts w:hint="eastAsia" w:ascii="Times New Roman" w:hAnsi="Times New Roman"/>
                <w:sz w:val="21"/>
                <w:szCs w:val="21"/>
              </w:rPr>
              <w:t>4.502</w:t>
            </w:r>
          </w:p>
        </w:tc>
        <w:tc>
          <w:tcPr>
            <w:tcW w:w="669" w:type="pct"/>
            <w:shd w:val="clear" w:color="auto" w:fill="auto"/>
          </w:tcPr>
          <w:p>
            <w:pPr>
              <w:pStyle w:val="25"/>
              <w:rPr>
                <w:rFonts w:ascii="Times New Roman" w:hAnsi="Times New Roman"/>
                <w:sz w:val="21"/>
                <w:szCs w:val="21"/>
              </w:rPr>
            </w:pPr>
            <w:r>
              <w:rPr>
                <w:rFonts w:hint="eastAsia" w:ascii="Times New Roman" w:hAnsi="Times New Roman"/>
                <w:sz w:val="21"/>
                <w:szCs w:val="21"/>
              </w:rPr>
              <w:t>0.02607</w:t>
            </w:r>
          </w:p>
        </w:tc>
        <w:tc>
          <w:tcPr>
            <w:tcW w:w="586" w:type="pct"/>
            <w:shd w:val="clear" w:color="auto" w:fill="auto"/>
          </w:tcPr>
          <w:p>
            <w:pPr>
              <w:pStyle w:val="25"/>
              <w:rPr>
                <w:rFonts w:ascii="Times New Roman" w:hAnsi="Times New Roman"/>
                <w:sz w:val="21"/>
                <w:szCs w:val="21"/>
              </w:rPr>
            </w:pPr>
            <w:r>
              <w:rPr>
                <w:rFonts w:hint="eastAsia" w:ascii="Times New Roman" w:hAnsi="Times New Roman"/>
                <w:sz w:val="21"/>
                <w:szCs w:val="21"/>
              </w:rPr>
              <w:t>0.8931</w:t>
            </w:r>
          </w:p>
        </w:tc>
      </w:tr>
      <w:tr>
        <w:tblPrEx>
          <w:tblCellMar>
            <w:top w:w="0" w:type="dxa"/>
            <w:left w:w="108" w:type="dxa"/>
            <w:bottom w:w="0" w:type="dxa"/>
            <w:right w:w="108" w:type="dxa"/>
          </w:tblCellMar>
        </w:tblPrEx>
        <w:tc>
          <w:tcPr>
            <w:tcW w:w="860" w:type="pct"/>
            <w:shd w:val="clear" w:color="auto" w:fill="auto"/>
          </w:tcPr>
          <w:p>
            <w:pPr>
              <w:pStyle w:val="25"/>
              <w:rPr>
                <w:rFonts w:ascii="Times New Roman" w:hAnsi="Times New Roman"/>
                <w:sz w:val="21"/>
                <w:szCs w:val="21"/>
              </w:rPr>
            </w:pPr>
            <w:r>
              <w:rPr>
                <w:rFonts w:ascii="Times New Roman" w:hAnsi="Times New Roman"/>
                <w:sz w:val="21"/>
                <w:szCs w:val="21"/>
              </w:rPr>
              <w:t>60厚-Q3-</w:t>
            </w:r>
            <w:r>
              <w:rPr>
                <w:rFonts w:ascii="Times New Roman" w:hAnsi="Times New Roman"/>
                <w:sz w:val="21"/>
                <w:szCs w:val="21"/>
                <w:lang w:eastAsia="zh-CN"/>
              </w:rPr>
              <w:t>右</w:t>
            </w:r>
          </w:p>
        </w:tc>
        <w:tc>
          <w:tcPr>
            <w:tcW w:w="711" w:type="pct"/>
            <w:shd w:val="clear" w:color="auto" w:fill="auto"/>
          </w:tcPr>
          <w:p>
            <w:pPr>
              <w:pStyle w:val="25"/>
              <w:rPr>
                <w:rFonts w:ascii="Times New Roman" w:hAnsi="Times New Roman"/>
                <w:sz w:val="21"/>
                <w:szCs w:val="21"/>
              </w:rPr>
            </w:pPr>
            <w:r>
              <w:rPr>
                <w:rFonts w:hint="eastAsia" w:ascii="Times New Roman" w:hAnsi="Times New Roman"/>
                <w:sz w:val="21"/>
                <w:szCs w:val="21"/>
              </w:rPr>
              <w:t>-1.828e-06</w:t>
            </w:r>
          </w:p>
        </w:tc>
        <w:tc>
          <w:tcPr>
            <w:tcW w:w="836" w:type="pct"/>
            <w:shd w:val="clear" w:color="auto" w:fill="auto"/>
          </w:tcPr>
          <w:p>
            <w:pPr>
              <w:pStyle w:val="25"/>
              <w:rPr>
                <w:rFonts w:ascii="Times New Roman" w:hAnsi="Times New Roman"/>
                <w:sz w:val="21"/>
                <w:szCs w:val="21"/>
              </w:rPr>
            </w:pPr>
            <w:r>
              <w:rPr>
                <w:rFonts w:hint="eastAsia" w:ascii="Times New Roman" w:hAnsi="Times New Roman"/>
                <w:sz w:val="21"/>
                <w:szCs w:val="21"/>
              </w:rPr>
              <w:t>1.468e-04</w:t>
            </w:r>
          </w:p>
        </w:tc>
        <w:tc>
          <w:tcPr>
            <w:tcW w:w="837" w:type="pct"/>
            <w:shd w:val="clear" w:color="auto" w:fill="auto"/>
          </w:tcPr>
          <w:p>
            <w:pPr>
              <w:pStyle w:val="25"/>
              <w:rPr>
                <w:rFonts w:ascii="Times New Roman" w:hAnsi="Times New Roman"/>
                <w:sz w:val="21"/>
                <w:szCs w:val="21"/>
              </w:rPr>
            </w:pPr>
            <w:r>
              <w:rPr>
                <w:rFonts w:hint="eastAsia" w:ascii="Times New Roman" w:hAnsi="Times New Roman"/>
                <w:sz w:val="21"/>
                <w:szCs w:val="21"/>
              </w:rPr>
              <w:t>-0.001958</w:t>
            </w:r>
          </w:p>
        </w:tc>
        <w:tc>
          <w:tcPr>
            <w:tcW w:w="501" w:type="pct"/>
            <w:shd w:val="clear" w:color="auto" w:fill="auto"/>
          </w:tcPr>
          <w:p>
            <w:pPr>
              <w:pStyle w:val="25"/>
              <w:rPr>
                <w:rFonts w:ascii="Times New Roman" w:hAnsi="Times New Roman"/>
                <w:sz w:val="21"/>
                <w:szCs w:val="21"/>
              </w:rPr>
            </w:pPr>
            <w:r>
              <w:rPr>
                <w:rFonts w:hint="eastAsia" w:ascii="Times New Roman" w:hAnsi="Times New Roman"/>
                <w:sz w:val="21"/>
                <w:szCs w:val="21"/>
              </w:rPr>
              <w:t>5.331</w:t>
            </w:r>
          </w:p>
        </w:tc>
        <w:tc>
          <w:tcPr>
            <w:tcW w:w="669" w:type="pct"/>
            <w:shd w:val="clear" w:color="auto" w:fill="auto"/>
          </w:tcPr>
          <w:p>
            <w:pPr>
              <w:pStyle w:val="25"/>
              <w:rPr>
                <w:rFonts w:ascii="Times New Roman" w:hAnsi="Times New Roman"/>
                <w:sz w:val="21"/>
                <w:szCs w:val="21"/>
              </w:rPr>
            </w:pPr>
            <w:r>
              <w:rPr>
                <w:rFonts w:hint="eastAsia" w:ascii="Times New Roman" w:hAnsi="Times New Roman"/>
                <w:sz w:val="21"/>
                <w:szCs w:val="21"/>
              </w:rPr>
              <w:t>0.02304</w:t>
            </w:r>
          </w:p>
        </w:tc>
        <w:tc>
          <w:tcPr>
            <w:tcW w:w="586" w:type="pct"/>
            <w:shd w:val="clear" w:color="auto" w:fill="auto"/>
          </w:tcPr>
          <w:p>
            <w:pPr>
              <w:pStyle w:val="25"/>
              <w:rPr>
                <w:rFonts w:ascii="Times New Roman" w:hAnsi="Times New Roman"/>
                <w:sz w:val="21"/>
                <w:szCs w:val="21"/>
              </w:rPr>
            </w:pPr>
            <w:r>
              <w:rPr>
                <w:rFonts w:hint="eastAsia" w:ascii="Times New Roman" w:hAnsi="Times New Roman"/>
                <w:sz w:val="21"/>
                <w:szCs w:val="21"/>
              </w:rPr>
              <w:t>0.6122</w:t>
            </w:r>
          </w:p>
        </w:tc>
      </w:tr>
      <w:tr>
        <w:tblPrEx>
          <w:tblCellMar>
            <w:top w:w="0" w:type="dxa"/>
            <w:left w:w="108" w:type="dxa"/>
            <w:bottom w:w="0" w:type="dxa"/>
            <w:right w:w="108" w:type="dxa"/>
          </w:tblCellMar>
        </w:tblPrEx>
        <w:tc>
          <w:tcPr>
            <w:tcW w:w="860" w:type="pct"/>
            <w:shd w:val="clear" w:color="auto" w:fill="auto"/>
          </w:tcPr>
          <w:p>
            <w:pPr>
              <w:pStyle w:val="25"/>
              <w:rPr>
                <w:rFonts w:ascii="Times New Roman" w:hAnsi="Times New Roman"/>
                <w:sz w:val="21"/>
                <w:szCs w:val="21"/>
              </w:rPr>
            </w:pPr>
            <w:r>
              <w:rPr>
                <w:rFonts w:ascii="Times New Roman" w:hAnsi="Times New Roman"/>
                <w:sz w:val="21"/>
                <w:szCs w:val="21"/>
              </w:rPr>
              <w:t>60厚-Q4-</w:t>
            </w:r>
            <w:r>
              <w:rPr>
                <w:rFonts w:ascii="Times New Roman" w:hAnsi="Times New Roman"/>
                <w:sz w:val="21"/>
                <w:szCs w:val="21"/>
                <w:lang w:eastAsia="zh-CN"/>
              </w:rPr>
              <w:t>左</w:t>
            </w:r>
          </w:p>
        </w:tc>
        <w:tc>
          <w:tcPr>
            <w:tcW w:w="711" w:type="pct"/>
            <w:shd w:val="clear" w:color="auto" w:fill="auto"/>
          </w:tcPr>
          <w:p>
            <w:pPr>
              <w:pStyle w:val="25"/>
              <w:rPr>
                <w:rFonts w:ascii="Times New Roman" w:hAnsi="Times New Roman"/>
                <w:sz w:val="21"/>
                <w:szCs w:val="21"/>
              </w:rPr>
            </w:pPr>
            <w:r>
              <w:rPr>
                <w:rFonts w:hint="eastAsia" w:ascii="Times New Roman" w:hAnsi="Times New Roman"/>
                <w:sz w:val="21"/>
                <w:szCs w:val="21"/>
              </w:rPr>
              <w:t>2.16e-06</w:t>
            </w:r>
          </w:p>
        </w:tc>
        <w:tc>
          <w:tcPr>
            <w:tcW w:w="836" w:type="pct"/>
            <w:shd w:val="clear" w:color="auto" w:fill="auto"/>
          </w:tcPr>
          <w:p>
            <w:pPr>
              <w:pStyle w:val="25"/>
              <w:rPr>
                <w:rFonts w:ascii="Times New Roman" w:hAnsi="Times New Roman"/>
                <w:sz w:val="21"/>
                <w:szCs w:val="21"/>
              </w:rPr>
            </w:pPr>
            <w:r>
              <w:rPr>
                <w:rFonts w:hint="eastAsia" w:ascii="Times New Roman" w:hAnsi="Times New Roman"/>
                <w:sz w:val="21"/>
                <w:szCs w:val="21"/>
              </w:rPr>
              <w:t>-1.64e-04</w:t>
            </w:r>
          </w:p>
        </w:tc>
        <w:tc>
          <w:tcPr>
            <w:tcW w:w="837" w:type="pct"/>
            <w:shd w:val="clear" w:color="auto" w:fill="auto"/>
          </w:tcPr>
          <w:p>
            <w:pPr>
              <w:pStyle w:val="25"/>
              <w:rPr>
                <w:rFonts w:ascii="Times New Roman" w:hAnsi="Times New Roman"/>
                <w:sz w:val="21"/>
                <w:szCs w:val="21"/>
              </w:rPr>
            </w:pPr>
            <w:r>
              <w:rPr>
                <w:rFonts w:hint="eastAsia" w:ascii="Times New Roman" w:hAnsi="Times New Roman"/>
                <w:sz w:val="21"/>
                <w:szCs w:val="21"/>
              </w:rPr>
              <w:t>-4.951e-05</w:t>
            </w:r>
          </w:p>
        </w:tc>
        <w:tc>
          <w:tcPr>
            <w:tcW w:w="501" w:type="pct"/>
            <w:shd w:val="clear" w:color="auto" w:fill="auto"/>
          </w:tcPr>
          <w:p>
            <w:pPr>
              <w:pStyle w:val="25"/>
              <w:rPr>
                <w:rFonts w:ascii="Times New Roman" w:hAnsi="Times New Roman"/>
                <w:sz w:val="21"/>
                <w:szCs w:val="21"/>
              </w:rPr>
            </w:pPr>
            <w:r>
              <w:rPr>
                <w:rFonts w:hint="eastAsia" w:ascii="Times New Roman" w:hAnsi="Times New Roman"/>
                <w:sz w:val="21"/>
                <w:szCs w:val="21"/>
              </w:rPr>
              <w:t>4.738</w:t>
            </w:r>
          </w:p>
        </w:tc>
        <w:tc>
          <w:tcPr>
            <w:tcW w:w="669" w:type="pct"/>
            <w:shd w:val="clear" w:color="auto" w:fill="auto"/>
          </w:tcPr>
          <w:p>
            <w:pPr>
              <w:pStyle w:val="25"/>
              <w:rPr>
                <w:rFonts w:ascii="Times New Roman" w:hAnsi="Times New Roman"/>
                <w:sz w:val="21"/>
                <w:szCs w:val="21"/>
              </w:rPr>
            </w:pPr>
            <w:r>
              <w:rPr>
                <w:rFonts w:hint="eastAsia" w:ascii="Times New Roman" w:hAnsi="Times New Roman"/>
                <w:sz w:val="21"/>
                <w:szCs w:val="21"/>
              </w:rPr>
              <w:t>0.01555</w:t>
            </w:r>
          </w:p>
        </w:tc>
        <w:tc>
          <w:tcPr>
            <w:tcW w:w="586" w:type="pct"/>
            <w:shd w:val="clear" w:color="auto" w:fill="auto"/>
          </w:tcPr>
          <w:p>
            <w:pPr>
              <w:pStyle w:val="25"/>
              <w:rPr>
                <w:rFonts w:ascii="Times New Roman" w:hAnsi="Times New Roman"/>
                <w:sz w:val="21"/>
                <w:szCs w:val="21"/>
              </w:rPr>
            </w:pPr>
            <w:r>
              <w:rPr>
                <w:rFonts w:hint="eastAsia" w:ascii="Times New Roman" w:hAnsi="Times New Roman"/>
                <w:sz w:val="21"/>
                <w:szCs w:val="21"/>
              </w:rPr>
              <w:t>0.946</w:t>
            </w:r>
          </w:p>
        </w:tc>
      </w:tr>
      <w:tr>
        <w:tblPrEx>
          <w:tblCellMar>
            <w:top w:w="0" w:type="dxa"/>
            <w:left w:w="108" w:type="dxa"/>
            <w:bottom w:w="0" w:type="dxa"/>
            <w:right w:w="108" w:type="dxa"/>
          </w:tblCellMar>
        </w:tblPrEx>
        <w:tc>
          <w:tcPr>
            <w:tcW w:w="860" w:type="pct"/>
            <w:shd w:val="clear" w:color="auto" w:fill="auto"/>
          </w:tcPr>
          <w:p>
            <w:pPr>
              <w:pStyle w:val="25"/>
              <w:rPr>
                <w:rFonts w:ascii="Times New Roman" w:hAnsi="Times New Roman"/>
                <w:sz w:val="21"/>
                <w:szCs w:val="21"/>
              </w:rPr>
            </w:pPr>
            <w:r>
              <w:rPr>
                <w:rFonts w:ascii="Times New Roman" w:hAnsi="Times New Roman"/>
                <w:sz w:val="21"/>
                <w:szCs w:val="21"/>
              </w:rPr>
              <w:t>60厚-Q4-</w:t>
            </w:r>
            <w:r>
              <w:rPr>
                <w:rFonts w:ascii="Times New Roman" w:hAnsi="Times New Roman"/>
                <w:sz w:val="21"/>
                <w:szCs w:val="21"/>
                <w:lang w:eastAsia="zh-CN"/>
              </w:rPr>
              <w:t>右</w:t>
            </w:r>
          </w:p>
        </w:tc>
        <w:tc>
          <w:tcPr>
            <w:tcW w:w="711" w:type="pct"/>
            <w:shd w:val="clear" w:color="auto" w:fill="auto"/>
          </w:tcPr>
          <w:p>
            <w:pPr>
              <w:pStyle w:val="25"/>
              <w:rPr>
                <w:rFonts w:ascii="Times New Roman" w:hAnsi="Times New Roman"/>
                <w:sz w:val="21"/>
                <w:szCs w:val="21"/>
              </w:rPr>
            </w:pPr>
            <w:r>
              <w:rPr>
                <w:rFonts w:hint="eastAsia" w:ascii="Times New Roman" w:hAnsi="Times New Roman"/>
                <w:sz w:val="21"/>
                <w:szCs w:val="21"/>
              </w:rPr>
              <w:t>-3.095e-06</w:t>
            </w:r>
          </w:p>
        </w:tc>
        <w:tc>
          <w:tcPr>
            <w:tcW w:w="836" w:type="pct"/>
            <w:shd w:val="clear" w:color="auto" w:fill="auto"/>
          </w:tcPr>
          <w:p>
            <w:pPr>
              <w:pStyle w:val="25"/>
              <w:rPr>
                <w:rFonts w:ascii="Times New Roman" w:hAnsi="Times New Roman"/>
                <w:sz w:val="21"/>
                <w:szCs w:val="21"/>
              </w:rPr>
            </w:pPr>
            <w:r>
              <w:rPr>
                <w:rFonts w:hint="eastAsia" w:ascii="Times New Roman" w:hAnsi="Times New Roman"/>
                <w:sz w:val="21"/>
                <w:szCs w:val="21"/>
              </w:rPr>
              <w:t>1.984e-04</w:t>
            </w:r>
          </w:p>
        </w:tc>
        <w:tc>
          <w:tcPr>
            <w:tcW w:w="837" w:type="pct"/>
            <w:shd w:val="clear" w:color="auto" w:fill="auto"/>
          </w:tcPr>
          <w:p>
            <w:pPr>
              <w:pStyle w:val="25"/>
              <w:rPr>
                <w:rFonts w:ascii="Times New Roman" w:hAnsi="Times New Roman"/>
                <w:sz w:val="21"/>
                <w:szCs w:val="21"/>
              </w:rPr>
            </w:pPr>
            <w:r>
              <w:rPr>
                <w:rFonts w:hint="eastAsia" w:ascii="Times New Roman" w:hAnsi="Times New Roman"/>
                <w:sz w:val="21"/>
                <w:szCs w:val="21"/>
              </w:rPr>
              <w:t>-0.00326</w:t>
            </w:r>
          </w:p>
        </w:tc>
        <w:tc>
          <w:tcPr>
            <w:tcW w:w="501" w:type="pct"/>
            <w:shd w:val="clear" w:color="auto" w:fill="auto"/>
          </w:tcPr>
          <w:p>
            <w:pPr>
              <w:pStyle w:val="25"/>
              <w:rPr>
                <w:rFonts w:ascii="Times New Roman" w:hAnsi="Times New Roman"/>
                <w:sz w:val="21"/>
                <w:szCs w:val="21"/>
              </w:rPr>
            </w:pPr>
            <w:r>
              <w:rPr>
                <w:rFonts w:hint="eastAsia" w:ascii="Times New Roman" w:hAnsi="Times New Roman"/>
                <w:sz w:val="21"/>
                <w:szCs w:val="21"/>
              </w:rPr>
              <w:t>5.721</w:t>
            </w:r>
          </w:p>
        </w:tc>
        <w:tc>
          <w:tcPr>
            <w:tcW w:w="669" w:type="pct"/>
            <w:shd w:val="clear" w:color="auto" w:fill="auto"/>
          </w:tcPr>
          <w:p>
            <w:pPr>
              <w:pStyle w:val="25"/>
              <w:rPr>
                <w:rFonts w:ascii="Times New Roman" w:hAnsi="Times New Roman"/>
                <w:sz w:val="21"/>
                <w:szCs w:val="21"/>
              </w:rPr>
            </w:pPr>
            <w:r>
              <w:rPr>
                <w:rFonts w:hint="eastAsia" w:ascii="Times New Roman" w:hAnsi="Times New Roman"/>
                <w:sz w:val="21"/>
                <w:szCs w:val="21"/>
              </w:rPr>
              <w:t>0.03704</w:t>
            </w:r>
          </w:p>
        </w:tc>
        <w:tc>
          <w:tcPr>
            <w:tcW w:w="586" w:type="pct"/>
            <w:shd w:val="clear" w:color="auto" w:fill="auto"/>
          </w:tcPr>
          <w:p>
            <w:pPr>
              <w:pStyle w:val="25"/>
              <w:rPr>
                <w:rFonts w:ascii="Times New Roman" w:hAnsi="Times New Roman"/>
                <w:sz w:val="21"/>
                <w:szCs w:val="21"/>
              </w:rPr>
            </w:pPr>
            <w:r>
              <w:rPr>
                <w:rFonts w:hint="eastAsia" w:ascii="Times New Roman" w:hAnsi="Times New Roman"/>
                <w:sz w:val="21"/>
                <w:szCs w:val="21"/>
              </w:rPr>
              <w:t>0.7981</w:t>
            </w:r>
          </w:p>
        </w:tc>
      </w:tr>
      <w:tr>
        <w:tc>
          <w:tcPr>
            <w:tcW w:w="860" w:type="pct"/>
            <w:shd w:val="clear" w:color="auto" w:fill="auto"/>
          </w:tcPr>
          <w:p>
            <w:pPr>
              <w:pStyle w:val="25"/>
              <w:rPr>
                <w:rFonts w:ascii="Times New Roman" w:hAnsi="Times New Roman"/>
                <w:sz w:val="21"/>
                <w:szCs w:val="21"/>
              </w:rPr>
            </w:pPr>
            <w:r>
              <w:rPr>
                <w:rFonts w:ascii="Times New Roman" w:hAnsi="Times New Roman"/>
                <w:sz w:val="21"/>
                <w:szCs w:val="21"/>
              </w:rPr>
              <w:t>60厚-Q5-</w:t>
            </w:r>
            <w:r>
              <w:rPr>
                <w:rFonts w:ascii="Times New Roman" w:hAnsi="Times New Roman"/>
                <w:sz w:val="21"/>
                <w:szCs w:val="21"/>
                <w:lang w:eastAsia="zh-CN"/>
              </w:rPr>
              <w:t>左</w:t>
            </w:r>
          </w:p>
        </w:tc>
        <w:tc>
          <w:tcPr>
            <w:tcW w:w="711" w:type="pct"/>
            <w:shd w:val="clear" w:color="auto" w:fill="auto"/>
          </w:tcPr>
          <w:p>
            <w:pPr>
              <w:pStyle w:val="25"/>
              <w:rPr>
                <w:rFonts w:ascii="Times New Roman" w:hAnsi="Times New Roman"/>
                <w:sz w:val="21"/>
                <w:szCs w:val="21"/>
              </w:rPr>
            </w:pPr>
            <w:r>
              <w:rPr>
                <w:rFonts w:hint="eastAsia" w:ascii="Times New Roman" w:hAnsi="Times New Roman"/>
                <w:sz w:val="21"/>
                <w:szCs w:val="21"/>
              </w:rPr>
              <w:t>2.207e-06</w:t>
            </w:r>
          </w:p>
        </w:tc>
        <w:tc>
          <w:tcPr>
            <w:tcW w:w="836" w:type="pct"/>
            <w:shd w:val="clear" w:color="auto" w:fill="auto"/>
          </w:tcPr>
          <w:p>
            <w:pPr>
              <w:pStyle w:val="25"/>
              <w:rPr>
                <w:rFonts w:ascii="Times New Roman" w:hAnsi="Times New Roman"/>
                <w:sz w:val="21"/>
                <w:szCs w:val="21"/>
              </w:rPr>
            </w:pPr>
            <w:r>
              <w:rPr>
                <w:rFonts w:hint="eastAsia" w:ascii="Times New Roman" w:hAnsi="Times New Roman"/>
                <w:sz w:val="21"/>
                <w:szCs w:val="21"/>
              </w:rPr>
              <w:t>-8.619e-05</w:t>
            </w:r>
          </w:p>
        </w:tc>
        <w:tc>
          <w:tcPr>
            <w:tcW w:w="837" w:type="pct"/>
            <w:shd w:val="clear" w:color="auto" w:fill="auto"/>
          </w:tcPr>
          <w:p>
            <w:pPr>
              <w:pStyle w:val="25"/>
              <w:rPr>
                <w:rFonts w:ascii="Times New Roman" w:hAnsi="Times New Roman"/>
                <w:sz w:val="21"/>
                <w:szCs w:val="21"/>
              </w:rPr>
            </w:pPr>
            <w:r>
              <w:rPr>
                <w:rFonts w:hint="eastAsia" w:ascii="Times New Roman" w:hAnsi="Times New Roman"/>
                <w:sz w:val="21"/>
                <w:szCs w:val="21"/>
              </w:rPr>
              <w:t>-9.851e-04</w:t>
            </w:r>
          </w:p>
        </w:tc>
        <w:tc>
          <w:tcPr>
            <w:tcW w:w="501" w:type="pct"/>
            <w:shd w:val="clear" w:color="auto" w:fill="auto"/>
          </w:tcPr>
          <w:p>
            <w:pPr>
              <w:pStyle w:val="25"/>
              <w:rPr>
                <w:rFonts w:ascii="Times New Roman" w:hAnsi="Times New Roman"/>
                <w:sz w:val="21"/>
                <w:szCs w:val="21"/>
              </w:rPr>
            </w:pPr>
            <w:r>
              <w:rPr>
                <w:rFonts w:hint="eastAsia" w:ascii="Times New Roman" w:hAnsi="Times New Roman"/>
                <w:sz w:val="21"/>
                <w:szCs w:val="21"/>
              </w:rPr>
              <w:t>4.074</w:t>
            </w:r>
          </w:p>
        </w:tc>
        <w:tc>
          <w:tcPr>
            <w:tcW w:w="669" w:type="pct"/>
            <w:shd w:val="clear" w:color="auto" w:fill="auto"/>
          </w:tcPr>
          <w:p>
            <w:pPr>
              <w:pStyle w:val="25"/>
              <w:rPr>
                <w:rFonts w:ascii="Times New Roman" w:hAnsi="Times New Roman"/>
                <w:sz w:val="21"/>
                <w:szCs w:val="21"/>
              </w:rPr>
            </w:pPr>
            <w:r>
              <w:rPr>
                <w:rFonts w:hint="eastAsia" w:ascii="Times New Roman" w:hAnsi="Times New Roman"/>
                <w:sz w:val="21"/>
                <w:szCs w:val="21"/>
              </w:rPr>
              <w:t>0.01957</w:t>
            </w:r>
          </w:p>
        </w:tc>
        <w:tc>
          <w:tcPr>
            <w:tcW w:w="586" w:type="pct"/>
            <w:shd w:val="clear" w:color="auto" w:fill="auto"/>
          </w:tcPr>
          <w:p>
            <w:pPr>
              <w:pStyle w:val="25"/>
              <w:rPr>
                <w:rFonts w:ascii="Times New Roman" w:hAnsi="Times New Roman"/>
                <w:sz w:val="21"/>
                <w:szCs w:val="21"/>
              </w:rPr>
            </w:pPr>
            <w:r>
              <w:rPr>
                <w:rFonts w:hint="eastAsia" w:ascii="Times New Roman" w:hAnsi="Times New Roman"/>
                <w:sz w:val="21"/>
                <w:szCs w:val="21"/>
              </w:rPr>
              <w:t>0.8461</w:t>
            </w:r>
          </w:p>
        </w:tc>
      </w:tr>
      <w:tr>
        <w:tblPrEx>
          <w:tblCellMar>
            <w:top w:w="0" w:type="dxa"/>
            <w:left w:w="108" w:type="dxa"/>
            <w:bottom w:w="0" w:type="dxa"/>
            <w:right w:w="108" w:type="dxa"/>
          </w:tblCellMar>
        </w:tblPrEx>
        <w:tc>
          <w:tcPr>
            <w:tcW w:w="860" w:type="pct"/>
            <w:shd w:val="clear" w:color="auto" w:fill="auto"/>
          </w:tcPr>
          <w:p>
            <w:pPr>
              <w:pStyle w:val="25"/>
              <w:rPr>
                <w:rFonts w:ascii="Times New Roman" w:hAnsi="Times New Roman"/>
                <w:sz w:val="21"/>
                <w:szCs w:val="21"/>
              </w:rPr>
            </w:pPr>
            <w:r>
              <w:rPr>
                <w:rFonts w:ascii="Times New Roman" w:hAnsi="Times New Roman"/>
                <w:sz w:val="21"/>
                <w:szCs w:val="21"/>
              </w:rPr>
              <w:t>60厚-Q5-</w:t>
            </w:r>
            <w:r>
              <w:rPr>
                <w:rFonts w:ascii="Times New Roman" w:hAnsi="Times New Roman"/>
                <w:sz w:val="21"/>
                <w:szCs w:val="21"/>
                <w:lang w:eastAsia="zh-CN"/>
              </w:rPr>
              <w:t>右</w:t>
            </w:r>
          </w:p>
        </w:tc>
        <w:tc>
          <w:tcPr>
            <w:tcW w:w="711" w:type="pct"/>
            <w:shd w:val="clear" w:color="auto" w:fill="auto"/>
          </w:tcPr>
          <w:p>
            <w:pPr>
              <w:pStyle w:val="25"/>
              <w:rPr>
                <w:rFonts w:ascii="Times New Roman" w:hAnsi="Times New Roman"/>
                <w:sz w:val="21"/>
                <w:szCs w:val="21"/>
              </w:rPr>
            </w:pPr>
            <w:r>
              <w:rPr>
                <w:rFonts w:hint="eastAsia" w:ascii="Times New Roman" w:hAnsi="Times New Roman"/>
                <w:sz w:val="21"/>
                <w:szCs w:val="21"/>
              </w:rPr>
              <w:t>-7.964e-07</w:t>
            </w:r>
          </w:p>
        </w:tc>
        <w:tc>
          <w:tcPr>
            <w:tcW w:w="836" w:type="pct"/>
            <w:shd w:val="clear" w:color="auto" w:fill="auto"/>
          </w:tcPr>
          <w:p>
            <w:pPr>
              <w:pStyle w:val="25"/>
              <w:rPr>
                <w:rFonts w:ascii="Times New Roman" w:hAnsi="Times New Roman"/>
                <w:sz w:val="21"/>
                <w:szCs w:val="21"/>
              </w:rPr>
            </w:pPr>
            <w:r>
              <w:rPr>
                <w:rFonts w:hint="eastAsia" w:ascii="Times New Roman" w:hAnsi="Times New Roman"/>
                <w:sz w:val="21"/>
                <w:szCs w:val="21"/>
              </w:rPr>
              <w:t>1.447e-06</w:t>
            </w:r>
          </w:p>
        </w:tc>
        <w:tc>
          <w:tcPr>
            <w:tcW w:w="837" w:type="pct"/>
            <w:shd w:val="clear" w:color="auto" w:fill="auto"/>
          </w:tcPr>
          <w:p>
            <w:pPr>
              <w:pStyle w:val="25"/>
              <w:rPr>
                <w:rFonts w:ascii="Times New Roman" w:hAnsi="Times New Roman"/>
                <w:sz w:val="21"/>
                <w:szCs w:val="21"/>
              </w:rPr>
            </w:pPr>
            <w:r>
              <w:rPr>
                <w:rFonts w:hint="eastAsia" w:ascii="Times New Roman" w:hAnsi="Times New Roman"/>
                <w:sz w:val="21"/>
                <w:szCs w:val="21"/>
              </w:rPr>
              <w:t>0.002505</w:t>
            </w:r>
          </w:p>
        </w:tc>
        <w:tc>
          <w:tcPr>
            <w:tcW w:w="501" w:type="pct"/>
            <w:shd w:val="clear" w:color="auto" w:fill="auto"/>
          </w:tcPr>
          <w:p>
            <w:pPr>
              <w:pStyle w:val="25"/>
              <w:rPr>
                <w:rFonts w:ascii="Times New Roman" w:hAnsi="Times New Roman"/>
                <w:sz w:val="21"/>
                <w:szCs w:val="21"/>
              </w:rPr>
            </w:pPr>
            <w:r>
              <w:rPr>
                <w:rFonts w:hint="eastAsia" w:ascii="Times New Roman" w:hAnsi="Times New Roman"/>
                <w:sz w:val="21"/>
                <w:szCs w:val="21"/>
              </w:rPr>
              <w:t>5.165</w:t>
            </w:r>
          </w:p>
        </w:tc>
        <w:tc>
          <w:tcPr>
            <w:tcW w:w="669" w:type="pct"/>
            <w:shd w:val="clear" w:color="auto" w:fill="auto"/>
          </w:tcPr>
          <w:p>
            <w:pPr>
              <w:pStyle w:val="25"/>
              <w:rPr>
                <w:rFonts w:ascii="Times New Roman" w:hAnsi="Times New Roman"/>
                <w:sz w:val="21"/>
                <w:szCs w:val="21"/>
              </w:rPr>
            </w:pPr>
            <w:r>
              <w:rPr>
                <w:rFonts w:hint="eastAsia" w:ascii="Times New Roman" w:hAnsi="Times New Roman"/>
                <w:sz w:val="21"/>
                <w:szCs w:val="21"/>
              </w:rPr>
              <w:t>0.009542</w:t>
            </w:r>
          </w:p>
        </w:tc>
        <w:tc>
          <w:tcPr>
            <w:tcW w:w="586" w:type="pct"/>
            <w:shd w:val="clear" w:color="auto" w:fill="auto"/>
          </w:tcPr>
          <w:p>
            <w:pPr>
              <w:pStyle w:val="25"/>
              <w:rPr>
                <w:rFonts w:ascii="Times New Roman" w:hAnsi="Times New Roman"/>
                <w:sz w:val="21"/>
                <w:szCs w:val="21"/>
              </w:rPr>
            </w:pPr>
            <w:r>
              <w:rPr>
                <w:rFonts w:hint="eastAsia" w:ascii="Times New Roman" w:hAnsi="Times New Roman"/>
                <w:sz w:val="21"/>
                <w:szCs w:val="21"/>
              </w:rPr>
              <w:t>0.7363</w:t>
            </w:r>
          </w:p>
        </w:tc>
      </w:tr>
      <w:tr>
        <w:tblPrEx>
          <w:tblCellMar>
            <w:top w:w="0" w:type="dxa"/>
            <w:left w:w="108" w:type="dxa"/>
            <w:bottom w:w="0" w:type="dxa"/>
            <w:right w:w="108" w:type="dxa"/>
          </w:tblCellMar>
        </w:tblPrEx>
        <w:tc>
          <w:tcPr>
            <w:tcW w:w="860" w:type="pct"/>
            <w:shd w:val="clear" w:color="auto" w:fill="auto"/>
          </w:tcPr>
          <w:p>
            <w:pPr>
              <w:pStyle w:val="25"/>
              <w:rPr>
                <w:rFonts w:ascii="Times New Roman" w:hAnsi="Times New Roman"/>
                <w:sz w:val="21"/>
                <w:szCs w:val="21"/>
              </w:rPr>
            </w:pPr>
            <w:r>
              <w:rPr>
                <w:rFonts w:ascii="Times New Roman" w:hAnsi="Times New Roman"/>
                <w:sz w:val="21"/>
                <w:szCs w:val="21"/>
              </w:rPr>
              <w:t>80厚-Q3-</w:t>
            </w:r>
            <w:r>
              <w:rPr>
                <w:rFonts w:ascii="Times New Roman" w:hAnsi="Times New Roman"/>
                <w:sz w:val="21"/>
                <w:szCs w:val="21"/>
                <w:lang w:eastAsia="zh-CN"/>
              </w:rPr>
              <w:t>左</w:t>
            </w:r>
          </w:p>
        </w:tc>
        <w:tc>
          <w:tcPr>
            <w:tcW w:w="711" w:type="pct"/>
            <w:shd w:val="clear" w:color="auto" w:fill="auto"/>
          </w:tcPr>
          <w:p>
            <w:pPr>
              <w:pStyle w:val="25"/>
              <w:rPr>
                <w:rFonts w:ascii="Times New Roman" w:hAnsi="Times New Roman"/>
                <w:sz w:val="21"/>
                <w:szCs w:val="21"/>
              </w:rPr>
            </w:pPr>
            <w:r>
              <w:rPr>
                <w:rFonts w:hint="eastAsia" w:ascii="Times New Roman" w:hAnsi="Times New Roman"/>
                <w:sz w:val="21"/>
                <w:szCs w:val="21"/>
              </w:rPr>
              <w:t>1.817e-06</w:t>
            </w:r>
          </w:p>
        </w:tc>
        <w:tc>
          <w:tcPr>
            <w:tcW w:w="836" w:type="pct"/>
            <w:shd w:val="clear" w:color="auto" w:fill="auto"/>
          </w:tcPr>
          <w:p>
            <w:pPr>
              <w:pStyle w:val="25"/>
              <w:rPr>
                <w:rFonts w:ascii="Times New Roman" w:hAnsi="Times New Roman"/>
                <w:sz w:val="21"/>
                <w:szCs w:val="21"/>
              </w:rPr>
            </w:pPr>
            <w:r>
              <w:rPr>
                <w:rFonts w:hint="eastAsia" w:ascii="Times New Roman" w:hAnsi="Times New Roman"/>
                <w:sz w:val="21"/>
                <w:szCs w:val="21"/>
              </w:rPr>
              <w:t>-1.312e-04</w:t>
            </w:r>
          </w:p>
        </w:tc>
        <w:tc>
          <w:tcPr>
            <w:tcW w:w="837" w:type="pct"/>
            <w:shd w:val="clear" w:color="auto" w:fill="auto"/>
          </w:tcPr>
          <w:p>
            <w:pPr>
              <w:pStyle w:val="25"/>
              <w:rPr>
                <w:rFonts w:ascii="Times New Roman" w:hAnsi="Times New Roman"/>
                <w:sz w:val="21"/>
                <w:szCs w:val="21"/>
              </w:rPr>
            </w:pPr>
            <w:r>
              <w:rPr>
                <w:rFonts w:hint="eastAsia" w:ascii="Times New Roman" w:hAnsi="Times New Roman"/>
                <w:sz w:val="21"/>
                <w:szCs w:val="21"/>
              </w:rPr>
              <w:t>-6.701e-04</w:t>
            </w:r>
          </w:p>
        </w:tc>
        <w:tc>
          <w:tcPr>
            <w:tcW w:w="501" w:type="pct"/>
            <w:shd w:val="clear" w:color="auto" w:fill="auto"/>
          </w:tcPr>
          <w:p>
            <w:pPr>
              <w:pStyle w:val="25"/>
              <w:rPr>
                <w:rFonts w:ascii="Times New Roman" w:hAnsi="Times New Roman"/>
                <w:sz w:val="21"/>
                <w:szCs w:val="21"/>
              </w:rPr>
            </w:pPr>
            <w:r>
              <w:rPr>
                <w:rFonts w:hint="eastAsia" w:ascii="Times New Roman" w:hAnsi="Times New Roman"/>
                <w:sz w:val="21"/>
                <w:szCs w:val="21"/>
              </w:rPr>
              <w:t>5.059</w:t>
            </w:r>
          </w:p>
        </w:tc>
        <w:tc>
          <w:tcPr>
            <w:tcW w:w="669" w:type="pct"/>
            <w:shd w:val="clear" w:color="auto" w:fill="auto"/>
          </w:tcPr>
          <w:p>
            <w:pPr>
              <w:pStyle w:val="25"/>
              <w:rPr>
                <w:rFonts w:ascii="Times New Roman" w:hAnsi="Times New Roman"/>
                <w:sz w:val="21"/>
                <w:szCs w:val="21"/>
              </w:rPr>
            </w:pPr>
            <w:r>
              <w:rPr>
                <w:rFonts w:hint="eastAsia" w:ascii="Times New Roman" w:hAnsi="Times New Roman"/>
                <w:sz w:val="21"/>
                <w:szCs w:val="21"/>
              </w:rPr>
              <w:t>0.0513</w:t>
            </w:r>
          </w:p>
        </w:tc>
        <w:tc>
          <w:tcPr>
            <w:tcW w:w="586" w:type="pct"/>
            <w:shd w:val="clear" w:color="auto" w:fill="auto"/>
          </w:tcPr>
          <w:p>
            <w:pPr>
              <w:pStyle w:val="25"/>
              <w:rPr>
                <w:rFonts w:ascii="Times New Roman" w:hAnsi="Times New Roman"/>
                <w:sz w:val="21"/>
                <w:szCs w:val="21"/>
              </w:rPr>
            </w:pPr>
            <w:r>
              <w:rPr>
                <w:rFonts w:hint="eastAsia" w:ascii="Times New Roman" w:hAnsi="Times New Roman"/>
                <w:sz w:val="21"/>
                <w:szCs w:val="21"/>
              </w:rPr>
              <w:t>0.7845</w:t>
            </w:r>
          </w:p>
        </w:tc>
      </w:tr>
      <w:tr>
        <w:tblPrEx>
          <w:tblCellMar>
            <w:top w:w="0" w:type="dxa"/>
            <w:left w:w="108" w:type="dxa"/>
            <w:bottom w:w="0" w:type="dxa"/>
            <w:right w:w="108" w:type="dxa"/>
          </w:tblCellMar>
        </w:tblPrEx>
        <w:tc>
          <w:tcPr>
            <w:tcW w:w="860" w:type="pct"/>
            <w:shd w:val="clear" w:color="auto" w:fill="auto"/>
          </w:tcPr>
          <w:p>
            <w:pPr>
              <w:pStyle w:val="25"/>
              <w:rPr>
                <w:rFonts w:ascii="Times New Roman" w:hAnsi="Times New Roman"/>
                <w:sz w:val="21"/>
                <w:szCs w:val="21"/>
              </w:rPr>
            </w:pPr>
            <w:r>
              <w:rPr>
                <w:rFonts w:ascii="Times New Roman" w:hAnsi="Times New Roman"/>
                <w:sz w:val="21"/>
                <w:szCs w:val="21"/>
              </w:rPr>
              <w:t>80厚-Q3-</w:t>
            </w:r>
            <w:r>
              <w:rPr>
                <w:rFonts w:ascii="Times New Roman" w:hAnsi="Times New Roman"/>
                <w:sz w:val="21"/>
                <w:szCs w:val="21"/>
                <w:lang w:eastAsia="zh-CN"/>
              </w:rPr>
              <w:t>右</w:t>
            </w:r>
          </w:p>
        </w:tc>
        <w:tc>
          <w:tcPr>
            <w:tcW w:w="711" w:type="pct"/>
            <w:shd w:val="clear" w:color="auto" w:fill="auto"/>
          </w:tcPr>
          <w:p>
            <w:pPr>
              <w:pStyle w:val="25"/>
              <w:rPr>
                <w:rFonts w:ascii="Times New Roman" w:hAnsi="Times New Roman"/>
                <w:sz w:val="21"/>
                <w:szCs w:val="21"/>
              </w:rPr>
            </w:pPr>
            <w:r>
              <w:rPr>
                <w:rFonts w:hint="eastAsia" w:ascii="Times New Roman" w:hAnsi="Times New Roman"/>
                <w:sz w:val="21"/>
                <w:szCs w:val="21"/>
              </w:rPr>
              <w:t>-3.185e-06</w:t>
            </w:r>
          </w:p>
        </w:tc>
        <w:tc>
          <w:tcPr>
            <w:tcW w:w="836" w:type="pct"/>
            <w:shd w:val="clear" w:color="auto" w:fill="auto"/>
          </w:tcPr>
          <w:p>
            <w:pPr>
              <w:pStyle w:val="25"/>
              <w:rPr>
                <w:rFonts w:ascii="Times New Roman" w:hAnsi="Times New Roman"/>
                <w:sz w:val="21"/>
                <w:szCs w:val="21"/>
              </w:rPr>
            </w:pPr>
            <w:r>
              <w:rPr>
                <w:rFonts w:hint="eastAsia" w:ascii="Times New Roman" w:hAnsi="Times New Roman"/>
                <w:sz w:val="21"/>
                <w:szCs w:val="21"/>
              </w:rPr>
              <w:t>2.924e-04</w:t>
            </w:r>
          </w:p>
        </w:tc>
        <w:tc>
          <w:tcPr>
            <w:tcW w:w="837" w:type="pct"/>
            <w:shd w:val="clear" w:color="auto" w:fill="auto"/>
          </w:tcPr>
          <w:p>
            <w:pPr>
              <w:pStyle w:val="25"/>
              <w:rPr>
                <w:rFonts w:ascii="Times New Roman" w:hAnsi="Times New Roman"/>
                <w:sz w:val="21"/>
                <w:szCs w:val="21"/>
              </w:rPr>
            </w:pPr>
            <w:r>
              <w:rPr>
                <w:rFonts w:hint="eastAsia" w:ascii="Times New Roman" w:hAnsi="Times New Roman"/>
                <w:sz w:val="21"/>
                <w:szCs w:val="21"/>
              </w:rPr>
              <w:t>-0.0045</w:t>
            </w:r>
          </w:p>
        </w:tc>
        <w:tc>
          <w:tcPr>
            <w:tcW w:w="501" w:type="pct"/>
            <w:shd w:val="clear" w:color="auto" w:fill="auto"/>
          </w:tcPr>
          <w:p>
            <w:pPr>
              <w:pStyle w:val="25"/>
              <w:rPr>
                <w:rFonts w:ascii="Times New Roman" w:hAnsi="Times New Roman"/>
                <w:sz w:val="21"/>
                <w:szCs w:val="21"/>
              </w:rPr>
            </w:pPr>
            <w:r>
              <w:rPr>
                <w:rFonts w:hint="eastAsia" w:ascii="Times New Roman" w:hAnsi="Times New Roman"/>
                <w:sz w:val="21"/>
                <w:szCs w:val="21"/>
              </w:rPr>
              <w:t>6.212</w:t>
            </w:r>
          </w:p>
        </w:tc>
        <w:tc>
          <w:tcPr>
            <w:tcW w:w="669" w:type="pct"/>
            <w:shd w:val="clear" w:color="auto" w:fill="auto"/>
          </w:tcPr>
          <w:p>
            <w:pPr>
              <w:pStyle w:val="25"/>
              <w:rPr>
                <w:rFonts w:ascii="Times New Roman" w:hAnsi="Times New Roman"/>
                <w:sz w:val="21"/>
                <w:szCs w:val="21"/>
              </w:rPr>
            </w:pPr>
            <w:r>
              <w:rPr>
                <w:rFonts w:hint="eastAsia" w:ascii="Times New Roman" w:hAnsi="Times New Roman"/>
                <w:sz w:val="21"/>
                <w:szCs w:val="21"/>
              </w:rPr>
              <w:t>0.03717</w:t>
            </w:r>
          </w:p>
        </w:tc>
        <w:tc>
          <w:tcPr>
            <w:tcW w:w="586" w:type="pct"/>
            <w:shd w:val="clear" w:color="auto" w:fill="auto"/>
          </w:tcPr>
          <w:p>
            <w:pPr>
              <w:pStyle w:val="25"/>
              <w:rPr>
                <w:rFonts w:ascii="Times New Roman" w:hAnsi="Times New Roman"/>
                <w:sz w:val="21"/>
                <w:szCs w:val="21"/>
              </w:rPr>
            </w:pPr>
            <w:r>
              <w:rPr>
                <w:rFonts w:hint="eastAsia" w:ascii="Times New Roman" w:hAnsi="Times New Roman"/>
                <w:sz w:val="21"/>
                <w:szCs w:val="21"/>
              </w:rPr>
              <w:t>0.897</w:t>
            </w:r>
          </w:p>
        </w:tc>
      </w:tr>
      <w:tr>
        <w:tblPrEx>
          <w:tblCellMar>
            <w:top w:w="0" w:type="dxa"/>
            <w:left w:w="108" w:type="dxa"/>
            <w:bottom w:w="0" w:type="dxa"/>
            <w:right w:w="108" w:type="dxa"/>
          </w:tblCellMar>
        </w:tblPrEx>
        <w:tc>
          <w:tcPr>
            <w:tcW w:w="860" w:type="pct"/>
            <w:shd w:val="clear" w:color="auto" w:fill="auto"/>
          </w:tcPr>
          <w:p>
            <w:pPr>
              <w:pStyle w:val="25"/>
              <w:rPr>
                <w:rFonts w:ascii="Times New Roman" w:hAnsi="Times New Roman"/>
                <w:sz w:val="21"/>
                <w:szCs w:val="21"/>
              </w:rPr>
            </w:pPr>
            <w:r>
              <w:rPr>
                <w:rFonts w:ascii="Times New Roman" w:hAnsi="Times New Roman"/>
                <w:sz w:val="21"/>
                <w:szCs w:val="21"/>
              </w:rPr>
              <w:t>80厚-Q4-</w:t>
            </w:r>
            <w:r>
              <w:rPr>
                <w:rFonts w:ascii="Times New Roman" w:hAnsi="Times New Roman"/>
                <w:sz w:val="21"/>
                <w:szCs w:val="21"/>
                <w:lang w:eastAsia="zh-CN"/>
              </w:rPr>
              <w:t>左</w:t>
            </w:r>
          </w:p>
        </w:tc>
        <w:tc>
          <w:tcPr>
            <w:tcW w:w="711" w:type="pct"/>
            <w:shd w:val="clear" w:color="auto" w:fill="auto"/>
          </w:tcPr>
          <w:p>
            <w:pPr>
              <w:pStyle w:val="25"/>
              <w:rPr>
                <w:rFonts w:ascii="Times New Roman" w:hAnsi="Times New Roman"/>
                <w:sz w:val="21"/>
                <w:szCs w:val="21"/>
              </w:rPr>
            </w:pPr>
            <w:r>
              <w:rPr>
                <w:rFonts w:hint="eastAsia" w:ascii="Times New Roman" w:hAnsi="Times New Roman"/>
                <w:sz w:val="21"/>
                <w:szCs w:val="21"/>
              </w:rPr>
              <w:t>4.526e-06</w:t>
            </w:r>
          </w:p>
        </w:tc>
        <w:tc>
          <w:tcPr>
            <w:tcW w:w="836" w:type="pct"/>
            <w:shd w:val="clear" w:color="auto" w:fill="auto"/>
          </w:tcPr>
          <w:p>
            <w:pPr>
              <w:pStyle w:val="25"/>
              <w:rPr>
                <w:rFonts w:ascii="Times New Roman" w:hAnsi="Times New Roman"/>
                <w:sz w:val="21"/>
                <w:szCs w:val="21"/>
              </w:rPr>
            </w:pPr>
            <w:r>
              <w:rPr>
                <w:rFonts w:hint="eastAsia" w:ascii="Times New Roman" w:hAnsi="Times New Roman"/>
                <w:sz w:val="21"/>
                <w:szCs w:val="21"/>
              </w:rPr>
              <w:t>-4.698e-04</w:t>
            </w:r>
          </w:p>
        </w:tc>
        <w:tc>
          <w:tcPr>
            <w:tcW w:w="837" w:type="pct"/>
            <w:shd w:val="clear" w:color="auto" w:fill="auto"/>
          </w:tcPr>
          <w:p>
            <w:pPr>
              <w:pStyle w:val="25"/>
              <w:rPr>
                <w:rFonts w:ascii="Times New Roman" w:hAnsi="Times New Roman"/>
                <w:sz w:val="21"/>
                <w:szCs w:val="21"/>
              </w:rPr>
            </w:pPr>
            <w:r>
              <w:rPr>
                <w:rFonts w:hint="eastAsia" w:ascii="Times New Roman" w:hAnsi="Times New Roman"/>
                <w:sz w:val="21"/>
                <w:szCs w:val="21"/>
              </w:rPr>
              <w:t>0.009919</w:t>
            </w:r>
          </w:p>
        </w:tc>
        <w:tc>
          <w:tcPr>
            <w:tcW w:w="501" w:type="pct"/>
            <w:shd w:val="clear" w:color="auto" w:fill="auto"/>
          </w:tcPr>
          <w:p>
            <w:pPr>
              <w:pStyle w:val="25"/>
              <w:rPr>
                <w:rFonts w:ascii="Times New Roman" w:hAnsi="Times New Roman"/>
                <w:sz w:val="21"/>
                <w:szCs w:val="21"/>
              </w:rPr>
            </w:pPr>
            <w:r>
              <w:rPr>
                <w:rFonts w:hint="eastAsia" w:ascii="Times New Roman" w:hAnsi="Times New Roman"/>
                <w:sz w:val="21"/>
                <w:szCs w:val="21"/>
              </w:rPr>
              <w:t>4.724</w:t>
            </w:r>
          </w:p>
        </w:tc>
        <w:tc>
          <w:tcPr>
            <w:tcW w:w="669" w:type="pct"/>
            <w:shd w:val="clear" w:color="auto" w:fill="auto"/>
          </w:tcPr>
          <w:p>
            <w:pPr>
              <w:pStyle w:val="25"/>
              <w:rPr>
                <w:rFonts w:ascii="Times New Roman" w:hAnsi="Times New Roman"/>
                <w:sz w:val="21"/>
                <w:szCs w:val="21"/>
              </w:rPr>
            </w:pPr>
            <w:r>
              <w:rPr>
                <w:rFonts w:hint="eastAsia" w:ascii="Times New Roman" w:hAnsi="Times New Roman"/>
                <w:sz w:val="21"/>
                <w:szCs w:val="21"/>
              </w:rPr>
              <w:t>0.134</w:t>
            </w:r>
          </w:p>
        </w:tc>
        <w:tc>
          <w:tcPr>
            <w:tcW w:w="586" w:type="pct"/>
            <w:shd w:val="clear" w:color="auto" w:fill="auto"/>
          </w:tcPr>
          <w:p>
            <w:pPr>
              <w:pStyle w:val="25"/>
              <w:rPr>
                <w:rFonts w:ascii="Times New Roman" w:hAnsi="Times New Roman"/>
                <w:sz w:val="21"/>
                <w:szCs w:val="21"/>
              </w:rPr>
            </w:pPr>
            <w:r>
              <w:rPr>
                <w:rFonts w:hint="eastAsia" w:ascii="Times New Roman" w:hAnsi="Times New Roman"/>
                <w:sz w:val="21"/>
                <w:szCs w:val="21"/>
              </w:rPr>
              <w:t>0.811</w:t>
            </w:r>
          </w:p>
        </w:tc>
      </w:tr>
      <w:tr>
        <w:tblPrEx>
          <w:tblCellMar>
            <w:top w:w="0" w:type="dxa"/>
            <w:left w:w="108" w:type="dxa"/>
            <w:bottom w:w="0" w:type="dxa"/>
            <w:right w:w="108" w:type="dxa"/>
          </w:tblCellMar>
        </w:tblPrEx>
        <w:tc>
          <w:tcPr>
            <w:tcW w:w="860" w:type="pct"/>
            <w:shd w:val="clear" w:color="auto" w:fill="auto"/>
          </w:tcPr>
          <w:p>
            <w:pPr>
              <w:pStyle w:val="25"/>
              <w:rPr>
                <w:rFonts w:ascii="Times New Roman" w:hAnsi="Times New Roman"/>
                <w:sz w:val="21"/>
                <w:szCs w:val="21"/>
              </w:rPr>
            </w:pPr>
            <w:r>
              <w:rPr>
                <w:rFonts w:ascii="Times New Roman" w:hAnsi="Times New Roman"/>
                <w:sz w:val="21"/>
                <w:szCs w:val="21"/>
              </w:rPr>
              <w:t>80厚-Q4-</w:t>
            </w:r>
            <w:r>
              <w:rPr>
                <w:rFonts w:ascii="Times New Roman" w:hAnsi="Times New Roman"/>
                <w:sz w:val="21"/>
                <w:szCs w:val="21"/>
                <w:lang w:eastAsia="zh-CN"/>
              </w:rPr>
              <w:t>右</w:t>
            </w:r>
          </w:p>
        </w:tc>
        <w:tc>
          <w:tcPr>
            <w:tcW w:w="711" w:type="pct"/>
            <w:shd w:val="clear" w:color="auto" w:fill="auto"/>
          </w:tcPr>
          <w:p>
            <w:pPr>
              <w:pStyle w:val="25"/>
              <w:rPr>
                <w:rFonts w:ascii="Times New Roman" w:hAnsi="Times New Roman"/>
                <w:sz w:val="21"/>
                <w:szCs w:val="21"/>
              </w:rPr>
            </w:pPr>
            <w:r>
              <w:rPr>
                <w:rFonts w:hint="eastAsia" w:ascii="Times New Roman" w:hAnsi="Times New Roman"/>
                <w:sz w:val="21"/>
                <w:szCs w:val="21"/>
              </w:rPr>
              <w:t>-1.452e-06</w:t>
            </w:r>
          </w:p>
        </w:tc>
        <w:tc>
          <w:tcPr>
            <w:tcW w:w="836" w:type="pct"/>
            <w:shd w:val="clear" w:color="auto" w:fill="auto"/>
          </w:tcPr>
          <w:p>
            <w:pPr>
              <w:pStyle w:val="25"/>
              <w:rPr>
                <w:rFonts w:ascii="Times New Roman" w:hAnsi="Times New Roman"/>
                <w:sz w:val="21"/>
                <w:szCs w:val="21"/>
              </w:rPr>
            </w:pPr>
            <w:r>
              <w:rPr>
                <w:rFonts w:hint="eastAsia" w:ascii="Times New Roman" w:hAnsi="Times New Roman"/>
                <w:sz w:val="21"/>
                <w:szCs w:val="21"/>
              </w:rPr>
              <w:t>2.84e-05</w:t>
            </w:r>
          </w:p>
        </w:tc>
        <w:tc>
          <w:tcPr>
            <w:tcW w:w="837" w:type="pct"/>
            <w:shd w:val="clear" w:color="auto" w:fill="auto"/>
          </w:tcPr>
          <w:p>
            <w:pPr>
              <w:pStyle w:val="25"/>
              <w:rPr>
                <w:rFonts w:ascii="Times New Roman" w:hAnsi="Times New Roman"/>
                <w:sz w:val="21"/>
                <w:szCs w:val="21"/>
              </w:rPr>
            </w:pPr>
            <w:r>
              <w:rPr>
                <w:rFonts w:hint="eastAsia" w:ascii="Times New Roman" w:hAnsi="Times New Roman"/>
                <w:sz w:val="21"/>
                <w:szCs w:val="21"/>
              </w:rPr>
              <w:t>0.00234</w:t>
            </w:r>
          </w:p>
        </w:tc>
        <w:tc>
          <w:tcPr>
            <w:tcW w:w="501" w:type="pct"/>
            <w:shd w:val="clear" w:color="auto" w:fill="auto"/>
          </w:tcPr>
          <w:p>
            <w:pPr>
              <w:pStyle w:val="25"/>
              <w:rPr>
                <w:rFonts w:ascii="Times New Roman" w:hAnsi="Times New Roman"/>
                <w:sz w:val="21"/>
                <w:szCs w:val="21"/>
              </w:rPr>
            </w:pPr>
            <w:r>
              <w:rPr>
                <w:rFonts w:hint="eastAsia" w:ascii="Times New Roman" w:hAnsi="Times New Roman"/>
                <w:sz w:val="21"/>
                <w:szCs w:val="21"/>
              </w:rPr>
              <w:t>6.162</w:t>
            </w:r>
          </w:p>
        </w:tc>
        <w:tc>
          <w:tcPr>
            <w:tcW w:w="669" w:type="pct"/>
            <w:shd w:val="clear" w:color="auto" w:fill="auto"/>
          </w:tcPr>
          <w:p>
            <w:pPr>
              <w:pStyle w:val="25"/>
              <w:rPr>
                <w:rFonts w:ascii="Times New Roman" w:hAnsi="Times New Roman"/>
                <w:sz w:val="21"/>
                <w:szCs w:val="21"/>
              </w:rPr>
            </w:pPr>
            <w:r>
              <w:rPr>
                <w:rFonts w:hint="eastAsia" w:ascii="Times New Roman" w:hAnsi="Times New Roman"/>
                <w:sz w:val="21"/>
                <w:szCs w:val="21"/>
              </w:rPr>
              <w:t>0.07228</w:t>
            </w:r>
          </w:p>
        </w:tc>
        <w:tc>
          <w:tcPr>
            <w:tcW w:w="586" w:type="pct"/>
            <w:shd w:val="clear" w:color="auto" w:fill="auto"/>
          </w:tcPr>
          <w:p>
            <w:pPr>
              <w:pStyle w:val="25"/>
              <w:rPr>
                <w:rFonts w:ascii="Times New Roman" w:hAnsi="Times New Roman"/>
                <w:sz w:val="21"/>
                <w:szCs w:val="21"/>
              </w:rPr>
            </w:pPr>
            <w:r>
              <w:rPr>
                <w:rFonts w:hint="eastAsia" w:ascii="Times New Roman" w:hAnsi="Times New Roman"/>
                <w:sz w:val="21"/>
                <w:szCs w:val="21"/>
              </w:rPr>
              <w:t>0.9463</w:t>
            </w:r>
          </w:p>
        </w:tc>
      </w:tr>
      <w:tr>
        <w:tblPrEx>
          <w:tblCellMar>
            <w:top w:w="0" w:type="dxa"/>
            <w:left w:w="108" w:type="dxa"/>
            <w:bottom w:w="0" w:type="dxa"/>
            <w:right w:w="108" w:type="dxa"/>
          </w:tblCellMar>
        </w:tblPrEx>
        <w:tc>
          <w:tcPr>
            <w:tcW w:w="860" w:type="pct"/>
            <w:shd w:val="clear" w:color="auto" w:fill="auto"/>
          </w:tcPr>
          <w:p>
            <w:pPr>
              <w:pStyle w:val="25"/>
              <w:rPr>
                <w:rFonts w:ascii="Times New Roman" w:hAnsi="Times New Roman"/>
                <w:sz w:val="21"/>
                <w:szCs w:val="21"/>
              </w:rPr>
            </w:pPr>
            <w:r>
              <w:rPr>
                <w:rFonts w:ascii="Times New Roman" w:hAnsi="Times New Roman"/>
                <w:sz w:val="21"/>
                <w:szCs w:val="21"/>
              </w:rPr>
              <w:t>80厚-Q5-</w:t>
            </w:r>
            <w:r>
              <w:rPr>
                <w:rFonts w:ascii="Times New Roman" w:hAnsi="Times New Roman"/>
                <w:sz w:val="21"/>
                <w:szCs w:val="21"/>
                <w:lang w:eastAsia="zh-CN"/>
              </w:rPr>
              <w:t>左</w:t>
            </w:r>
          </w:p>
        </w:tc>
        <w:tc>
          <w:tcPr>
            <w:tcW w:w="711" w:type="pct"/>
            <w:shd w:val="clear" w:color="auto" w:fill="auto"/>
          </w:tcPr>
          <w:p>
            <w:pPr>
              <w:pStyle w:val="25"/>
              <w:rPr>
                <w:rFonts w:ascii="Times New Roman" w:hAnsi="Times New Roman"/>
                <w:sz w:val="21"/>
                <w:szCs w:val="21"/>
                <w:lang w:eastAsia="zh-CN"/>
              </w:rPr>
            </w:pPr>
            <w:r>
              <w:rPr>
                <w:rFonts w:hint="eastAsia" w:ascii="Times New Roman" w:hAnsi="Times New Roman"/>
                <w:sz w:val="21"/>
                <w:szCs w:val="21"/>
                <w:lang w:eastAsia="zh-CN"/>
              </w:rPr>
              <w:t>2.624e-</w:t>
            </w:r>
            <w:r>
              <w:rPr>
                <w:rFonts w:ascii="Times New Roman" w:hAnsi="Times New Roman"/>
                <w:sz w:val="21"/>
                <w:szCs w:val="21"/>
                <w:lang w:eastAsia="zh-CN"/>
              </w:rPr>
              <w:t>06</w:t>
            </w:r>
          </w:p>
        </w:tc>
        <w:tc>
          <w:tcPr>
            <w:tcW w:w="836" w:type="pct"/>
            <w:shd w:val="clear" w:color="auto" w:fill="auto"/>
          </w:tcPr>
          <w:p>
            <w:pPr>
              <w:pStyle w:val="25"/>
              <w:rPr>
                <w:rFonts w:ascii="Times New Roman" w:hAnsi="Times New Roman"/>
                <w:sz w:val="21"/>
                <w:szCs w:val="21"/>
                <w:lang w:eastAsia="zh-CN"/>
              </w:rPr>
            </w:pPr>
            <w:r>
              <w:rPr>
                <w:rFonts w:hint="eastAsia" w:ascii="Times New Roman" w:hAnsi="Times New Roman"/>
                <w:sz w:val="21"/>
                <w:szCs w:val="21"/>
                <w:lang w:eastAsia="zh-CN"/>
              </w:rPr>
              <w:t>-</w:t>
            </w:r>
            <w:r>
              <w:rPr>
                <w:rFonts w:ascii="Times New Roman" w:hAnsi="Times New Roman"/>
                <w:sz w:val="21"/>
                <w:szCs w:val="21"/>
                <w:lang w:eastAsia="zh-CN"/>
              </w:rPr>
              <w:t>2.221e-04</w:t>
            </w:r>
          </w:p>
        </w:tc>
        <w:tc>
          <w:tcPr>
            <w:tcW w:w="837" w:type="pct"/>
            <w:shd w:val="clear" w:color="auto" w:fill="auto"/>
          </w:tcPr>
          <w:p>
            <w:pPr>
              <w:pStyle w:val="25"/>
              <w:rPr>
                <w:rFonts w:ascii="Times New Roman" w:hAnsi="Times New Roman"/>
                <w:sz w:val="21"/>
                <w:szCs w:val="21"/>
                <w:lang w:eastAsia="zh-CN"/>
              </w:rPr>
            </w:pPr>
            <w:r>
              <w:rPr>
                <w:rFonts w:hint="eastAsia" w:ascii="Times New Roman" w:hAnsi="Times New Roman"/>
                <w:sz w:val="21"/>
                <w:szCs w:val="21"/>
                <w:lang w:eastAsia="zh-CN"/>
              </w:rPr>
              <w:t>0.0</w:t>
            </w:r>
            <w:r>
              <w:rPr>
                <w:rFonts w:ascii="Times New Roman" w:hAnsi="Times New Roman"/>
                <w:sz w:val="21"/>
                <w:szCs w:val="21"/>
                <w:lang w:eastAsia="zh-CN"/>
              </w:rPr>
              <w:t>0411</w:t>
            </w:r>
          </w:p>
        </w:tc>
        <w:tc>
          <w:tcPr>
            <w:tcW w:w="501" w:type="pct"/>
            <w:shd w:val="clear" w:color="auto" w:fill="auto"/>
          </w:tcPr>
          <w:p>
            <w:pPr>
              <w:pStyle w:val="25"/>
              <w:rPr>
                <w:rFonts w:ascii="Times New Roman" w:hAnsi="Times New Roman"/>
                <w:sz w:val="21"/>
                <w:szCs w:val="21"/>
                <w:lang w:eastAsia="zh-CN"/>
              </w:rPr>
            </w:pPr>
            <w:r>
              <w:rPr>
                <w:rFonts w:hint="eastAsia" w:ascii="Times New Roman" w:hAnsi="Times New Roman"/>
                <w:sz w:val="21"/>
                <w:szCs w:val="21"/>
                <w:lang w:eastAsia="zh-CN"/>
              </w:rPr>
              <w:t>4</w:t>
            </w:r>
            <w:r>
              <w:rPr>
                <w:rFonts w:ascii="Times New Roman" w:hAnsi="Times New Roman"/>
                <w:sz w:val="21"/>
                <w:szCs w:val="21"/>
                <w:lang w:eastAsia="zh-CN"/>
              </w:rPr>
              <w:t>.808</w:t>
            </w:r>
          </w:p>
        </w:tc>
        <w:tc>
          <w:tcPr>
            <w:tcW w:w="669" w:type="pct"/>
            <w:shd w:val="clear" w:color="auto" w:fill="auto"/>
          </w:tcPr>
          <w:p>
            <w:pPr>
              <w:pStyle w:val="25"/>
              <w:rPr>
                <w:rFonts w:ascii="Times New Roman" w:hAnsi="Times New Roman"/>
                <w:sz w:val="21"/>
                <w:szCs w:val="21"/>
                <w:lang w:eastAsia="zh-CN"/>
              </w:rPr>
            </w:pPr>
            <w:r>
              <w:rPr>
                <w:rFonts w:hint="eastAsia" w:ascii="Times New Roman" w:hAnsi="Times New Roman"/>
                <w:sz w:val="21"/>
                <w:szCs w:val="21"/>
                <w:lang w:eastAsia="zh-CN"/>
              </w:rPr>
              <w:t>0</w:t>
            </w:r>
            <w:r>
              <w:rPr>
                <w:rFonts w:ascii="Times New Roman" w:hAnsi="Times New Roman"/>
                <w:sz w:val="21"/>
                <w:szCs w:val="21"/>
                <w:lang w:eastAsia="zh-CN"/>
              </w:rPr>
              <w:t>.03979</w:t>
            </w:r>
          </w:p>
        </w:tc>
        <w:tc>
          <w:tcPr>
            <w:tcW w:w="586" w:type="pct"/>
            <w:shd w:val="clear" w:color="auto" w:fill="auto"/>
          </w:tcPr>
          <w:p>
            <w:pPr>
              <w:pStyle w:val="25"/>
              <w:rPr>
                <w:rFonts w:ascii="Times New Roman" w:hAnsi="Times New Roman"/>
                <w:sz w:val="21"/>
                <w:szCs w:val="21"/>
                <w:lang w:eastAsia="zh-CN"/>
              </w:rPr>
            </w:pPr>
            <w:r>
              <w:rPr>
                <w:rFonts w:hint="eastAsia" w:ascii="Times New Roman" w:hAnsi="Times New Roman"/>
                <w:sz w:val="21"/>
                <w:szCs w:val="21"/>
                <w:lang w:eastAsia="zh-CN"/>
              </w:rPr>
              <w:t>0</w:t>
            </w:r>
            <w:r>
              <w:rPr>
                <w:rFonts w:ascii="Times New Roman" w:hAnsi="Times New Roman"/>
                <w:sz w:val="21"/>
                <w:szCs w:val="21"/>
                <w:lang w:eastAsia="zh-CN"/>
              </w:rPr>
              <w:t>.8852</w:t>
            </w:r>
          </w:p>
        </w:tc>
      </w:tr>
      <w:tr>
        <w:tblPrEx>
          <w:tblCellMar>
            <w:top w:w="0" w:type="dxa"/>
            <w:left w:w="108" w:type="dxa"/>
            <w:bottom w:w="0" w:type="dxa"/>
            <w:right w:w="108" w:type="dxa"/>
          </w:tblCellMar>
        </w:tblPrEx>
        <w:tc>
          <w:tcPr>
            <w:tcW w:w="860" w:type="pct"/>
            <w:shd w:val="clear" w:color="auto" w:fill="auto"/>
          </w:tcPr>
          <w:p>
            <w:pPr>
              <w:pStyle w:val="25"/>
              <w:rPr>
                <w:rFonts w:ascii="Times New Roman" w:hAnsi="Times New Roman"/>
                <w:sz w:val="21"/>
                <w:szCs w:val="21"/>
              </w:rPr>
            </w:pPr>
            <w:r>
              <w:rPr>
                <w:rFonts w:ascii="Times New Roman" w:hAnsi="Times New Roman"/>
                <w:sz w:val="21"/>
                <w:szCs w:val="21"/>
              </w:rPr>
              <w:t>80厚-Q5-</w:t>
            </w:r>
            <w:r>
              <w:rPr>
                <w:rFonts w:ascii="Times New Roman" w:hAnsi="Times New Roman"/>
                <w:sz w:val="21"/>
                <w:szCs w:val="21"/>
                <w:lang w:eastAsia="zh-CN"/>
              </w:rPr>
              <w:t>右</w:t>
            </w:r>
          </w:p>
        </w:tc>
        <w:tc>
          <w:tcPr>
            <w:tcW w:w="711" w:type="pct"/>
            <w:shd w:val="clear" w:color="auto" w:fill="auto"/>
          </w:tcPr>
          <w:p>
            <w:pPr>
              <w:pStyle w:val="25"/>
              <w:rPr>
                <w:rFonts w:ascii="Times New Roman" w:hAnsi="Times New Roman"/>
                <w:sz w:val="21"/>
                <w:szCs w:val="21"/>
                <w:lang w:eastAsia="zh-CN"/>
              </w:rPr>
            </w:pPr>
            <w:r>
              <w:rPr>
                <w:rFonts w:hint="eastAsia" w:ascii="Times New Roman" w:hAnsi="Times New Roman"/>
                <w:sz w:val="21"/>
                <w:szCs w:val="21"/>
                <w:lang w:eastAsia="zh-CN"/>
              </w:rPr>
              <w:t>-</w:t>
            </w:r>
            <w:r>
              <w:rPr>
                <w:rFonts w:ascii="Times New Roman" w:hAnsi="Times New Roman"/>
                <w:sz w:val="21"/>
                <w:szCs w:val="21"/>
                <w:lang w:eastAsia="zh-CN"/>
              </w:rPr>
              <w:t>1.207e-06</w:t>
            </w:r>
          </w:p>
        </w:tc>
        <w:tc>
          <w:tcPr>
            <w:tcW w:w="836" w:type="pct"/>
            <w:shd w:val="clear" w:color="auto" w:fill="auto"/>
          </w:tcPr>
          <w:p>
            <w:pPr>
              <w:pStyle w:val="25"/>
              <w:rPr>
                <w:rFonts w:ascii="Times New Roman" w:hAnsi="Times New Roman"/>
                <w:sz w:val="21"/>
                <w:szCs w:val="21"/>
                <w:lang w:eastAsia="zh-CN"/>
              </w:rPr>
            </w:pPr>
            <w:r>
              <w:rPr>
                <w:rFonts w:hint="eastAsia" w:ascii="Times New Roman" w:hAnsi="Times New Roman"/>
                <w:sz w:val="21"/>
                <w:szCs w:val="21"/>
                <w:lang w:eastAsia="zh-CN"/>
              </w:rPr>
              <w:t>2</w:t>
            </w:r>
            <w:r>
              <w:rPr>
                <w:rFonts w:ascii="Times New Roman" w:hAnsi="Times New Roman"/>
                <w:sz w:val="21"/>
                <w:szCs w:val="21"/>
                <w:lang w:eastAsia="zh-CN"/>
              </w:rPr>
              <w:t>.079e-05</w:t>
            </w:r>
          </w:p>
        </w:tc>
        <w:tc>
          <w:tcPr>
            <w:tcW w:w="837" w:type="pct"/>
            <w:shd w:val="clear" w:color="auto" w:fill="auto"/>
          </w:tcPr>
          <w:p>
            <w:pPr>
              <w:pStyle w:val="25"/>
              <w:rPr>
                <w:rFonts w:ascii="Times New Roman" w:hAnsi="Times New Roman"/>
                <w:sz w:val="21"/>
                <w:szCs w:val="21"/>
                <w:lang w:eastAsia="zh-CN"/>
              </w:rPr>
            </w:pPr>
            <w:r>
              <w:rPr>
                <w:rFonts w:hint="eastAsia" w:ascii="Times New Roman" w:hAnsi="Times New Roman"/>
                <w:sz w:val="21"/>
                <w:szCs w:val="21"/>
                <w:lang w:eastAsia="zh-CN"/>
              </w:rPr>
              <w:t>0</w:t>
            </w:r>
            <w:r>
              <w:rPr>
                <w:rFonts w:ascii="Times New Roman" w:hAnsi="Times New Roman"/>
                <w:sz w:val="21"/>
                <w:szCs w:val="21"/>
                <w:lang w:eastAsia="zh-CN"/>
              </w:rPr>
              <w:t>.002434</w:t>
            </w:r>
          </w:p>
        </w:tc>
        <w:tc>
          <w:tcPr>
            <w:tcW w:w="501" w:type="pct"/>
            <w:shd w:val="clear" w:color="auto" w:fill="auto"/>
          </w:tcPr>
          <w:p>
            <w:pPr>
              <w:pStyle w:val="25"/>
              <w:rPr>
                <w:rFonts w:ascii="Times New Roman" w:hAnsi="Times New Roman"/>
                <w:sz w:val="21"/>
                <w:szCs w:val="21"/>
                <w:lang w:eastAsia="zh-CN"/>
              </w:rPr>
            </w:pPr>
            <w:r>
              <w:rPr>
                <w:rFonts w:hint="eastAsia" w:ascii="Times New Roman" w:hAnsi="Times New Roman"/>
                <w:sz w:val="21"/>
                <w:szCs w:val="21"/>
                <w:lang w:eastAsia="zh-CN"/>
              </w:rPr>
              <w:t>6</w:t>
            </w:r>
            <w:r>
              <w:rPr>
                <w:rFonts w:ascii="Times New Roman" w:hAnsi="Times New Roman"/>
                <w:sz w:val="21"/>
                <w:szCs w:val="21"/>
                <w:lang w:eastAsia="zh-CN"/>
              </w:rPr>
              <w:t>.402</w:t>
            </w:r>
          </w:p>
        </w:tc>
        <w:tc>
          <w:tcPr>
            <w:tcW w:w="669" w:type="pct"/>
            <w:shd w:val="clear" w:color="auto" w:fill="auto"/>
          </w:tcPr>
          <w:p>
            <w:pPr>
              <w:pStyle w:val="25"/>
              <w:rPr>
                <w:rFonts w:ascii="Times New Roman" w:hAnsi="Times New Roman"/>
                <w:sz w:val="21"/>
                <w:szCs w:val="21"/>
                <w:lang w:eastAsia="zh-CN"/>
              </w:rPr>
            </w:pPr>
            <w:r>
              <w:rPr>
                <w:rFonts w:hint="eastAsia" w:ascii="Times New Roman" w:hAnsi="Times New Roman"/>
                <w:sz w:val="21"/>
                <w:szCs w:val="21"/>
                <w:lang w:eastAsia="zh-CN"/>
              </w:rPr>
              <w:t>0</w:t>
            </w:r>
            <w:r>
              <w:rPr>
                <w:rFonts w:ascii="Times New Roman" w:hAnsi="Times New Roman"/>
                <w:sz w:val="21"/>
                <w:szCs w:val="21"/>
                <w:lang w:eastAsia="zh-CN"/>
              </w:rPr>
              <w:t>.05187</w:t>
            </w:r>
          </w:p>
        </w:tc>
        <w:tc>
          <w:tcPr>
            <w:tcW w:w="586" w:type="pct"/>
            <w:shd w:val="clear" w:color="auto" w:fill="auto"/>
          </w:tcPr>
          <w:p>
            <w:pPr>
              <w:pStyle w:val="25"/>
              <w:rPr>
                <w:rFonts w:ascii="Times New Roman" w:hAnsi="Times New Roman"/>
                <w:sz w:val="21"/>
                <w:szCs w:val="21"/>
                <w:lang w:eastAsia="zh-CN"/>
              </w:rPr>
            </w:pPr>
            <w:r>
              <w:rPr>
                <w:rFonts w:hint="eastAsia" w:ascii="Times New Roman" w:hAnsi="Times New Roman"/>
                <w:sz w:val="21"/>
                <w:szCs w:val="21"/>
                <w:lang w:eastAsia="zh-CN"/>
              </w:rPr>
              <w:t>0</w:t>
            </w:r>
            <w:r>
              <w:rPr>
                <w:rFonts w:ascii="Times New Roman" w:hAnsi="Times New Roman"/>
                <w:sz w:val="21"/>
                <w:szCs w:val="21"/>
                <w:lang w:eastAsia="zh-CN"/>
              </w:rPr>
              <w:t>.9206</w:t>
            </w:r>
          </w:p>
        </w:tc>
      </w:tr>
      <w:tr>
        <w:tblPrEx>
          <w:tblCellMar>
            <w:top w:w="0" w:type="dxa"/>
            <w:left w:w="108" w:type="dxa"/>
            <w:bottom w:w="0" w:type="dxa"/>
            <w:right w:w="108" w:type="dxa"/>
          </w:tblCellMar>
        </w:tblPrEx>
        <w:tc>
          <w:tcPr>
            <w:tcW w:w="860" w:type="pct"/>
            <w:shd w:val="clear" w:color="auto" w:fill="auto"/>
          </w:tcPr>
          <w:p>
            <w:pPr>
              <w:pStyle w:val="25"/>
              <w:rPr>
                <w:rFonts w:ascii="Times New Roman" w:hAnsi="Times New Roman"/>
                <w:sz w:val="21"/>
                <w:szCs w:val="21"/>
              </w:rPr>
            </w:pPr>
            <w:r>
              <w:rPr>
                <w:rFonts w:ascii="Times New Roman" w:hAnsi="Times New Roman"/>
                <w:sz w:val="21"/>
                <w:szCs w:val="21"/>
              </w:rPr>
              <w:t>100厚-Q3-</w:t>
            </w:r>
            <w:r>
              <w:rPr>
                <w:rFonts w:ascii="Times New Roman" w:hAnsi="Times New Roman"/>
                <w:sz w:val="21"/>
                <w:szCs w:val="21"/>
                <w:lang w:eastAsia="zh-CN"/>
              </w:rPr>
              <w:t>左</w:t>
            </w:r>
          </w:p>
        </w:tc>
        <w:tc>
          <w:tcPr>
            <w:tcW w:w="711" w:type="pct"/>
            <w:shd w:val="clear" w:color="auto" w:fill="auto"/>
          </w:tcPr>
          <w:p>
            <w:pPr>
              <w:pStyle w:val="25"/>
              <w:rPr>
                <w:rFonts w:ascii="Times New Roman" w:hAnsi="Times New Roman"/>
                <w:sz w:val="21"/>
                <w:szCs w:val="21"/>
                <w:lang w:eastAsia="zh-CN"/>
              </w:rPr>
            </w:pPr>
            <w:r>
              <w:rPr>
                <w:rFonts w:hint="eastAsia" w:ascii="Times New Roman" w:hAnsi="Times New Roman"/>
                <w:sz w:val="21"/>
                <w:szCs w:val="21"/>
                <w:lang w:eastAsia="zh-CN"/>
              </w:rPr>
              <w:t>2</w:t>
            </w:r>
            <w:r>
              <w:rPr>
                <w:rFonts w:ascii="Times New Roman" w:hAnsi="Times New Roman"/>
                <w:sz w:val="21"/>
                <w:szCs w:val="21"/>
                <w:lang w:eastAsia="zh-CN"/>
              </w:rPr>
              <w:t>.066e-06</w:t>
            </w:r>
          </w:p>
        </w:tc>
        <w:tc>
          <w:tcPr>
            <w:tcW w:w="836" w:type="pct"/>
            <w:shd w:val="clear" w:color="auto" w:fill="auto"/>
          </w:tcPr>
          <w:p>
            <w:pPr>
              <w:pStyle w:val="25"/>
              <w:rPr>
                <w:rFonts w:ascii="Times New Roman" w:hAnsi="Times New Roman"/>
                <w:sz w:val="21"/>
                <w:szCs w:val="21"/>
                <w:lang w:eastAsia="zh-CN"/>
              </w:rPr>
            </w:pPr>
            <w:r>
              <w:rPr>
                <w:rFonts w:hint="eastAsia" w:ascii="Times New Roman" w:hAnsi="Times New Roman"/>
                <w:sz w:val="21"/>
                <w:szCs w:val="21"/>
                <w:lang w:eastAsia="zh-CN"/>
              </w:rPr>
              <w:t>-</w:t>
            </w:r>
            <w:r>
              <w:rPr>
                <w:rFonts w:ascii="Times New Roman" w:hAnsi="Times New Roman"/>
                <w:sz w:val="21"/>
                <w:szCs w:val="21"/>
                <w:lang w:eastAsia="zh-CN"/>
              </w:rPr>
              <w:t>2.926e-04</w:t>
            </w:r>
          </w:p>
        </w:tc>
        <w:tc>
          <w:tcPr>
            <w:tcW w:w="837" w:type="pct"/>
            <w:shd w:val="clear" w:color="auto" w:fill="auto"/>
          </w:tcPr>
          <w:p>
            <w:pPr>
              <w:pStyle w:val="25"/>
              <w:rPr>
                <w:rFonts w:ascii="Times New Roman" w:hAnsi="Times New Roman"/>
                <w:sz w:val="21"/>
                <w:szCs w:val="21"/>
                <w:lang w:eastAsia="zh-CN"/>
              </w:rPr>
            </w:pPr>
            <w:r>
              <w:rPr>
                <w:rFonts w:hint="eastAsia" w:ascii="Times New Roman" w:hAnsi="Times New Roman"/>
                <w:sz w:val="21"/>
                <w:szCs w:val="21"/>
                <w:lang w:eastAsia="zh-CN"/>
              </w:rPr>
              <w:t>0</w:t>
            </w:r>
            <w:r>
              <w:rPr>
                <w:rFonts w:ascii="Times New Roman" w:hAnsi="Times New Roman"/>
                <w:sz w:val="21"/>
                <w:szCs w:val="21"/>
                <w:lang w:eastAsia="zh-CN"/>
              </w:rPr>
              <w:t>.004504</w:t>
            </w:r>
          </w:p>
        </w:tc>
        <w:tc>
          <w:tcPr>
            <w:tcW w:w="501" w:type="pct"/>
            <w:shd w:val="clear" w:color="auto" w:fill="auto"/>
          </w:tcPr>
          <w:p>
            <w:pPr>
              <w:pStyle w:val="25"/>
              <w:rPr>
                <w:rFonts w:ascii="Times New Roman" w:hAnsi="Times New Roman"/>
                <w:sz w:val="21"/>
                <w:szCs w:val="21"/>
                <w:lang w:eastAsia="zh-CN"/>
              </w:rPr>
            </w:pPr>
            <w:r>
              <w:rPr>
                <w:rFonts w:hint="eastAsia" w:ascii="Times New Roman" w:hAnsi="Times New Roman"/>
                <w:sz w:val="21"/>
                <w:szCs w:val="21"/>
                <w:lang w:eastAsia="zh-CN"/>
              </w:rPr>
              <w:t>4</w:t>
            </w:r>
            <w:r>
              <w:rPr>
                <w:rFonts w:ascii="Times New Roman" w:hAnsi="Times New Roman"/>
                <w:sz w:val="21"/>
                <w:szCs w:val="21"/>
                <w:lang w:eastAsia="zh-CN"/>
              </w:rPr>
              <w:t>.889</w:t>
            </w:r>
          </w:p>
        </w:tc>
        <w:tc>
          <w:tcPr>
            <w:tcW w:w="669" w:type="pct"/>
            <w:shd w:val="clear" w:color="auto" w:fill="auto"/>
          </w:tcPr>
          <w:p>
            <w:pPr>
              <w:pStyle w:val="25"/>
              <w:rPr>
                <w:rFonts w:ascii="Times New Roman" w:hAnsi="Times New Roman"/>
                <w:sz w:val="21"/>
                <w:szCs w:val="21"/>
                <w:lang w:eastAsia="zh-CN"/>
              </w:rPr>
            </w:pPr>
            <w:r>
              <w:rPr>
                <w:rFonts w:hint="eastAsia" w:ascii="Times New Roman" w:hAnsi="Times New Roman"/>
                <w:sz w:val="21"/>
                <w:szCs w:val="21"/>
                <w:lang w:eastAsia="zh-CN"/>
              </w:rPr>
              <w:t>0</w:t>
            </w:r>
            <w:r>
              <w:rPr>
                <w:rFonts w:ascii="Times New Roman" w:hAnsi="Times New Roman"/>
                <w:sz w:val="21"/>
                <w:szCs w:val="21"/>
                <w:lang w:eastAsia="zh-CN"/>
              </w:rPr>
              <w:t>.06213</w:t>
            </w:r>
          </w:p>
        </w:tc>
        <w:tc>
          <w:tcPr>
            <w:tcW w:w="586" w:type="pct"/>
            <w:shd w:val="clear" w:color="auto" w:fill="auto"/>
          </w:tcPr>
          <w:p>
            <w:pPr>
              <w:pStyle w:val="25"/>
              <w:rPr>
                <w:rFonts w:ascii="Times New Roman" w:hAnsi="Times New Roman"/>
                <w:sz w:val="21"/>
                <w:szCs w:val="21"/>
                <w:lang w:eastAsia="zh-CN"/>
              </w:rPr>
            </w:pPr>
            <w:r>
              <w:rPr>
                <w:rFonts w:hint="eastAsia" w:ascii="Times New Roman" w:hAnsi="Times New Roman"/>
                <w:sz w:val="21"/>
                <w:szCs w:val="21"/>
                <w:lang w:eastAsia="zh-CN"/>
              </w:rPr>
              <w:t>0</w:t>
            </w:r>
            <w:r>
              <w:rPr>
                <w:rFonts w:ascii="Times New Roman" w:hAnsi="Times New Roman"/>
                <w:sz w:val="21"/>
                <w:szCs w:val="21"/>
                <w:lang w:eastAsia="zh-CN"/>
              </w:rPr>
              <w:t>.9898</w:t>
            </w:r>
          </w:p>
        </w:tc>
      </w:tr>
      <w:tr>
        <w:tblPrEx>
          <w:tblCellMar>
            <w:top w:w="0" w:type="dxa"/>
            <w:left w:w="108" w:type="dxa"/>
            <w:bottom w:w="0" w:type="dxa"/>
            <w:right w:w="108" w:type="dxa"/>
          </w:tblCellMar>
        </w:tblPrEx>
        <w:tc>
          <w:tcPr>
            <w:tcW w:w="860" w:type="pct"/>
            <w:shd w:val="clear" w:color="auto" w:fill="auto"/>
          </w:tcPr>
          <w:p>
            <w:pPr>
              <w:pStyle w:val="25"/>
              <w:rPr>
                <w:rFonts w:ascii="Times New Roman" w:hAnsi="Times New Roman"/>
                <w:sz w:val="21"/>
                <w:szCs w:val="21"/>
              </w:rPr>
            </w:pPr>
            <w:r>
              <w:rPr>
                <w:rFonts w:ascii="Times New Roman" w:hAnsi="Times New Roman"/>
                <w:sz w:val="21"/>
                <w:szCs w:val="21"/>
              </w:rPr>
              <w:t>100厚-Q3-</w:t>
            </w:r>
            <w:r>
              <w:rPr>
                <w:rFonts w:ascii="Times New Roman" w:hAnsi="Times New Roman"/>
                <w:sz w:val="21"/>
                <w:szCs w:val="21"/>
                <w:lang w:eastAsia="zh-CN"/>
              </w:rPr>
              <w:t>右</w:t>
            </w:r>
          </w:p>
        </w:tc>
        <w:tc>
          <w:tcPr>
            <w:tcW w:w="711" w:type="pct"/>
            <w:shd w:val="clear" w:color="auto" w:fill="auto"/>
          </w:tcPr>
          <w:p>
            <w:pPr>
              <w:pStyle w:val="25"/>
              <w:rPr>
                <w:rFonts w:ascii="Times New Roman" w:hAnsi="Times New Roman"/>
                <w:sz w:val="21"/>
                <w:szCs w:val="21"/>
                <w:lang w:eastAsia="zh-CN"/>
              </w:rPr>
            </w:pPr>
            <w:r>
              <w:rPr>
                <w:rFonts w:hint="eastAsia" w:ascii="Times New Roman" w:hAnsi="Times New Roman"/>
                <w:sz w:val="21"/>
                <w:szCs w:val="21"/>
                <w:lang w:eastAsia="zh-CN"/>
              </w:rPr>
              <w:t>-1.451e-</w:t>
            </w:r>
            <w:r>
              <w:rPr>
                <w:rFonts w:ascii="Times New Roman" w:hAnsi="Times New Roman"/>
                <w:sz w:val="21"/>
                <w:szCs w:val="21"/>
                <w:lang w:eastAsia="zh-CN"/>
              </w:rPr>
              <w:t>06</w:t>
            </w:r>
          </w:p>
        </w:tc>
        <w:tc>
          <w:tcPr>
            <w:tcW w:w="836" w:type="pct"/>
            <w:shd w:val="clear" w:color="auto" w:fill="auto"/>
          </w:tcPr>
          <w:p>
            <w:pPr>
              <w:pStyle w:val="25"/>
              <w:rPr>
                <w:rFonts w:ascii="Times New Roman" w:hAnsi="Times New Roman"/>
                <w:sz w:val="21"/>
                <w:szCs w:val="21"/>
                <w:lang w:eastAsia="zh-CN"/>
              </w:rPr>
            </w:pPr>
            <w:r>
              <w:rPr>
                <w:rFonts w:hint="eastAsia" w:ascii="Times New Roman" w:hAnsi="Times New Roman"/>
                <w:sz w:val="21"/>
                <w:szCs w:val="21"/>
                <w:lang w:eastAsia="zh-CN"/>
              </w:rPr>
              <w:t>1.55e-04</w:t>
            </w:r>
          </w:p>
        </w:tc>
        <w:tc>
          <w:tcPr>
            <w:tcW w:w="837" w:type="pct"/>
            <w:shd w:val="clear" w:color="auto" w:fill="auto"/>
          </w:tcPr>
          <w:p>
            <w:pPr>
              <w:pStyle w:val="25"/>
              <w:rPr>
                <w:rFonts w:ascii="Times New Roman" w:hAnsi="Times New Roman"/>
                <w:sz w:val="21"/>
                <w:szCs w:val="21"/>
                <w:lang w:eastAsia="zh-CN"/>
              </w:rPr>
            </w:pPr>
            <w:r>
              <w:rPr>
                <w:rFonts w:hint="eastAsia" w:ascii="Times New Roman" w:hAnsi="Times New Roman"/>
                <w:sz w:val="21"/>
                <w:szCs w:val="21"/>
                <w:lang w:eastAsia="zh-CN"/>
              </w:rPr>
              <w:t>-0.008512</w:t>
            </w:r>
          </w:p>
        </w:tc>
        <w:tc>
          <w:tcPr>
            <w:tcW w:w="501" w:type="pct"/>
            <w:shd w:val="clear" w:color="auto" w:fill="auto"/>
          </w:tcPr>
          <w:p>
            <w:pPr>
              <w:pStyle w:val="25"/>
              <w:rPr>
                <w:rFonts w:ascii="Times New Roman" w:hAnsi="Times New Roman"/>
                <w:sz w:val="21"/>
                <w:szCs w:val="21"/>
                <w:lang w:eastAsia="zh-CN"/>
              </w:rPr>
            </w:pPr>
            <w:r>
              <w:rPr>
                <w:rFonts w:hint="eastAsia" w:ascii="Times New Roman" w:hAnsi="Times New Roman"/>
                <w:sz w:val="21"/>
                <w:szCs w:val="21"/>
                <w:lang w:eastAsia="zh-CN"/>
              </w:rPr>
              <w:t>6.357</w:t>
            </w:r>
          </w:p>
        </w:tc>
        <w:tc>
          <w:tcPr>
            <w:tcW w:w="669" w:type="pct"/>
            <w:shd w:val="clear" w:color="auto" w:fill="auto"/>
          </w:tcPr>
          <w:p>
            <w:pPr>
              <w:pStyle w:val="25"/>
              <w:rPr>
                <w:rFonts w:ascii="Times New Roman" w:hAnsi="Times New Roman"/>
                <w:sz w:val="21"/>
                <w:szCs w:val="21"/>
                <w:lang w:eastAsia="zh-CN"/>
              </w:rPr>
            </w:pPr>
            <w:r>
              <w:rPr>
                <w:rFonts w:hint="eastAsia" w:ascii="Times New Roman" w:hAnsi="Times New Roman"/>
                <w:sz w:val="21"/>
                <w:szCs w:val="21"/>
                <w:lang w:eastAsia="zh-CN"/>
              </w:rPr>
              <w:t>0.05064</w:t>
            </w:r>
          </w:p>
        </w:tc>
        <w:tc>
          <w:tcPr>
            <w:tcW w:w="586" w:type="pct"/>
            <w:shd w:val="clear" w:color="auto" w:fill="auto"/>
          </w:tcPr>
          <w:p>
            <w:pPr>
              <w:pStyle w:val="25"/>
              <w:rPr>
                <w:rFonts w:ascii="Times New Roman" w:hAnsi="Times New Roman" w:eastAsiaTheme="minorEastAsia"/>
                <w:sz w:val="21"/>
                <w:szCs w:val="21"/>
                <w:lang w:eastAsia="zh-CN"/>
              </w:rPr>
            </w:pPr>
            <w:r>
              <w:rPr>
                <w:rFonts w:hint="eastAsia" w:ascii="Times New Roman" w:hAnsi="Times New Roman"/>
                <w:sz w:val="21"/>
                <w:szCs w:val="21"/>
                <w:lang w:eastAsia="zh-CN"/>
              </w:rPr>
              <w:t>0.9892</w:t>
            </w:r>
          </w:p>
        </w:tc>
      </w:tr>
      <w:tr>
        <w:tblPrEx>
          <w:tblCellMar>
            <w:top w:w="0" w:type="dxa"/>
            <w:left w:w="108" w:type="dxa"/>
            <w:bottom w:w="0" w:type="dxa"/>
            <w:right w:w="108" w:type="dxa"/>
          </w:tblCellMar>
        </w:tblPrEx>
        <w:tc>
          <w:tcPr>
            <w:tcW w:w="860" w:type="pct"/>
            <w:shd w:val="clear" w:color="auto" w:fill="auto"/>
          </w:tcPr>
          <w:p>
            <w:pPr>
              <w:pStyle w:val="25"/>
              <w:rPr>
                <w:rFonts w:ascii="Times New Roman" w:hAnsi="Times New Roman"/>
                <w:sz w:val="21"/>
                <w:szCs w:val="21"/>
              </w:rPr>
            </w:pPr>
            <w:r>
              <w:rPr>
                <w:rFonts w:ascii="Times New Roman" w:hAnsi="Times New Roman"/>
                <w:sz w:val="21"/>
                <w:szCs w:val="21"/>
              </w:rPr>
              <w:t>100厚-Q4-</w:t>
            </w:r>
            <w:r>
              <w:rPr>
                <w:rFonts w:ascii="Times New Roman" w:hAnsi="Times New Roman"/>
                <w:sz w:val="21"/>
                <w:szCs w:val="21"/>
                <w:lang w:eastAsia="zh-CN"/>
              </w:rPr>
              <w:t>左</w:t>
            </w:r>
          </w:p>
        </w:tc>
        <w:tc>
          <w:tcPr>
            <w:tcW w:w="711" w:type="pct"/>
            <w:shd w:val="clear" w:color="auto" w:fill="auto"/>
          </w:tcPr>
          <w:p>
            <w:pPr>
              <w:pStyle w:val="25"/>
              <w:rPr>
                <w:rFonts w:ascii="Times New Roman" w:hAnsi="Times New Roman"/>
                <w:sz w:val="21"/>
                <w:szCs w:val="21"/>
                <w:lang w:eastAsia="zh-CN"/>
              </w:rPr>
            </w:pPr>
            <w:r>
              <w:rPr>
                <w:rFonts w:hint="eastAsia" w:ascii="Times New Roman" w:hAnsi="Times New Roman"/>
                <w:sz w:val="21"/>
                <w:szCs w:val="21"/>
                <w:lang w:eastAsia="zh-CN"/>
              </w:rPr>
              <w:t>2.</w:t>
            </w:r>
            <w:r>
              <w:rPr>
                <w:rFonts w:ascii="Times New Roman" w:hAnsi="Times New Roman"/>
                <w:sz w:val="21"/>
                <w:szCs w:val="21"/>
                <w:lang w:eastAsia="zh-CN"/>
              </w:rPr>
              <w:t>117e-06</w:t>
            </w:r>
          </w:p>
        </w:tc>
        <w:tc>
          <w:tcPr>
            <w:tcW w:w="836" w:type="pct"/>
            <w:shd w:val="clear" w:color="auto" w:fill="auto"/>
          </w:tcPr>
          <w:p>
            <w:pPr>
              <w:pStyle w:val="25"/>
              <w:rPr>
                <w:rFonts w:ascii="Times New Roman" w:hAnsi="Times New Roman"/>
                <w:sz w:val="21"/>
                <w:szCs w:val="21"/>
                <w:lang w:eastAsia="zh-CN"/>
              </w:rPr>
            </w:pPr>
            <w:r>
              <w:rPr>
                <w:rFonts w:hint="eastAsia" w:ascii="Times New Roman" w:hAnsi="Times New Roman"/>
                <w:sz w:val="21"/>
                <w:szCs w:val="21"/>
                <w:lang w:eastAsia="zh-CN"/>
              </w:rPr>
              <w:t>-</w:t>
            </w:r>
            <w:r>
              <w:rPr>
                <w:rFonts w:ascii="Times New Roman" w:hAnsi="Times New Roman"/>
                <w:sz w:val="21"/>
                <w:szCs w:val="21"/>
                <w:lang w:eastAsia="zh-CN"/>
              </w:rPr>
              <w:t>2.451e-04</w:t>
            </w:r>
          </w:p>
        </w:tc>
        <w:tc>
          <w:tcPr>
            <w:tcW w:w="837" w:type="pct"/>
            <w:shd w:val="clear" w:color="auto" w:fill="auto"/>
          </w:tcPr>
          <w:p>
            <w:pPr>
              <w:pStyle w:val="25"/>
              <w:rPr>
                <w:rFonts w:ascii="Times New Roman" w:hAnsi="Times New Roman"/>
                <w:sz w:val="21"/>
                <w:szCs w:val="21"/>
                <w:lang w:eastAsia="zh-CN"/>
              </w:rPr>
            </w:pPr>
            <w:r>
              <w:rPr>
                <w:rFonts w:hint="eastAsia" w:ascii="Times New Roman" w:hAnsi="Times New Roman"/>
                <w:sz w:val="21"/>
                <w:szCs w:val="21"/>
                <w:lang w:eastAsia="zh-CN"/>
              </w:rPr>
              <w:t>0</w:t>
            </w:r>
            <w:r>
              <w:rPr>
                <w:rFonts w:ascii="Times New Roman" w:hAnsi="Times New Roman"/>
                <w:sz w:val="21"/>
                <w:szCs w:val="21"/>
                <w:lang w:eastAsia="zh-CN"/>
              </w:rPr>
              <w:t>.001435</w:t>
            </w:r>
          </w:p>
        </w:tc>
        <w:tc>
          <w:tcPr>
            <w:tcW w:w="501" w:type="pct"/>
            <w:shd w:val="clear" w:color="auto" w:fill="auto"/>
          </w:tcPr>
          <w:p>
            <w:pPr>
              <w:pStyle w:val="25"/>
              <w:rPr>
                <w:rFonts w:ascii="Times New Roman" w:hAnsi="Times New Roman"/>
                <w:sz w:val="21"/>
                <w:szCs w:val="21"/>
                <w:lang w:eastAsia="zh-CN"/>
              </w:rPr>
            </w:pPr>
            <w:r>
              <w:rPr>
                <w:rFonts w:hint="eastAsia" w:ascii="Times New Roman" w:hAnsi="Times New Roman"/>
                <w:sz w:val="21"/>
                <w:szCs w:val="21"/>
                <w:lang w:eastAsia="zh-CN"/>
              </w:rPr>
              <w:t>4</w:t>
            </w:r>
            <w:r>
              <w:rPr>
                <w:rFonts w:ascii="Times New Roman" w:hAnsi="Times New Roman"/>
                <w:sz w:val="21"/>
                <w:szCs w:val="21"/>
                <w:lang w:eastAsia="zh-CN"/>
              </w:rPr>
              <w:t>.66</w:t>
            </w:r>
          </w:p>
        </w:tc>
        <w:tc>
          <w:tcPr>
            <w:tcW w:w="669" w:type="pct"/>
            <w:shd w:val="clear" w:color="auto" w:fill="auto"/>
          </w:tcPr>
          <w:p>
            <w:pPr>
              <w:pStyle w:val="25"/>
              <w:rPr>
                <w:rFonts w:ascii="Times New Roman" w:hAnsi="Times New Roman"/>
                <w:sz w:val="21"/>
                <w:szCs w:val="21"/>
                <w:lang w:eastAsia="zh-CN"/>
              </w:rPr>
            </w:pPr>
            <w:r>
              <w:rPr>
                <w:rFonts w:hint="eastAsia" w:ascii="Times New Roman" w:hAnsi="Times New Roman"/>
                <w:sz w:val="21"/>
                <w:szCs w:val="21"/>
                <w:lang w:eastAsia="zh-CN"/>
              </w:rPr>
              <w:t>0</w:t>
            </w:r>
            <w:r>
              <w:rPr>
                <w:rFonts w:ascii="Times New Roman" w:hAnsi="Times New Roman"/>
                <w:sz w:val="21"/>
                <w:szCs w:val="21"/>
                <w:lang w:eastAsia="zh-CN"/>
              </w:rPr>
              <w:t>.02044</w:t>
            </w:r>
          </w:p>
        </w:tc>
        <w:tc>
          <w:tcPr>
            <w:tcW w:w="586" w:type="pct"/>
            <w:shd w:val="clear" w:color="auto" w:fill="auto"/>
          </w:tcPr>
          <w:p>
            <w:pPr>
              <w:pStyle w:val="25"/>
              <w:rPr>
                <w:rFonts w:ascii="Times New Roman" w:hAnsi="Times New Roman"/>
                <w:sz w:val="21"/>
                <w:szCs w:val="21"/>
                <w:lang w:eastAsia="zh-CN"/>
              </w:rPr>
            </w:pPr>
            <w:r>
              <w:rPr>
                <w:rFonts w:hint="eastAsia" w:ascii="Times New Roman" w:hAnsi="Times New Roman"/>
                <w:sz w:val="21"/>
                <w:szCs w:val="21"/>
                <w:lang w:eastAsia="zh-CN"/>
              </w:rPr>
              <w:t>0</w:t>
            </w:r>
            <w:r>
              <w:rPr>
                <w:rFonts w:ascii="Times New Roman" w:hAnsi="Times New Roman"/>
                <w:sz w:val="21"/>
                <w:szCs w:val="21"/>
                <w:lang w:eastAsia="zh-CN"/>
              </w:rPr>
              <w:t>.9907</w:t>
            </w:r>
          </w:p>
        </w:tc>
      </w:tr>
      <w:tr>
        <w:tblPrEx>
          <w:tblCellMar>
            <w:top w:w="0" w:type="dxa"/>
            <w:left w:w="108" w:type="dxa"/>
            <w:bottom w:w="0" w:type="dxa"/>
            <w:right w:w="108" w:type="dxa"/>
          </w:tblCellMar>
        </w:tblPrEx>
        <w:tc>
          <w:tcPr>
            <w:tcW w:w="860" w:type="pct"/>
            <w:shd w:val="clear" w:color="auto" w:fill="auto"/>
          </w:tcPr>
          <w:p>
            <w:pPr>
              <w:pStyle w:val="25"/>
              <w:rPr>
                <w:rFonts w:ascii="Times New Roman" w:hAnsi="Times New Roman"/>
                <w:sz w:val="21"/>
                <w:szCs w:val="21"/>
              </w:rPr>
            </w:pPr>
            <w:r>
              <w:rPr>
                <w:rFonts w:ascii="Times New Roman" w:hAnsi="Times New Roman"/>
                <w:sz w:val="21"/>
                <w:szCs w:val="21"/>
              </w:rPr>
              <w:t>100厚-Q4-</w:t>
            </w:r>
            <w:r>
              <w:rPr>
                <w:rFonts w:ascii="Times New Roman" w:hAnsi="Times New Roman"/>
                <w:sz w:val="21"/>
                <w:szCs w:val="21"/>
                <w:lang w:eastAsia="zh-CN"/>
              </w:rPr>
              <w:t>右</w:t>
            </w:r>
          </w:p>
        </w:tc>
        <w:tc>
          <w:tcPr>
            <w:tcW w:w="711" w:type="pct"/>
            <w:shd w:val="clear" w:color="auto" w:fill="auto"/>
          </w:tcPr>
          <w:p>
            <w:pPr>
              <w:pStyle w:val="25"/>
              <w:rPr>
                <w:rFonts w:ascii="Times New Roman" w:hAnsi="Times New Roman"/>
                <w:sz w:val="21"/>
                <w:szCs w:val="21"/>
              </w:rPr>
            </w:pPr>
            <w:r>
              <w:rPr>
                <w:rFonts w:hint="eastAsia" w:ascii="Times New Roman" w:hAnsi="Times New Roman"/>
                <w:sz w:val="21"/>
                <w:szCs w:val="21"/>
                <w:lang w:eastAsia="zh-CN"/>
              </w:rPr>
              <w:t>-1.656e</w:t>
            </w:r>
            <w:r>
              <w:rPr>
                <w:rFonts w:ascii="Times New Roman" w:hAnsi="Times New Roman"/>
                <w:sz w:val="21"/>
                <w:szCs w:val="21"/>
              </w:rPr>
              <w:t>-06</w:t>
            </w:r>
          </w:p>
        </w:tc>
        <w:tc>
          <w:tcPr>
            <w:tcW w:w="836" w:type="pct"/>
            <w:shd w:val="clear" w:color="auto" w:fill="auto"/>
          </w:tcPr>
          <w:p>
            <w:pPr>
              <w:pStyle w:val="25"/>
              <w:rPr>
                <w:rFonts w:ascii="Times New Roman" w:hAnsi="Times New Roman"/>
                <w:sz w:val="21"/>
                <w:szCs w:val="21"/>
                <w:lang w:eastAsia="zh-CN"/>
              </w:rPr>
            </w:pPr>
            <w:r>
              <w:rPr>
                <w:rFonts w:hint="eastAsia" w:ascii="Times New Roman" w:hAnsi="Times New Roman"/>
                <w:sz w:val="21"/>
                <w:szCs w:val="21"/>
                <w:lang w:eastAsia="zh-CN"/>
              </w:rPr>
              <w:t>1</w:t>
            </w:r>
            <w:r>
              <w:rPr>
                <w:rFonts w:ascii="Times New Roman" w:hAnsi="Times New Roman"/>
                <w:sz w:val="21"/>
                <w:szCs w:val="21"/>
                <w:lang w:eastAsia="zh-CN"/>
              </w:rPr>
              <w:t>.71e-04</w:t>
            </w:r>
          </w:p>
        </w:tc>
        <w:tc>
          <w:tcPr>
            <w:tcW w:w="837" w:type="pct"/>
            <w:shd w:val="clear" w:color="auto" w:fill="auto"/>
          </w:tcPr>
          <w:p>
            <w:pPr>
              <w:pStyle w:val="25"/>
              <w:rPr>
                <w:rFonts w:ascii="Times New Roman" w:hAnsi="Times New Roman"/>
                <w:sz w:val="21"/>
                <w:szCs w:val="21"/>
                <w:lang w:eastAsia="zh-CN"/>
              </w:rPr>
            </w:pPr>
            <w:r>
              <w:rPr>
                <w:rFonts w:hint="eastAsia" w:ascii="Times New Roman" w:hAnsi="Times New Roman"/>
                <w:sz w:val="21"/>
                <w:szCs w:val="21"/>
                <w:lang w:eastAsia="zh-CN"/>
              </w:rPr>
              <w:t>-</w:t>
            </w:r>
            <w:r>
              <w:rPr>
                <w:rFonts w:ascii="Times New Roman" w:hAnsi="Times New Roman"/>
                <w:sz w:val="21"/>
                <w:szCs w:val="21"/>
                <w:lang w:eastAsia="zh-CN"/>
              </w:rPr>
              <w:t>0.008476</w:t>
            </w:r>
          </w:p>
        </w:tc>
        <w:tc>
          <w:tcPr>
            <w:tcW w:w="501" w:type="pct"/>
            <w:shd w:val="clear" w:color="auto" w:fill="auto"/>
          </w:tcPr>
          <w:p>
            <w:pPr>
              <w:pStyle w:val="25"/>
              <w:rPr>
                <w:rFonts w:ascii="Times New Roman" w:hAnsi="Times New Roman"/>
                <w:sz w:val="21"/>
                <w:szCs w:val="21"/>
                <w:lang w:eastAsia="zh-CN"/>
              </w:rPr>
            </w:pPr>
            <w:r>
              <w:rPr>
                <w:rFonts w:hint="eastAsia" w:ascii="Times New Roman" w:hAnsi="Times New Roman"/>
                <w:sz w:val="21"/>
                <w:szCs w:val="21"/>
                <w:lang w:eastAsia="zh-CN"/>
              </w:rPr>
              <w:t>6</w:t>
            </w:r>
            <w:r>
              <w:rPr>
                <w:rFonts w:ascii="Times New Roman" w:hAnsi="Times New Roman"/>
                <w:sz w:val="21"/>
                <w:szCs w:val="21"/>
                <w:lang w:eastAsia="zh-CN"/>
              </w:rPr>
              <w:t>.363</w:t>
            </w:r>
          </w:p>
        </w:tc>
        <w:tc>
          <w:tcPr>
            <w:tcW w:w="669" w:type="pct"/>
            <w:shd w:val="clear" w:color="auto" w:fill="auto"/>
          </w:tcPr>
          <w:p>
            <w:pPr>
              <w:pStyle w:val="25"/>
              <w:rPr>
                <w:rFonts w:ascii="Times New Roman" w:hAnsi="Times New Roman"/>
                <w:sz w:val="21"/>
                <w:szCs w:val="21"/>
                <w:lang w:eastAsia="zh-CN"/>
              </w:rPr>
            </w:pPr>
            <w:r>
              <w:rPr>
                <w:rFonts w:hint="eastAsia" w:ascii="Times New Roman" w:hAnsi="Times New Roman"/>
                <w:sz w:val="21"/>
                <w:szCs w:val="21"/>
                <w:lang w:eastAsia="zh-CN"/>
              </w:rPr>
              <w:t>0</w:t>
            </w:r>
            <w:r>
              <w:rPr>
                <w:rFonts w:ascii="Times New Roman" w:hAnsi="Times New Roman"/>
                <w:sz w:val="21"/>
                <w:szCs w:val="21"/>
                <w:lang w:eastAsia="zh-CN"/>
              </w:rPr>
              <w:t>.02954</w:t>
            </w:r>
          </w:p>
        </w:tc>
        <w:tc>
          <w:tcPr>
            <w:tcW w:w="586" w:type="pct"/>
            <w:shd w:val="clear" w:color="auto" w:fill="auto"/>
          </w:tcPr>
          <w:p>
            <w:pPr>
              <w:pStyle w:val="25"/>
              <w:rPr>
                <w:rFonts w:ascii="Times New Roman" w:hAnsi="Times New Roman"/>
                <w:sz w:val="21"/>
                <w:szCs w:val="21"/>
                <w:lang w:eastAsia="zh-CN"/>
              </w:rPr>
            </w:pPr>
            <w:r>
              <w:rPr>
                <w:rFonts w:hint="eastAsia" w:ascii="Times New Roman" w:hAnsi="Times New Roman"/>
                <w:sz w:val="21"/>
                <w:szCs w:val="21"/>
                <w:lang w:eastAsia="zh-CN"/>
              </w:rPr>
              <w:t>0</w:t>
            </w:r>
            <w:r>
              <w:rPr>
                <w:rFonts w:ascii="Times New Roman" w:hAnsi="Times New Roman"/>
                <w:sz w:val="21"/>
                <w:szCs w:val="21"/>
                <w:lang w:eastAsia="zh-CN"/>
              </w:rPr>
              <w:t>.994</w:t>
            </w:r>
          </w:p>
        </w:tc>
      </w:tr>
      <w:tr>
        <w:tblPrEx>
          <w:tblCellMar>
            <w:top w:w="0" w:type="dxa"/>
            <w:left w:w="108" w:type="dxa"/>
            <w:bottom w:w="0" w:type="dxa"/>
            <w:right w:w="108" w:type="dxa"/>
          </w:tblCellMar>
        </w:tblPrEx>
        <w:tc>
          <w:tcPr>
            <w:tcW w:w="860" w:type="pct"/>
            <w:shd w:val="clear" w:color="auto" w:fill="auto"/>
          </w:tcPr>
          <w:p>
            <w:pPr>
              <w:pStyle w:val="25"/>
              <w:rPr>
                <w:rFonts w:ascii="Times New Roman" w:hAnsi="Times New Roman"/>
                <w:sz w:val="21"/>
                <w:szCs w:val="21"/>
              </w:rPr>
            </w:pPr>
            <w:r>
              <w:rPr>
                <w:rFonts w:ascii="Times New Roman" w:hAnsi="Times New Roman"/>
                <w:sz w:val="21"/>
                <w:szCs w:val="21"/>
              </w:rPr>
              <w:t>100厚-Q5-</w:t>
            </w:r>
            <w:r>
              <w:rPr>
                <w:rFonts w:ascii="Times New Roman" w:hAnsi="Times New Roman"/>
                <w:sz w:val="21"/>
                <w:szCs w:val="21"/>
                <w:lang w:eastAsia="zh-CN"/>
              </w:rPr>
              <w:t>左</w:t>
            </w:r>
          </w:p>
        </w:tc>
        <w:tc>
          <w:tcPr>
            <w:tcW w:w="711" w:type="pct"/>
            <w:shd w:val="clear" w:color="auto" w:fill="auto"/>
          </w:tcPr>
          <w:p>
            <w:pPr>
              <w:pStyle w:val="25"/>
              <w:rPr>
                <w:rFonts w:ascii="Times New Roman" w:hAnsi="Times New Roman" w:eastAsia="Yu Mincho"/>
                <w:sz w:val="21"/>
                <w:szCs w:val="21"/>
                <w:lang w:eastAsia="ja-JP"/>
              </w:rPr>
            </w:pPr>
            <w:r>
              <w:rPr>
                <w:rFonts w:hint="eastAsia" w:ascii="Times New Roman" w:hAnsi="Times New Roman"/>
                <w:sz w:val="21"/>
                <w:szCs w:val="21"/>
                <w:lang w:eastAsia="zh-CN"/>
              </w:rPr>
              <w:t>1.074e-</w:t>
            </w:r>
            <w:r>
              <w:rPr>
                <w:rFonts w:ascii="Times New Roman" w:hAnsi="Times New Roman"/>
                <w:sz w:val="21"/>
                <w:szCs w:val="21"/>
              </w:rPr>
              <w:t>06</w:t>
            </w:r>
          </w:p>
        </w:tc>
        <w:tc>
          <w:tcPr>
            <w:tcW w:w="836" w:type="pct"/>
            <w:shd w:val="clear" w:color="auto" w:fill="auto"/>
          </w:tcPr>
          <w:p>
            <w:pPr>
              <w:pStyle w:val="25"/>
              <w:rPr>
                <w:rFonts w:ascii="Times New Roman" w:hAnsi="Times New Roman"/>
                <w:sz w:val="21"/>
                <w:szCs w:val="21"/>
              </w:rPr>
            </w:pPr>
            <w:r>
              <w:rPr>
                <w:rFonts w:hint="eastAsia" w:ascii="Times New Roman" w:hAnsi="Times New Roman"/>
                <w:sz w:val="21"/>
                <w:szCs w:val="21"/>
              </w:rPr>
              <w:t>-1.018e-04</w:t>
            </w:r>
          </w:p>
        </w:tc>
        <w:tc>
          <w:tcPr>
            <w:tcW w:w="837" w:type="pct"/>
            <w:shd w:val="clear" w:color="auto" w:fill="auto"/>
          </w:tcPr>
          <w:p>
            <w:pPr>
              <w:pStyle w:val="25"/>
              <w:rPr>
                <w:rFonts w:ascii="Times New Roman" w:hAnsi="Times New Roman"/>
                <w:sz w:val="21"/>
                <w:szCs w:val="21"/>
              </w:rPr>
            </w:pPr>
            <w:r>
              <w:rPr>
                <w:rFonts w:hint="eastAsia" w:ascii="Times New Roman" w:hAnsi="Times New Roman"/>
                <w:sz w:val="21"/>
                <w:szCs w:val="21"/>
              </w:rPr>
              <w:t>-8.599e-04</w:t>
            </w:r>
          </w:p>
        </w:tc>
        <w:tc>
          <w:tcPr>
            <w:tcW w:w="501" w:type="pct"/>
            <w:shd w:val="clear" w:color="auto" w:fill="auto"/>
          </w:tcPr>
          <w:p>
            <w:pPr>
              <w:pStyle w:val="25"/>
              <w:rPr>
                <w:rFonts w:ascii="Times New Roman" w:hAnsi="Times New Roman"/>
                <w:sz w:val="21"/>
                <w:szCs w:val="21"/>
              </w:rPr>
            </w:pPr>
            <w:r>
              <w:rPr>
                <w:rFonts w:hint="eastAsia" w:ascii="Times New Roman" w:hAnsi="Times New Roman"/>
                <w:sz w:val="21"/>
                <w:szCs w:val="21"/>
              </w:rPr>
              <w:t>4.507</w:t>
            </w:r>
          </w:p>
        </w:tc>
        <w:tc>
          <w:tcPr>
            <w:tcW w:w="669" w:type="pct"/>
            <w:shd w:val="clear" w:color="auto" w:fill="auto"/>
          </w:tcPr>
          <w:p>
            <w:pPr>
              <w:pStyle w:val="25"/>
              <w:rPr>
                <w:rFonts w:ascii="Times New Roman" w:hAnsi="Times New Roman"/>
                <w:sz w:val="21"/>
                <w:szCs w:val="21"/>
              </w:rPr>
            </w:pPr>
            <w:r>
              <w:rPr>
                <w:rFonts w:hint="eastAsia" w:ascii="Times New Roman" w:hAnsi="Times New Roman"/>
                <w:sz w:val="21"/>
                <w:szCs w:val="21"/>
              </w:rPr>
              <w:t>0.01579</w:t>
            </w:r>
          </w:p>
        </w:tc>
        <w:tc>
          <w:tcPr>
            <w:tcW w:w="586" w:type="pct"/>
            <w:shd w:val="clear" w:color="auto" w:fill="auto"/>
          </w:tcPr>
          <w:p>
            <w:pPr>
              <w:pStyle w:val="25"/>
              <w:rPr>
                <w:rFonts w:ascii="Times New Roman" w:hAnsi="Times New Roman"/>
                <w:sz w:val="21"/>
                <w:szCs w:val="21"/>
              </w:rPr>
            </w:pPr>
            <w:r>
              <w:rPr>
                <w:rFonts w:hint="eastAsia" w:ascii="Times New Roman" w:hAnsi="Times New Roman"/>
                <w:sz w:val="21"/>
                <w:szCs w:val="21"/>
              </w:rPr>
              <w:t>0.9719</w:t>
            </w:r>
          </w:p>
        </w:tc>
      </w:tr>
      <w:tr>
        <w:tblPrEx>
          <w:tblCellMar>
            <w:top w:w="0" w:type="dxa"/>
            <w:left w:w="108" w:type="dxa"/>
            <w:bottom w:w="0" w:type="dxa"/>
            <w:right w:w="108" w:type="dxa"/>
          </w:tblCellMar>
        </w:tblPrEx>
        <w:tc>
          <w:tcPr>
            <w:tcW w:w="860" w:type="pct"/>
            <w:tcBorders>
              <w:bottom w:val="single" w:color="auto" w:sz="18" w:space="0"/>
            </w:tcBorders>
            <w:shd w:val="clear" w:color="auto" w:fill="auto"/>
          </w:tcPr>
          <w:p>
            <w:pPr>
              <w:pStyle w:val="25"/>
              <w:rPr>
                <w:rFonts w:ascii="Times New Roman" w:hAnsi="Times New Roman"/>
                <w:sz w:val="21"/>
                <w:szCs w:val="21"/>
              </w:rPr>
            </w:pPr>
            <w:r>
              <w:rPr>
                <w:rFonts w:ascii="Times New Roman" w:hAnsi="Times New Roman"/>
                <w:sz w:val="21"/>
                <w:szCs w:val="21"/>
              </w:rPr>
              <w:t>100厚-Q5-</w:t>
            </w:r>
            <w:r>
              <w:rPr>
                <w:rFonts w:ascii="Times New Roman" w:hAnsi="Times New Roman"/>
                <w:sz w:val="21"/>
                <w:szCs w:val="21"/>
                <w:lang w:eastAsia="zh-CN"/>
              </w:rPr>
              <w:t>右</w:t>
            </w:r>
          </w:p>
        </w:tc>
        <w:tc>
          <w:tcPr>
            <w:tcW w:w="711" w:type="pct"/>
            <w:tcBorders>
              <w:bottom w:val="single" w:color="auto" w:sz="18" w:space="0"/>
            </w:tcBorders>
            <w:shd w:val="clear" w:color="auto" w:fill="auto"/>
          </w:tcPr>
          <w:p>
            <w:pPr>
              <w:pStyle w:val="25"/>
              <w:rPr>
                <w:rFonts w:ascii="Times New Roman" w:hAnsi="Times New Roman"/>
                <w:sz w:val="21"/>
                <w:szCs w:val="21"/>
              </w:rPr>
            </w:pPr>
            <w:r>
              <w:rPr>
                <w:rFonts w:hint="eastAsia" w:ascii="Times New Roman" w:hAnsi="Times New Roman"/>
                <w:sz w:val="21"/>
                <w:szCs w:val="21"/>
              </w:rPr>
              <w:t>-1.063e-06</w:t>
            </w:r>
          </w:p>
        </w:tc>
        <w:tc>
          <w:tcPr>
            <w:tcW w:w="836" w:type="pct"/>
            <w:tcBorders>
              <w:bottom w:val="single" w:color="auto" w:sz="18" w:space="0"/>
            </w:tcBorders>
            <w:shd w:val="clear" w:color="auto" w:fill="auto"/>
          </w:tcPr>
          <w:p>
            <w:pPr>
              <w:pStyle w:val="25"/>
              <w:rPr>
                <w:rFonts w:ascii="Times New Roman" w:hAnsi="Times New Roman"/>
                <w:sz w:val="21"/>
                <w:szCs w:val="21"/>
              </w:rPr>
            </w:pPr>
            <w:r>
              <w:rPr>
                <w:rFonts w:hint="eastAsia" w:ascii="Times New Roman" w:hAnsi="Times New Roman"/>
                <w:sz w:val="21"/>
                <w:szCs w:val="21"/>
              </w:rPr>
              <w:t>9.349e-05</w:t>
            </w:r>
          </w:p>
        </w:tc>
        <w:tc>
          <w:tcPr>
            <w:tcW w:w="837" w:type="pct"/>
            <w:tcBorders>
              <w:bottom w:val="single" w:color="auto" w:sz="18" w:space="0"/>
            </w:tcBorders>
            <w:shd w:val="clear" w:color="auto" w:fill="auto"/>
          </w:tcPr>
          <w:p>
            <w:pPr>
              <w:pStyle w:val="25"/>
              <w:rPr>
                <w:rFonts w:ascii="Times New Roman" w:hAnsi="Times New Roman"/>
                <w:sz w:val="21"/>
                <w:szCs w:val="21"/>
              </w:rPr>
            </w:pPr>
            <w:r>
              <w:rPr>
                <w:rFonts w:hint="eastAsia" w:ascii="Times New Roman" w:hAnsi="Times New Roman"/>
                <w:sz w:val="21"/>
                <w:szCs w:val="21"/>
              </w:rPr>
              <w:t>-0.002161</w:t>
            </w:r>
          </w:p>
        </w:tc>
        <w:tc>
          <w:tcPr>
            <w:tcW w:w="501" w:type="pct"/>
            <w:tcBorders>
              <w:bottom w:val="single" w:color="auto" w:sz="18" w:space="0"/>
            </w:tcBorders>
            <w:shd w:val="clear" w:color="auto" w:fill="auto"/>
          </w:tcPr>
          <w:p>
            <w:pPr>
              <w:pStyle w:val="25"/>
              <w:rPr>
                <w:rFonts w:ascii="Times New Roman" w:hAnsi="Times New Roman"/>
                <w:sz w:val="21"/>
                <w:szCs w:val="21"/>
              </w:rPr>
            </w:pPr>
            <w:r>
              <w:rPr>
                <w:rFonts w:hint="eastAsia" w:ascii="Times New Roman" w:hAnsi="Times New Roman"/>
                <w:sz w:val="21"/>
                <w:szCs w:val="21"/>
              </w:rPr>
              <w:t>5.93</w:t>
            </w:r>
          </w:p>
        </w:tc>
        <w:tc>
          <w:tcPr>
            <w:tcW w:w="669" w:type="pct"/>
            <w:tcBorders>
              <w:bottom w:val="single" w:color="auto" w:sz="18" w:space="0"/>
            </w:tcBorders>
            <w:shd w:val="clear" w:color="auto" w:fill="auto"/>
          </w:tcPr>
          <w:p>
            <w:pPr>
              <w:pStyle w:val="25"/>
              <w:rPr>
                <w:rFonts w:ascii="Times New Roman" w:hAnsi="Times New Roman"/>
                <w:sz w:val="21"/>
                <w:szCs w:val="21"/>
              </w:rPr>
            </w:pPr>
            <w:r>
              <w:rPr>
                <w:rFonts w:hint="eastAsia" w:ascii="Times New Roman" w:hAnsi="Times New Roman"/>
                <w:sz w:val="21"/>
                <w:szCs w:val="21"/>
              </w:rPr>
              <w:t>0.02304</w:t>
            </w:r>
          </w:p>
        </w:tc>
        <w:tc>
          <w:tcPr>
            <w:tcW w:w="586" w:type="pct"/>
            <w:tcBorders>
              <w:bottom w:val="single" w:color="auto" w:sz="18" w:space="0"/>
            </w:tcBorders>
            <w:shd w:val="clear" w:color="auto" w:fill="auto"/>
          </w:tcPr>
          <w:p>
            <w:pPr>
              <w:pStyle w:val="25"/>
              <w:rPr>
                <w:rFonts w:ascii="Times New Roman" w:hAnsi="Times New Roman"/>
                <w:sz w:val="21"/>
                <w:szCs w:val="21"/>
              </w:rPr>
            </w:pPr>
            <w:r>
              <w:rPr>
                <w:rFonts w:hint="eastAsia" w:ascii="Times New Roman" w:hAnsi="Times New Roman"/>
                <w:sz w:val="21"/>
                <w:szCs w:val="21"/>
              </w:rPr>
              <w:t>0.9789</w:t>
            </w:r>
          </w:p>
        </w:tc>
      </w:tr>
    </w:tbl>
    <w:p>
      <w:pPr>
        <w:rPr>
          <w:rFonts w:ascii="黑体" w:hAnsi="黑体" w:eastAsia="黑体"/>
          <w:sz w:val="32"/>
          <w:szCs w:val="32"/>
        </w:rPr>
        <w:sectPr>
          <w:headerReference r:id="rId28" w:type="default"/>
          <w:footerReference r:id="rId29" w:type="default"/>
          <w:endnotePr>
            <w:numFmt w:val="decimal"/>
          </w:endnotePr>
          <w:pgSz w:w="11906" w:h="16838"/>
          <w:pgMar w:top="1701" w:right="1797" w:bottom="1701" w:left="1797" w:header="851" w:footer="992" w:gutter="0"/>
          <w:pgNumType w:start="102"/>
          <w:cols w:space="720" w:num="1"/>
          <w:docGrid w:type="linesAndChars" w:linePitch="312" w:charSpace="0"/>
        </w:sectPr>
      </w:pPr>
    </w:p>
    <w:p>
      <w:pPr>
        <w:rPr>
          <w:rFonts w:ascii="黑体" w:hAnsi="黑体" w:eastAsia="黑体"/>
          <w:sz w:val="32"/>
          <w:szCs w:val="32"/>
        </w:rPr>
        <w:sectPr>
          <w:endnotePr>
            <w:numFmt w:val="decimal"/>
          </w:endnotePr>
          <w:type w:val="continuous"/>
          <w:pgSz w:w="11906" w:h="16838"/>
          <w:pgMar w:top="1701" w:right="1797" w:bottom="1701" w:left="1797" w:header="851" w:footer="992" w:gutter="0"/>
          <w:pgNumType w:start="104"/>
          <w:cols w:space="720" w:num="1"/>
          <w:docGrid w:type="linesAndChars" w:linePitch="312" w:charSpace="0"/>
        </w:sectPr>
      </w:pPr>
    </w:p>
    <w:p>
      <w:pPr>
        <w:pStyle w:val="2"/>
        <w:rPr>
          <w:rFonts w:ascii="黑体" w:hAnsi="黑体" w:eastAsia="黑体"/>
          <w:sz w:val="32"/>
          <w:szCs w:val="32"/>
        </w:rPr>
      </w:pPr>
      <w:bookmarkStart w:id="253" w:name="_Toc7716"/>
      <w:bookmarkStart w:id="254" w:name="_Toc55940872"/>
      <w:bookmarkStart w:id="255" w:name="_Toc2005"/>
      <w:r>
        <w:rPr>
          <w:rFonts w:hint="eastAsia" w:ascii="黑体" w:hAnsi="黑体" w:eastAsia="黑体"/>
          <w:sz w:val="32"/>
          <w:szCs w:val="32"/>
        </w:rPr>
        <w:t>附录三：采集侧边轮廓的代码</w:t>
      </w:r>
      <w:bookmarkEnd w:id="253"/>
      <w:bookmarkEnd w:id="254"/>
      <w:bookmarkEnd w:id="255"/>
    </w:p>
    <w:p>
      <w:pPr>
        <w:pStyle w:val="29"/>
        <w:rPr>
          <w:rStyle w:val="35"/>
        </w:rPr>
        <w:sectPr>
          <w:headerReference r:id="rId30" w:type="default"/>
          <w:footerReference r:id="rId31" w:type="default"/>
          <w:endnotePr>
            <w:numFmt w:val="decimal"/>
          </w:endnotePr>
          <w:type w:val="continuous"/>
          <w:pgSz w:w="11906" w:h="16838"/>
          <w:pgMar w:top="1701" w:right="1797" w:bottom="1701" w:left="1797" w:header="851" w:footer="992" w:gutter="0"/>
          <w:pgNumType w:start="106"/>
          <w:cols w:space="720" w:num="1"/>
          <w:docGrid w:type="linesAndChars" w:linePitch="312" w:charSpace="0"/>
        </w:sectPr>
      </w:pPr>
      <w:r>
        <w:rPr>
          <w:rStyle w:val="30"/>
        </w:rPr>
        <w:t>%%</w:t>
      </w:r>
      <w:r>
        <w:br w:type="textWrapping"/>
      </w:r>
      <w:r>
        <w:rPr>
          <w:rStyle w:val="31"/>
        </w:rPr>
        <w:t>if</w:t>
      </w:r>
      <w:r>
        <w:rPr>
          <w:rStyle w:val="32"/>
        </w:rPr>
        <w:t xml:space="preserve"> </w:t>
      </w:r>
      <w:r>
        <w:rPr>
          <w:rStyle w:val="33"/>
        </w:rPr>
        <w:t>Y</w:t>
      </w:r>
      <w:r>
        <w:rPr>
          <w:rStyle w:val="32"/>
        </w:rPr>
        <w:t>(</w:t>
      </w:r>
      <w:r>
        <w:rPr>
          <w:rStyle w:val="34"/>
        </w:rPr>
        <w:t>10</w:t>
      </w:r>
      <w:r>
        <w:rPr>
          <w:rStyle w:val="35"/>
        </w:rPr>
        <w:t>,</w:t>
      </w:r>
      <w:r>
        <w:rPr>
          <w:rStyle w:val="34"/>
        </w:rPr>
        <w:t>1</w:t>
      </w:r>
      <w:r>
        <w:rPr>
          <w:rStyle w:val="32"/>
        </w:rPr>
        <w:t xml:space="preserve">) </w:t>
      </w:r>
      <w:r>
        <w:rPr>
          <w:rStyle w:val="35"/>
        </w:rPr>
        <w:t>&gt;</w:t>
      </w:r>
      <w:r>
        <w:rPr>
          <w:rStyle w:val="32"/>
        </w:rPr>
        <w:t xml:space="preserve"> </w:t>
      </w:r>
      <w:r>
        <w:rPr>
          <w:rStyle w:val="34"/>
        </w:rPr>
        <w:t>40</w:t>
      </w:r>
      <w:r>
        <w:br w:type="textWrapping"/>
      </w:r>
      <w:r>
        <w:rPr>
          <w:rStyle w:val="32"/>
        </w:rPr>
        <w:t xml:space="preserve">    </w:t>
      </w:r>
      <w:r>
        <w:rPr>
          <w:rStyle w:val="33"/>
        </w:rPr>
        <w:t>Y</w:t>
      </w:r>
      <w:r>
        <w:rPr>
          <w:rStyle w:val="32"/>
        </w:rPr>
        <w:t xml:space="preserve"> </w:t>
      </w:r>
      <w:r>
        <w:rPr>
          <w:rStyle w:val="35"/>
        </w:rPr>
        <w:t>=</w:t>
      </w:r>
      <w:r>
        <w:rPr>
          <w:rStyle w:val="32"/>
        </w:rPr>
        <w:t xml:space="preserve"> </w:t>
      </w:r>
      <w:r>
        <w:rPr>
          <w:rStyle w:val="34"/>
        </w:rPr>
        <w:t>80</w:t>
      </w:r>
      <w:r>
        <w:rPr>
          <w:rStyle w:val="32"/>
        </w:rPr>
        <w:t xml:space="preserve"> </w:t>
      </w:r>
      <w:r>
        <w:rPr>
          <w:rStyle w:val="35"/>
        </w:rPr>
        <w:t>-</w:t>
      </w:r>
      <w:r>
        <w:rPr>
          <w:rStyle w:val="32"/>
        </w:rPr>
        <w:t xml:space="preserve"> </w:t>
      </w:r>
      <w:r>
        <w:rPr>
          <w:rStyle w:val="33"/>
        </w:rPr>
        <w:t>Y</w:t>
      </w:r>
      <w:r>
        <w:rPr>
          <w:rStyle w:val="35"/>
        </w:rPr>
        <w:t>;</w:t>
      </w:r>
      <w:r>
        <w:br w:type="textWrapping"/>
      </w:r>
      <w:r>
        <w:rPr>
          <w:rStyle w:val="31"/>
        </w:rPr>
        <w:t>end</w:t>
      </w:r>
      <w:r>
        <w:br w:type="textWrapping"/>
      </w:r>
      <w:r>
        <w:rPr>
          <w:rStyle w:val="30"/>
        </w:rPr>
        <w:t xml:space="preserve">%%    </w:t>
      </w:r>
      <w:r>
        <w:br w:type="textWrapping"/>
      </w:r>
      <w:r>
        <w:rPr>
          <w:rStyle w:val="33"/>
        </w:rPr>
        <w:t>YPosition</w:t>
      </w:r>
      <w:r>
        <w:rPr>
          <w:rStyle w:val="32"/>
        </w:rPr>
        <w:t xml:space="preserve"> </w:t>
      </w:r>
      <w:r>
        <w:rPr>
          <w:rStyle w:val="35"/>
        </w:rPr>
        <w:t>=</w:t>
      </w:r>
      <w:r>
        <w:rPr>
          <w:rStyle w:val="32"/>
        </w:rPr>
        <w:t xml:space="preserve"> </w:t>
      </w:r>
      <w:r>
        <w:rPr>
          <w:rStyle w:val="34"/>
        </w:rPr>
        <w:t>6</w:t>
      </w:r>
      <w:r>
        <w:rPr>
          <w:rStyle w:val="35"/>
        </w:rPr>
        <w:t>;</w:t>
      </w:r>
      <w:r>
        <w:br w:type="textWrapping"/>
      </w:r>
      <w:r>
        <w:rPr>
          <w:rStyle w:val="33"/>
        </w:rPr>
        <w:t>Thickness</w:t>
      </w:r>
      <w:r>
        <w:rPr>
          <w:rStyle w:val="32"/>
        </w:rPr>
        <w:t xml:space="preserve"> </w:t>
      </w:r>
      <w:r>
        <w:rPr>
          <w:rStyle w:val="35"/>
        </w:rPr>
        <w:t>=</w:t>
      </w:r>
      <w:r>
        <w:rPr>
          <w:rStyle w:val="32"/>
        </w:rPr>
        <w:t xml:space="preserve"> </w:t>
      </w:r>
      <w:r>
        <w:rPr>
          <w:rStyle w:val="34"/>
        </w:rPr>
        <w:t>20</w:t>
      </w:r>
      <w:r>
        <w:rPr>
          <w:rStyle w:val="35"/>
        </w:rPr>
        <w:t>;</w:t>
      </w:r>
      <w:r>
        <w:br w:type="textWrapping"/>
      </w:r>
      <w:r>
        <w:rPr>
          <w:rStyle w:val="33"/>
        </w:rPr>
        <w:t>Y_Redundant_1</w:t>
      </w:r>
      <w:r>
        <w:rPr>
          <w:rStyle w:val="32"/>
        </w:rPr>
        <w:t xml:space="preserve"> </w:t>
      </w:r>
      <w:r>
        <w:rPr>
          <w:rStyle w:val="35"/>
        </w:rPr>
        <w:t>=</w:t>
      </w:r>
      <w:r>
        <w:rPr>
          <w:rStyle w:val="32"/>
        </w:rPr>
        <w:t xml:space="preserve"> </w:t>
      </w:r>
      <w:r>
        <w:rPr>
          <w:rStyle w:val="33"/>
        </w:rPr>
        <w:t>Y</w:t>
      </w:r>
      <w:r>
        <w:rPr>
          <w:rStyle w:val="32"/>
        </w:rPr>
        <w:t xml:space="preserve"> </w:t>
      </w:r>
      <w:r>
        <w:rPr>
          <w:rStyle w:val="35"/>
        </w:rPr>
        <w:t>&lt;</w:t>
      </w:r>
      <w:r>
        <w:rPr>
          <w:rStyle w:val="32"/>
        </w:rPr>
        <w:t xml:space="preserve"> </w:t>
      </w:r>
      <w:r>
        <w:rPr>
          <w:rStyle w:val="33"/>
        </w:rPr>
        <w:t>YPosition</w:t>
      </w:r>
      <w:r>
        <w:rPr>
          <w:rStyle w:val="35"/>
        </w:rPr>
        <w:t>-</w:t>
      </w:r>
      <w:r>
        <w:rPr>
          <w:rStyle w:val="34"/>
        </w:rPr>
        <w:t>0.04</w:t>
      </w:r>
      <w:r>
        <w:rPr>
          <w:rStyle w:val="35"/>
        </w:rPr>
        <w:t>;</w:t>
      </w:r>
      <w:r>
        <w:br w:type="textWrapping"/>
      </w:r>
      <w:r>
        <w:rPr>
          <w:rStyle w:val="33"/>
        </w:rPr>
        <w:t>Y_Redundant_2</w:t>
      </w:r>
      <w:r>
        <w:rPr>
          <w:rStyle w:val="32"/>
        </w:rPr>
        <w:t xml:space="preserve"> </w:t>
      </w:r>
      <w:r>
        <w:rPr>
          <w:rStyle w:val="35"/>
        </w:rPr>
        <w:t>=</w:t>
      </w:r>
      <w:r>
        <w:rPr>
          <w:rStyle w:val="32"/>
        </w:rPr>
        <w:t xml:space="preserve"> </w:t>
      </w:r>
      <w:r>
        <w:rPr>
          <w:rStyle w:val="33"/>
        </w:rPr>
        <w:t>Y</w:t>
      </w:r>
      <w:r>
        <w:rPr>
          <w:rStyle w:val="32"/>
        </w:rPr>
        <w:t xml:space="preserve"> </w:t>
      </w:r>
      <w:r>
        <w:rPr>
          <w:rStyle w:val="35"/>
        </w:rPr>
        <w:t>&gt;</w:t>
      </w:r>
      <w:r>
        <w:rPr>
          <w:rStyle w:val="32"/>
        </w:rPr>
        <w:t xml:space="preserve"> </w:t>
      </w:r>
      <w:r>
        <w:rPr>
          <w:rStyle w:val="33"/>
        </w:rPr>
        <w:t>YPosition</w:t>
      </w:r>
      <w:r>
        <w:rPr>
          <w:rStyle w:val="35"/>
        </w:rPr>
        <w:t>+</w:t>
      </w:r>
      <w:r>
        <w:rPr>
          <w:rStyle w:val="34"/>
        </w:rPr>
        <w:t>0.04</w:t>
      </w:r>
      <w:r>
        <w:rPr>
          <w:rStyle w:val="35"/>
        </w:rPr>
        <w:t>;</w:t>
      </w:r>
      <w:r>
        <w:br w:type="textWrapping"/>
      </w:r>
      <w:r>
        <w:rPr>
          <w:rStyle w:val="33"/>
        </w:rPr>
        <w:t>Z_Redundant_1</w:t>
      </w:r>
      <w:r>
        <w:rPr>
          <w:rStyle w:val="32"/>
        </w:rPr>
        <w:t xml:space="preserve"> </w:t>
      </w:r>
      <w:r>
        <w:rPr>
          <w:rStyle w:val="35"/>
        </w:rPr>
        <w:t>=</w:t>
      </w:r>
      <w:r>
        <w:rPr>
          <w:rStyle w:val="32"/>
        </w:rPr>
        <w:t xml:space="preserve"> </w:t>
      </w:r>
      <w:r>
        <w:rPr>
          <w:rStyle w:val="33"/>
        </w:rPr>
        <w:t>Z</w:t>
      </w:r>
      <w:r>
        <w:rPr>
          <w:rStyle w:val="32"/>
        </w:rPr>
        <w:t xml:space="preserve"> </w:t>
      </w:r>
      <w:r>
        <w:rPr>
          <w:rStyle w:val="35"/>
        </w:rPr>
        <w:t>&lt;</w:t>
      </w:r>
      <w:r>
        <w:rPr>
          <w:rStyle w:val="32"/>
        </w:rPr>
        <w:t xml:space="preserve"> </w:t>
      </w:r>
      <w:r>
        <w:rPr>
          <w:rStyle w:val="34"/>
        </w:rPr>
        <w:t>1</w:t>
      </w:r>
      <w:r>
        <w:rPr>
          <w:rStyle w:val="35"/>
        </w:rPr>
        <w:t>;</w:t>
      </w:r>
      <w:r>
        <w:br w:type="textWrapping"/>
      </w:r>
      <w:r>
        <w:rPr>
          <w:rStyle w:val="33"/>
        </w:rPr>
        <w:t>Z_Redundant_2</w:t>
      </w:r>
      <w:r>
        <w:rPr>
          <w:rStyle w:val="32"/>
        </w:rPr>
        <w:t xml:space="preserve"> </w:t>
      </w:r>
      <w:r>
        <w:rPr>
          <w:rStyle w:val="35"/>
        </w:rPr>
        <w:t>=</w:t>
      </w:r>
      <w:r>
        <w:rPr>
          <w:rStyle w:val="32"/>
        </w:rPr>
        <w:t xml:space="preserve"> </w:t>
      </w:r>
      <w:r>
        <w:rPr>
          <w:rStyle w:val="33"/>
        </w:rPr>
        <w:t>Z</w:t>
      </w:r>
      <w:r>
        <w:rPr>
          <w:rStyle w:val="32"/>
        </w:rPr>
        <w:t xml:space="preserve"> </w:t>
      </w:r>
      <w:r>
        <w:rPr>
          <w:rStyle w:val="35"/>
        </w:rPr>
        <w:t>&gt;</w:t>
      </w:r>
      <w:r>
        <w:rPr>
          <w:rStyle w:val="32"/>
        </w:rPr>
        <w:t xml:space="preserve"> </w:t>
      </w:r>
      <w:r>
        <w:rPr>
          <w:rStyle w:val="33"/>
        </w:rPr>
        <w:t>Thickness</w:t>
      </w:r>
      <w:r>
        <w:rPr>
          <w:rStyle w:val="32"/>
        </w:rPr>
        <w:t xml:space="preserve"> </w:t>
      </w:r>
      <w:r>
        <w:rPr>
          <w:rStyle w:val="35"/>
        </w:rPr>
        <w:t>-</w:t>
      </w:r>
      <w:r>
        <w:rPr>
          <w:rStyle w:val="32"/>
        </w:rPr>
        <w:t xml:space="preserve"> </w:t>
      </w:r>
      <w:r>
        <w:rPr>
          <w:rStyle w:val="34"/>
        </w:rPr>
        <w:t>1</w:t>
      </w:r>
      <w:r>
        <w:rPr>
          <w:rStyle w:val="35"/>
        </w:rPr>
        <w:t>;</w:t>
      </w:r>
      <w:r>
        <w:br w:type="textWrapping"/>
      </w:r>
      <w:r>
        <w:rPr>
          <w:rStyle w:val="33"/>
        </w:rPr>
        <w:t>NonPosition</w:t>
      </w:r>
      <w:r>
        <w:rPr>
          <w:rStyle w:val="32"/>
        </w:rPr>
        <w:t xml:space="preserve"> </w:t>
      </w:r>
      <w:r>
        <w:rPr>
          <w:rStyle w:val="35"/>
        </w:rPr>
        <w:t>=</w:t>
      </w:r>
      <w:r>
        <w:rPr>
          <w:rStyle w:val="32"/>
        </w:rPr>
        <w:t xml:space="preserve"> </w:t>
      </w:r>
      <w:r>
        <w:rPr>
          <w:rStyle w:val="33"/>
        </w:rPr>
        <w:t>Y_Redundant_1</w:t>
      </w:r>
      <w:r>
        <w:rPr>
          <w:rStyle w:val="32"/>
        </w:rPr>
        <w:t xml:space="preserve"> </w:t>
      </w:r>
      <w:r>
        <w:rPr>
          <w:rStyle w:val="35"/>
        </w:rPr>
        <w:t>|</w:t>
      </w:r>
      <w:r>
        <w:rPr>
          <w:rStyle w:val="32"/>
        </w:rPr>
        <w:t xml:space="preserve"> </w:t>
      </w:r>
      <w:r>
        <w:rPr>
          <w:rStyle w:val="33"/>
        </w:rPr>
        <w:t>Y_Redundant_2</w:t>
      </w:r>
      <w:r>
        <w:rPr>
          <w:rStyle w:val="32"/>
        </w:rPr>
        <w:t xml:space="preserve"> </w:t>
      </w:r>
      <w:r>
        <w:rPr>
          <w:rStyle w:val="35"/>
        </w:rPr>
        <w:t>|</w:t>
      </w:r>
      <w:r>
        <w:rPr>
          <w:rStyle w:val="32"/>
        </w:rPr>
        <w:t xml:space="preserve"> </w:t>
      </w:r>
      <w:r>
        <w:rPr>
          <w:rStyle w:val="33"/>
        </w:rPr>
        <w:t>Z_Redundant_1</w:t>
      </w:r>
      <w:r>
        <w:rPr>
          <w:rStyle w:val="32"/>
        </w:rPr>
        <w:t xml:space="preserve"> </w:t>
      </w:r>
      <w:r>
        <w:rPr>
          <w:rStyle w:val="35"/>
        </w:rPr>
        <w:t>|</w:t>
      </w:r>
      <w:r>
        <w:rPr>
          <w:rStyle w:val="32"/>
        </w:rPr>
        <w:t xml:space="preserve"> </w:t>
      </w:r>
      <w:r>
        <w:rPr>
          <w:rStyle w:val="33"/>
        </w:rPr>
        <w:t>Z_Redundant_2</w:t>
      </w:r>
      <w:r>
        <w:rPr>
          <w:rStyle w:val="35"/>
        </w:rPr>
        <w:t>;</w:t>
      </w:r>
      <w:r>
        <w:br w:type="textWrapping"/>
      </w:r>
      <w:r>
        <w:rPr>
          <w:rStyle w:val="33"/>
        </w:rPr>
        <w:t>Y</w:t>
      </w:r>
      <w:r>
        <w:rPr>
          <w:rStyle w:val="32"/>
        </w:rPr>
        <w:t>(</w:t>
      </w:r>
      <w:r>
        <w:rPr>
          <w:rStyle w:val="33"/>
        </w:rPr>
        <w:t>NonPosition</w:t>
      </w:r>
      <w:r>
        <w:rPr>
          <w:rStyle w:val="32"/>
        </w:rPr>
        <w:t xml:space="preserve">) </w:t>
      </w:r>
      <w:r>
        <w:rPr>
          <w:rStyle w:val="35"/>
        </w:rPr>
        <w:t>=</w:t>
      </w:r>
      <w:r>
        <w:rPr>
          <w:rStyle w:val="32"/>
        </w:rPr>
        <w:t xml:space="preserve"> []</w:t>
      </w:r>
      <w:r>
        <w:rPr>
          <w:rStyle w:val="35"/>
        </w:rPr>
        <w:t>;</w:t>
      </w:r>
      <w:r>
        <w:br w:type="textWrapping"/>
      </w:r>
      <w:r>
        <w:rPr>
          <w:rStyle w:val="33"/>
        </w:rPr>
        <w:t>X</w:t>
      </w:r>
      <w:r>
        <w:rPr>
          <w:rStyle w:val="32"/>
        </w:rPr>
        <w:t>(</w:t>
      </w:r>
      <w:r>
        <w:rPr>
          <w:rStyle w:val="33"/>
        </w:rPr>
        <w:t>NonPosition</w:t>
      </w:r>
      <w:r>
        <w:rPr>
          <w:rStyle w:val="32"/>
        </w:rPr>
        <w:t xml:space="preserve">) </w:t>
      </w:r>
      <w:r>
        <w:rPr>
          <w:rStyle w:val="35"/>
        </w:rPr>
        <w:t>=</w:t>
      </w:r>
      <w:r>
        <w:rPr>
          <w:rStyle w:val="32"/>
        </w:rPr>
        <w:t xml:space="preserve"> []</w:t>
      </w:r>
      <w:r>
        <w:rPr>
          <w:rStyle w:val="35"/>
        </w:rPr>
        <w:t>;</w:t>
      </w:r>
      <w:r>
        <w:br w:type="textWrapping"/>
      </w:r>
      <w:r>
        <w:rPr>
          <w:rStyle w:val="33"/>
        </w:rPr>
        <w:t>Z</w:t>
      </w:r>
      <w:r>
        <w:rPr>
          <w:rStyle w:val="32"/>
        </w:rPr>
        <w:t>(</w:t>
      </w:r>
      <w:r>
        <w:rPr>
          <w:rStyle w:val="33"/>
        </w:rPr>
        <w:t>NonPosition</w:t>
      </w:r>
      <w:r>
        <w:rPr>
          <w:rStyle w:val="32"/>
        </w:rPr>
        <w:t xml:space="preserve">) </w:t>
      </w:r>
      <w:r>
        <w:rPr>
          <w:rStyle w:val="35"/>
        </w:rPr>
        <w:t>=</w:t>
      </w:r>
      <w:r>
        <w:rPr>
          <w:rStyle w:val="32"/>
        </w:rPr>
        <w:t xml:space="preserve"> []</w:t>
      </w:r>
      <w:r>
        <w:rPr>
          <w:rStyle w:val="35"/>
        </w:rPr>
        <w:t>;</w:t>
      </w:r>
      <w:r>
        <w:br w:type="textWrapping"/>
      </w:r>
      <w:r>
        <w:br w:type="textWrapping"/>
      </w:r>
      <w:r>
        <w:rPr>
          <w:rStyle w:val="30"/>
        </w:rPr>
        <w:t>%%</w:t>
      </w:r>
      <w:r>
        <w:br w:type="textWrapping"/>
      </w:r>
      <w:r>
        <w:rPr>
          <w:rStyle w:val="33"/>
        </w:rPr>
        <w:t>XinProximalChannel</w:t>
      </w:r>
      <w:r>
        <w:rPr>
          <w:rStyle w:val="32"/>
        </w:rPr>
        <w:t xml:space="preserve"> </w:t>
      </w:r>
      <w:r>
        <w:rPr>
          <w:rStyle w:val="35"/>
        </w:rPr>
        <w:t>=</w:t>
      </w:r>
      <w:r>
        <w:rPr>
          <w:rStyle w:val="32"/>
        </w:rPr>
        <w:t xml:space="preserve"> </w:t>
      </w:r>
      <w:r>
        <w:rPr>
          <w:rStyle w:val="33"/>
        </w:rPr>
        <w:t>X</w:t>
      </w:r>
      <w:r>
        <w:rPr>
          <w:rStyle w:val="35"/>
        </w:rPr>
        <w:t>;</w:t>
      </w:r>
      <w:r>
        <w:br w:type="textWrapping"/>
      </w:r>
      <w:r>
        <w:rPr>
          <w:rStyle w:val="33"/>
        </w:rPr>
        <w:t>ZinProximalChannel</w:t>
      </w:r>
      <w:r>
        <w:rPr>
          <w:rStyle w:val="32"/>
        </w:rPr>
        <w:t xml:space="preserve"> </w:t>
      </w:r>
      <w:r>
        <w:rPr>
          <w:rStyle w:val="35"/>
        </w:rPr>
        <w:t>=</w:t>
      </w:r>
      <w:r>
        <w:rPr>
          <w:rStyle w:val="32"/>
        </w:rPr>
        <w:t xml:space="preserve"> </w:t>
      </w:r>
      <w:r>
        <w:rPr>
          <w:rStyle w:val="33"/>
        </w:rPr>
        <w:t>Z</w:t>
      </w:r>
      <w:r>
        <w:rPr>
          <w:rStyle w:val="35"/>
        </w:rPr>
        <w:t>;</w:t>
      </w:r>
      <w:r>
        <w:br w:type="textWrapping"/>
      </w:r>
      <w:r>
        <w:rPr>
          <w:rStyle w:val="33"/>
        </w:rPr>
        <w:t>XinProximalChannel_Redundant</w:t>
      </w:r>
      <w:r>
        <w:rPr>
          <w:rStyle w:val="32"/>
        </w:rPr>
        <w:t xml:space="preserve"> </w:t>
      </w:r>
      <w:r>
        <w:rPr>
          <w:rStyle w:val="35"/>
        </w:rPr>
        <w:t>=</w:t>
      </w:r>
      <w:r>
        <w:rPr>
          <w:rStyle w:val="32"/>
        </w:rPr>
        <w:t xml:space="preserve"> </w:t>
      </w:r>
      <w:r>
        <w:rPr>
          <w:rStyle w:val="33"/>
        </w:rPr>
        <w:t>X</w:t>
      </w:r>
      <w:r>
        <w:rPr>
          <w:rStyle w:val="32"/>
        </w:rPr>
        <w:t xml:space="preserve"> </w:t>
      </w:r>
      <w:r>
        <w:rPr>
          <w:rStyle w:val="35"/>
        </w:rPr>
        <w:t>&gt;</w:t>
      </w:r>
      <w:r>
        <w:rPr>
          <w:rStyle w:val="32"/>
        </w:rPr>
        <w:t xml:space="preserve"> (</w:t>
      </w:r>
      <w:r>
        <w:rPr>
          <w:rStyle w:val="33"/>
        </w:rPr>
        <w:t>max</w:t>
      </w:r>
      <w:r>
        <w:rPr>
          <w:rStyle w:val="32"/>
        </w:rPr>
        <w:t>(</w:t>
      </w:r>
      <w:r>
        <w:rPr>
          <w:rStyle w:val="33"/>
        </w:rPr>
        <w:t>X</w:t>
      </w:r>
      <w:r>
        <w:rPr>
          <w:rStyle w:val="32"/>
        </w:rPr>
        <w:t xml:space="preserve">) </w:t>
      </w:r>
      <w:r>
        <w:rPr>
          <w:rStyle w:val="35"/>
        </w:rPr>
        <w:t>+</w:t>
      </w:r>
      <w:r>
        <w:rPr>
          <w:rStyle w:val="32"/>
        </w:rPr>
        <w:t xml:space="preserve"> </w:t>
      </w:r>
      <w:r>
        <w:rPr>
          <w:rStyle w:val="33"/>
        </w:rPr>
        <w:t>min</w:t>
      </w:r>
      <w:r>
        <w:rPr>
          <w:rStyle w:val="32"/>
        </w:rPr>
        <w:t>(</w:t>
      </w:r>
      <w:r>
        <w:rPr>
          <w:rStyle w:val="33"/>
        </w:rPr>
        <w:t>X</w:t>
      </w:r>
      <w:r>
        <w:rPr>
          <w:rStyle w:val="32"/>
        </w:rPr>
        <w:t>))</w:t>
      </w:r>
      <w:r>
        <w:rPr>
          <w:rStyle w:val="35"/>
        </w:rPr>
        <w:t>/</w:t>
      </w:r>
      <w:r>
        <w:rPr>
          <w:rStyle w:val="34"/>
        </w:rPr>
        <w:t>2</w:t>
      </w:r>
      <w:r>
        <w:rPr>
          <w:rStyle w:val="35"/>
        </w:rPr>
        <w:t>;</w:t>
      </w:r>
      <w:r>
        <w:br w:type="textWrapping"/>
      </w:r>
      <w:r>
        <w:rPr>
          <w:rStyle w:val="33"/>
        </w:rPr>
        <w:t>XinProximalChannel</w:t>
      </w:r>
      <w:r>
        <w:rPr>
          <w:rStyle w:val="32"/>
        </w:rPr>
        <w:t>(</w:t>
      </w:r>
      <w:r>
        <w:rPr>
          <w:rStyle w:val="33"/>
        </w:rPr>
        <w:t>XinProximalChannel_Redundant</w:t>
      </w:r>
      <w:r>
        <w:rPr>
          <w:rStyle w:val="32"/>
        </w:rPr>
        <w:t xml:space="preserve">) </w:t>
      </w:r>
      <w:r>
        <w:rPr>
          <w:rStyle w:val="35"/>
        </w:rPr>
        <w:t>=</w:t>
      </w:r>
      <w:r>
        <w:rPr>
          <w:rStyle w:val="32"/>
        </w:rPr>
        <w:t xml:space="preserve"> []</w:t>
      </w:r>
      <w:r>
        <w:rPr>
          <w:rStyle w:val="35"/>
        </w:rPr>
        <w:t>;</w:t>
      </w:r>
      <w:r>
        <w:br w:type="textWrapping"/>
      </w:r>
      <w:r>
        <w:rPr>
          <w:rStyle w:val="33"/>
        </w:rPr>
        <w:t>ZinProximalChannel</w:t>
      </w:r>
      <w:r>
        <w:rPr>
          <w:rStyle w:val="32"/>
        </w:rPr>
        <w:t>(</w:t>
      </w:r>
      <w:r>
        <w:rPr>
          <w:rStyle w:val="33"/>
        </w:rPr>
        <w:t>XinProximalChannel_Redundant</w:t>
      </w:r>
      <w:r>
        <w:rPr>
          <w:rStyle w:val="32"/>
        </w:rPr>
        <w:t xml:space="preserve">) </w:t>
      </w:r>
      <w:r>
        <w:rPr>
          <w:rStyle w:val="35"/>
        </w:rPr>
        <w:t>=</w:t>
      </w:r>
      <w:r>
        <w:rPr>
          <w:rStyle w:val="32"/>
        </w:rPr>
        <w:t xml:space="preserve"> []</w:t>
      </w:r>
      <w:r>
        <w:rPr>
          <w:rStyle w:val="35"/>
        </w:rPr>
        <w:t>;</w:t>
      </w:r>
      <w:r>
        <w:br w:type="textWrapping"/>
      </w:r>
      <w:r>
        <w:rPr>
          <w:rStyle w:val="30"/>
        </w:rPr>
        <w:t>%%</w:t>
      </w:r>
      <w:r>
        <w:br w:type="textWrapping"/>
      </w:r>
      <w:r>
        <w:rPr>
          <w:rStyle w:val="33"/>
        </w:rPr>
        <w:t>XinDistalChannel</w:t>
      </w:r>
      <w:r>
        <w:rPr>
          <w:rStyle w:val="32"/>
        </w:rPr>
        <w:t xml:space="preserve"> </w:t>
      </w:r>
      <w:r>
        <w:rPr>
          <w:rStyle w:val="35"/>
        </w:rPr>
        <w:t>=</w:t>
      </w:r>
      <w:r>
        <w:rPr>
          <w:rStyle w:val="32"/>
        </w:rPr>
        <w:t xml:space="preserve"> </w:t>
      </w:r>
      <w:r>
        <w:rPr>
          <w:rStyle w:val="33"/>
        </w:rPr>
        <w:t>X</w:t>
      </w:r>
      <w:r>
        <w:rPr>
          <w:rStyle w:val="35"/>
        </w:rPr>
        <w:t>;</w:t>
      </w:r>
      <w:r>
        <w:br w:type="textWrapping"/>
      </w:r>
      <w:r>
        <w:rPr>
          <w:rStyle w:val="33"/>
        </w:rPr>
        <w:t>ZinDistalChannel</w:t>
      </w:r>
      <w:r>
        <w:rPr>
          <w:rStyle w:val="32"/>
        </w:rPr>
        <w:t xml:space="preserve"> </w:t>
      </w:r>
      <w:r>
        <w:rPr>
          <w:rStyle w:val="35"/>
        </w:rPr>
        <w:t>=</w:t>
      </w:r>
      <w:r>
        <w:rPr>
          <w:rStyle w:val="32"/>
        </w:rPr>
        <w:t xml:space="preserve"> </w:t>
      </w:r>
      <w:r>
        <w:rPr>
          <w:rStyle w:val="33"/>
        </w:rPr>
        <w:t>Z</w:t>
      </w:r>
      <w:r>
        <w:rPr>
          <w:rStyle w:val="35"/>
        </w:rPr>
        <w:t>;</w:t>
      </w:r>
      <w:r>
        <w:br w:type="textWrapping"/>
      </w:r>
      <w:r>
        <w:rPr>
          <w:rStyle w:val="33"/>
        </w:rPr>
        <w:t>XinDistalChannel_Redundant</w:t>
      </w:r>
      <w:r>
        <w:rPr>
          <w:rStyle w:val="32"/>
        </w:rPr>
        <w:t xml:space="preserve"> </w:t>
      </w:r>
      <w:r>
        <w:rPr>
          <w:rStyle w:val="35"/>
        </w:rPr>
        <w:t>=</w:t>
      </w:r>
      <w:r>
        <w:rPr>
          <w:rStyle w:val="32"/>
        </w:rPr>
        <w:t xml:space="preserve"> </w:t>
      </w:r>
      <w:r>
        <w:rPr>
          <w:rStyle w:val="33"/>
        </w:rPr>
        <w:t>X</w:t>
      </w:r>
      <w:r>
        <w:rPr>
          <w:rStyle w:val="32"/>
        </w:rPr>
        <w:t xml:space="preserve"> </w:t>
      </w:r>
      <w:r>
        <w:rPr>
          <w:rStyle w:val="35"/>
        </w:rPr>
        <w:t>&lt;=</w:t>
      </w:r>
      <w:r>
        <w:rPr>
          <w:rStyle w:val="32"/>
        </w:rPr>
        <w:t xml:space="preserve"> (</w:t>
      </w:r>
      <w:r>
        <w:rPr>
          <w:rStyle w:val="33"/>
        </w:rPr>
        <w:t>max</w:t>
      </w:r>
      <w:r>
        <w:rPr>
          <w:rStyle w:val="32"/>
        </w:rPr>
        <w:t>(</w:t>
      </w:r>
      <w:r>
        <w:rPr>
          <w:rStyle w:val="33"/>
        </w:rPr>
        <w:t>X</w:t>
      </w:r>
      <w:r>
        <w:rPr>
          <w:rStyle w:val="32"/>
        </w:rPr>
        <w:t xml:space="preserve">) </w:t>
      </w:r>
      <w:r>
        <w:rPr>
          <w:rStyle w:val="35"/>
        </w:rPr>
        <w:t>+</w:t>
      </w:r>
      <w:r>
        <w:rPr>
          <w:rStyle w:val="32"/>
        </w:rPr>
        <w:t xml:space="preserve"> </w:t>
      </w:r>
      <w:r>
        <w:rPr>
          <w:rStyle w:val="33"/>
        </w:rPr>
        <w:t>min</w:t>
      </w:r>
      <w:r>
        <w:rPr>
          <w:rStyle w:val="32"/>
        </w:rPr>
        <w:t>(</w:t>
      </w:r>
      <w:r>
        <w:rPr>
          <w:rStyle w:val="33"/>
        </w:rPr>
        <w:t>X</w:t>
      </w:r>
      <w:r>
        <w:rPr>
          <w:rStyle w:val="32"/>
        </w:rPr>
        <w:t>))</w:t>
      </w:r>
      <w:r>
        <w:rPr>
          <w:rStyle w:val="35"/>
        </w:rPr>
        <w:t>/</w:t>
      </w:r>
      <w:r>
        <w:rPr>
          <w:rStyle w:val="34"/>
        </w:rPr>
        <w:t>2</w:t>
      </w:r>
      <w:r>
        <w:rPr>
          <w:rStyle w:val="35"/>
        </w:rPr>
        <w:t>;</w:t>
      </w:r>
      <w:r>
        <w:br w:type="textWrapping"/>
      </w:r>
      <w:r>
        <w:rPr>
          <w:rStyle w:val="33"/>
        </w:rPr>
        <w:t>XinDistalChannel</w:t>
      </w:r>
      <w:r>
        <w:rPr>
          <w:rStyle w:val="32"/>
        </w:rPr>
        <w:t>(</w:t>
      </w:r>
      <w:r>
        <w:rPr>
          <w:rStyle w:val="33"/>
        </w:rPr>
        <w:t>XinDistalChannel_Redundant</w:t>
      </w:r>
      <w:r>
        <w:rPr>
          <w:rStyle w:val="32"/>
        </w:rPr>
        <w:t xml:space="preserve">) </w:t>
      </w:r>
      <w:r>
        <w:rPr>
          <w:rStyle w:val="35"/>
        </w:rPr>
        <w:t>=</w:t>
      </w:r>
      <w:r>
        <w:rPr>
          <w:rStyle w:val="32"/>
        </w:rPr>
        <w:t xml:space="preserve"> []</w:t>
      </w:r>
      <w:r>
        <w:rPr>
          <w:rStyle w:val="35"/>
        </w:rPr>
        <w:t>;</w:t>
      </w:r>
      <w:r>
        <w:br w:type="textWrapping"/>
      </w:r>
      <w:r>
        <w:rPr>
          <w:rStyle w:val="33"/>
        </w:rPr>
        <w:t>ZinDistalChannel</w:t>
      </w:r>
      <w:r>
        <w:rPr>
          <w:rStyle w:val="32"/>
        </w:rPr>
        <w:t>(</w:t>
      </w:r>
      <w:r>
        <w:rPr>
          <w:rStyle w:val="33"/>
        </w:rPr>
        <w:t>XinDistalChannel_Redundant</w:t>
      </w:r>
      <w:r>
        <w:rPr>
          <w:rStyle w:val="32"/>
        </w:rPr>
        <w:t xml:space="preserve">) </w:t>
      </w:r>
      <w:r>
        <w:rPr>
          <w:rStyle w:val="35"/>
        </w:rPr>
        <w:t>=</w:t>
      </w:r>
      <w:r>
        <w:rPr>
          <w:rStyle w:val="32"/>
        </w:rPr>
        <w:t xml:space="preserve"> []</w:t>
      </w:r>
      <w:r>
        <w:rPr>
          <w:rStyle w:val="35"/>
        </w:rPr>
        <w:t>;</w:t>
      </w:r>
    </w:p>
    <w:p>
      <w:pPr>
        <w:pStyle w:val="2"/>
        <w:keepNext w:val="0"/>
        <w:keepLines w:val="0"/>
        <w:pageBreakBefore w:val="0"/>
        <w:widowControl w:val="0"/>
        <w:kinsoku/>
        <w:wordWrap/>
        <w:overflowPunct/>
        <w:topLinePunct w:val="0"/>
        <w:autoSpaceDE/>
        <w:autoSpaceDN/>
        <w:bidi w:val="0"/>
        <w:adjustRightInd/>
        <w:snapToGrid/>
        <w:spacing w:before="340" w:after="330" w:line="579" w:lineRule="auto"/>
        <w:textAlignment w:val="auto"/>
        <w:rPr>
          <w:rFonts w:hint="eastAsia" w:ascii="黑体" w:hAnsi="黑体" w:eastAsia="黑体" w:cs="黑体"/>
          <w:sz w:val="32"/>
          <w:szCs w:val="32"/>
          <w:lang w:val="en-US" w:eastAsia="zh-CN"/>
        </w:rPr>
      </w:pPr>
      <w:bookmarkStart w:id="256" w:name="_Toc6035"/>
      <w:r>
        <w:rPr>
          <w:rFonts w:hint="eastAsia" w:ascii="黑体" w:hAnsi="黑体" w:eastAsia="黑体" w:cs="黑体"/>
          <w:sz w:val="32"/>
          <w:szCs w:val="32"/>
          <w:lang w:val="en-US" w:eastAsia="zh-CN"/>
        </w:rPr>
        <w:t>附录四：射流束截面分层及椭圆拟合的代码</w:t>
      </w:r>
      <w:bookmarkEnd w:id="256"/>
    </w:p>
    <w:p>
      <w:pPr>
        <w:tabs>
          <w:tab w:val="left" w:pos="2839"/>
        </w:tabs>
        <w:rPr>
          <w:rFonts w:ascii="黑体" w:hAnsi="黑体" w:eastAsia="黑体"/>
          <w:sz w:val="32"/>
          <w:szCs w:val="32"/>
        </w:rPr>
      </w:pPr>
    </w:p>
    <w:p>
      <w:pPr>
        <w:pStyle w:val="29"/>
        <w:rPr>
          <w:rStyle w:val="32"/>
        </w:rPr>
      </w:pPr>
      <w:r>
        <w:rPr>
          <w:rStyle w:val="33"/>
        </w:rPr>
        <w:t>n</w:t>
      </w:r>
      <w:r>
        <w:rPr>
          <w:rStyle w:val="32"/>
        </w:rPr>
        <w:t xml:space="preserve"> </w:t>
      </w:r>
      <w:r>
        <w:rPr>
          <w:rStyle w:val="35"/>
        </w:rPr>
        <w:t>=</w:t>
      </w:r>
      <w:r>
        <w:rPr>
          <w:rStyle w:val="32"/>
        </w:rPr>
        <w:t xml:space="preserve"> </w:t>
      </w:r>
      <w:r>
        <w:rPr>
          <w:rStyle w:val="34"/>
        </w:rPr>
        <w:t>99</w:t>
      </w:r>
      <w:r>
        <w:rPr>
          <w:rStyle w:val="35"/>
        </w:rPr>
        <w:t>;</w:t>
      </w:r>
      <w:r>
        <w:rPr>
          <w:rStyle w:val="32"/>
        </w:rPr>
        <w:tab/>
      </w:r>
      <w:r>
        <w:rPr>
          <w:rStyle w:val="32"/>
        </w:rPr>
        <w:tab/>
      </w:r>
      <w:r>
        <w:rPr>
          <w:rStyle w:val="32"/>
        </w:rPr>
        <w:tab/>
      </w:r>
      <w:r>
        <w:rPr>
          <w:rStyle w:val="30"/>
        </w:rPr>
        <w:t>%</w:t>
      </w:r>
      <w:r>
        <w:rPr>
          <w:rStyle w:val="30"/>
        </w:rPr>
        <w:tab/>
      </w:r>
      <w:r>
        <w:rPr>
          <w:rStyle w:val="30"/>
        </w:rPr>
        <w:t xml:space="preserve">总层数(z方向) </w:t>
      </w:r>
      <w:r>
        <w:br w:type="textWrapping"/>
      </w:r>
      <w:r>
        <w:rPr>
          <w:rStyle w:val="33"/>
        </w:rPr>
        <w:t>m</w:t>
      </w:r>
      <w:r>
        <w:rPr>
          <w:rStyle w:val="32"/>
        </w:rPr>
        <w:t xml:space="preserve"> </w:t>
      </w:r>
      <w:r>
        <w:rPr>
          <w:rStyle w:val="35"/>
        </w:rPr>
        <w:t>=</w:t>
      </w:r>
      <w:r>
        <w:rPr>
          <w:rStyle w:val="32"/>
        </w:rPr>
        <w:t xml:space="preserve"> </w:t>
      </w:r>
      <w:r>
        <w:rPr>
          <w:rStyle w:val="34"/>
        </w:rPr>
        <w:t>500</w:t>
      </w:r>
      <w:r>
        <w:rPr>
          <w:rStyle w:val="35"/>
        </w:rPr>
        <w:t>;</w:t>
      </w:r>
      <w:r>
        <w:rPr>
          <w:rStyle w:val="32"/>
        </w:rPr>
        <w:t xml:space="preserve"> </w:t>
      </w:r>
    </w:p>
    <w:p>
      <w:pPr>
        <w:pStyle w:val="29"/>
        <w:rPr>
          <w:rStyle w:val="32"/>
        </w:rPr>
      </w:pPr>
      <w:r>
        <w:rPr>
          <w:rStyle w:val="30"/>
        </w:rPr>
        <w:t>%   各个层的全部点坐标集合，1、2列为第一层(z=1)的坐标集合</w:t>
      </w:r>
      <w:r>
        <w:br w:type="textWrapping"/>
      </w:r>
      <w:r>
        <w:rPr>
          <w:rStyle w:val="33"/>
        </w:rPr>
        <w:t>pointrange_all</w:t>
      </w:r>
      <w:r>
        <w:rPr>
          <w:rStyle w:val="32"/>
        </w:rPr>
        <w:t xml:space="preserve"> </w:t>
      </w:r>
      <w:r>
        <w:rPr>
          <w:rStyle w:val="35"/>
        </w:rPr>
        <w:t>=</w:t>
      </w:r>
      <w:r>
        <w:rPr>
          <w:rStyle w:val="32"/>
        </w:rPr>
        <w:t xml:space="preserve"> </w:t>
      </w:r>
      <w:r>
        <w:rPr>
          <w:rStyle w:val="33"/>
        </w:rPr>
        <w:t>ones</w:t>
      </w:r>
      <w:r>
        <w:rPr>
          <w:rStyle w:val="32"/>
        </w:rPr>
        <w:t>(</w:t>
      </w:r>
      <w:r>
        <w:rPr>
          <w:rStyle w:val="33"/>
        </w:rPr>
        <w:t>m</w:t>
      </w:r>
      <w:r>
        <w:rPr>
          <w:rStyle w:val="35"/>
        </w:rPr>
        <w:t>,</w:t>
      </w:r>
      <w:r>
        <w:rPr>
          <w:rStyle w:val="34"/>
        </w:rPr>
        <w:t>2</w:t>
      </w:r>
      <w:r>
        <w:rPr>
          <w:rStyle w:val="35"/>
        </w:rPr>
        <w:t>*</w:t>
      </w:r>
      <w:r>
        <w:rPr>
          <w:rStyle w:val="33"/>
        </w:rPr>
        <w:t>n</w:t>
      </w:r>
      <w:r>
        <w:rPr>
          <w:rStyle w:val="32"/>
        </w:rPr>
        <w:t>)</w:t>
      </w:r>
      <w:r>
        <w:rPr>
          <w:rStyle w:val="35"/>
        </w:rPr>
        <w:t>*</w:t>
      </w:r>
      <w:r>
        <w:rPr>
          <w:rStyle w:val="33"/>
        </w:rPr>
        <w:t>nan</w:t>
      </w:r>
      <w:r>
        <w:rPr>
          <w:rStyle w:val="35"/>
        </w:rPr>
        <w:t>;</w:t>
      </w:r>
      <w:r>
        <w:rPr>
          <w:rStyle w:val="32"/>
        </w:rPr>
        <w:t xml:space="preserve">   </w:t>
      </w:r>
    </w:p>
    <w:p>
      <w:pPr>
        <w:pStyle w:val="29"/>
        <w:rPr>
          <w:rStyle w:val="32"/>
        </w:rPr>
      </w:pPr>
      <w:r>
        <w:rPr>
          <w:rStyle w:val="30"/>
        </w:rPr>
        <w:t xml:space="preserve">%   各个层的全部前沿区点坐标集合，1、2列为第一层(z=1)的坐标集合 </w:t>
      </w:r>
      <w:r>
        <w:br w:type="textWrapping"/>
      </w:r>
      <w:r>
        <w:rPr>
          <w:rStyle w:val="33"/>
        </w:rPr>
        <w:t>pointrange_cuttingfront</w:t>
      </w:r>
      <w:r>
        <w:rPr>
          <w:rStyle w:val="32"/>
        </w:rPr>
        <w:t xml:space="preserve"> </w:t>
      </w:r>
      <w:r>
        <w:rPr>
          <w:rStyle w:val="35"/>
        </w:rPr>
        <w:t>=</w:t>
      </w:r>
      <w:r>
        <w:rPr>
          <w:rStyle w:val="32"/>
        </w:rPr>
        <w:t xml:space="preserve"> </w:t>
      </w:r>
      <w:r>
        <w:rPr>
          <w:rStyle w:val="33"/>
        </w:rPr>
        <w:t>ones</w:t>
      </w:r>
      <w:r>
        <w:rPr>
          <w:rStyle w:val="32"/>
        </w:rPr>
        <w:t>(</w:t>
      </w:r>
      <w:r>
        <w:rPr>
          <w:rStyle w:val="33"/>
        </w:rPr>
        <w:t>m</w:t>
      </w:r>
      <w:r>
        <w:rPr>
          <w:rStyle w:val="35"/>
        </w:rPr>
        <w:t>,</w:t>
      </w:r>
      <w:r>
        <w:rPr>
          <w:rStyle w:val="34"/>
        </w:rPr>
        <w:t>2</w:t>
      </w:r>
      <w:r>
        <w:rPr>
          <w:rStyle w:val="35"/>
        </w:rPr>
        <w:t>*</w:t>
      </w:r>
      <w:r>
        <w:rPr>
          <w:rStyle w:val="33"/>
        </w:rPr>
        <w:t>n</w:t>
      </w:r>
      <w:r>
        <w:rPr>
          <w:rStyle w:val="32"/>
        </w:rPr>
        <w:t>)</w:t>
      </w:r>
      <w:r>
        <w:rPr>
          <w:rStyle w:val="35"/>
        </w:rPr>
        <w:t>*</w:t>
      </w:r>
      <w:r>
        <w:rPr>
          <w:rStyle w:val="33"/>
        </w:rPr>
        <w:t>nan</w:t>
      </w:r>
      <w:r>
        <w:rPr>
          <w:rStyle w:val="35"/>
        </w:rPr>
        <w:t>;</w:t>
      </w:r>
      <w:r>
        <w:rPr>
          <w:rStyle w:val="32"/>
        </w:rPr>
        <w:t xml:space="preserve"> </w:t>
      </w:r>
    </w:p>
    <w:p>
      <w:pPr>
        <w:pStyle w:val="29"/>
        <w:rPr>
          <w:rStyle w:val="32"/>
        </w:rPr>
      </w:pPr>
      <w:r>
        <w:rPr>
          <w:rStyle w:val="30"/>
        </w:rPr>
        <w:t>%   各个层的全部点x坐标集合，1列为第一层(z=1)的坐标集合</w:t>
      </w:r>
      <w:r>
        <w:rPr>
          <w:rStyle w:val="32"/>
        </w:rPr>
        <w:t xml:space="preserve">    </w:t>
      </w:r>
      <w:r>
        <w:rPr>
          <w:rStyle w:val="30"/>
        </w:rPr>
        <w:t xml:space="preserve"> </w:t>
      </w:r>
      <w:r>
        <w:br w:type="textWrapping"/>
      </w:r>
      <w:r>
        <w:rPr>
          <w:rStyle w:val="33"/>
        </w:rPr>
        <w:t>X</w:t>
      </w:r>
      <w:r>
        <w:rPr>
          <w:rStyle w:val="32"/>
        </w:rPr>
        <w:t xml:space="preserve"> </w:t>
      </w:r>
      <w:r>
        <w:rPr>
          <w:rStyle w:val="35"/>
        </w:rPr>
        <w:t>=</w:t>
      </w:r>
      <w:r>
        <w:rPr>
          <w:rStyle w:val="32"/>
        </w:rPr>
        <w:t xml:space="preserve"> </w:t>
      </w:r>
      <w:r>
        <w:rPr>
          <w:rStyle w:val="33"/>
        </w:rPr>
        <w:t>ones</w:t>
      </w:r>
      <w:r>
        <w:rPr>
          <w:rStyle w:val="32"/>
        </w:rPr>
        <w:t>(</w:t>
      </w:r>
      <w:r>
        <w:rPr>
          <w:rStyle w:val="33"/>
        </w:rPr>
        <w:t>m</w:t>
      </w:r>
      <w:r>
        <w:rPr>
          <w:rStyle w:val="35"/>
        </w:rPr>
        <w:t>,</w:t>
      </w:r>
      <w:r>
        <w:rPr>
          <w:rStyle w:val="33"/>
        </w:rPr>
        <w:t>n</w:t>
      </w:r>
      <w:r>
        <w:rPr>
          <w:rStyle w:val="32"/>
        </w:rPr>
        <w:t>)</w:t>
      </w:r>
      <w:r>
        <w:rPr>
          <w:rStyle w:val="35"/>
        </w:rPr>
        <w:t>*</w:t>
      </w:r>
      <w:r>
        <w:rPr>
          <w:rStyle w:val="33"/>
        </w:rPr>
        <w:t>nan</w:t>
      </w:r>
      <w:r>
        <w:rPr>
          <w:rStyle w:val="35"/>
        </w:rPr>
        <w:t>;</w:t>
      </w:r>
      <w:r>
        <w:rPr>
          <w:rStyle w:val="32"/>
        </w:rPr>
        <w:t xml:space="preserve"> </w:t>
      </w:r>
    </w:p>
    <w:p>
      <w:pPr>
        <w:pStyle w:val="29"/>
        <w:rPr>
          <w:rStyle w:val="35"/>
        </w:rPr>
      </w:pPr>
      <w:r>
        <w:rPr>
          <w:rStyle w:val="30"/>
        </w:rPr>
        <w:t>%   各个层的全部点y坐标集合，1列为第一层(z=1)的坐标集合</w:t>
      </w:r>
      <w:r>
        <w:rPr>
          <w:rStyle w:val="32"/>
        </w:rPr>
        <w:t xml:space="preserve">                 </w:t>
      </w:r>
      <w:r>
        <w:rPr>
          <w:rStyle w:val="30"/>
        </w:rPr>
        <w:t xml:space="preserve"> </w:t>
      </w:r>
      <w:r>
        <w:br w:type="textWrapping"/>
      </w:r>
      <w:r>
        <w:rPr>
          <w:rStyle w:val="33"/>
        </w:rPr>
        <w:t>Y</w:t>
      </w:r>
      <w:r>
        <w:rPr>
          <w:rStyle w:val="32"/>
        </w:rPr>
        <w:t xml:space="preserve"> </w:t>
      </w:r>
      <w:r>
        <w:rPr>
          <w:rStyle w:val="35"/>
        </w:rPr>
        <w:t>=</w:t>
      </w:r>
      <w:r>
        <w:rPr>
          <w:rStyle w:val="32"/>
        </w:rPr>
        <w:t xml:space="preserve"> </w:t>
      </w:r>
      <w:r>
        <w:rPr>
          <w:rStyle w:val="33"/>
        </w:rPr>
        <w:t>ones</w:t>
      </w:r>
      <w:r>
        <w:rPr>
          <w:rStyle w:val="32"/>
        </w:rPr>
        <w:t>(</w:t>
      </w:r>
      <w:r>
        <w:rPr>
          <w:rStyle w:val="33"/>
        </w:rPr>
        <w:t>m</w:t>
      </w:r>
      <w:r>
        <w:rPr>
          <w:rStyle w:val="35"/>
        </w:rPr>
        <w:t>,</w:t>
      </w:r>
      <w:r>
        <w:rPr>
          <w:rStyle w:val="33"/>
        </w:rPr>
        <w:t>n</w:t>
      </w:r>
      <w:r>
        <w:rPr>
          <w:rStyle w:val="32"/>
        </w:rPr>
        <w:t>)</w:t>
      </w:r>
      <w:r>
        <w:rPr>
          <w:rStyle w:val="35"/>
        </w:rPr>
        <w:t>*</w:t>
      </w:r>
      <w:r>
        <w:rPr>
          <w:rStyle w:val="33"/>
        </w:rPr>
        <w:t>nan</w:t>
      </w:r>
      <w:r>
        <w:rPr>
          <w:rStyle w:val="35"/>
        </w:rPr>
        <w:t>;</w:t>
      </w:r>
    </w:p>
    <w:p>
      <w:pPr>
        <w:pStyle w:val="29"/>
        <w:spacing w:after="0"/>
      </w:pPr>
      <w:r>
        <w:rPr>
          <w:rStyle w:val="30"/>
        </w:rPr>
        <w:t>%   各个层的全部前沿区点x坐标集合，1列为第一层(z=1)的坐标</w:t>
      </w:r>
    </w:p>
    <w:p>
      <w:pPr>
        <w:pStyle w:val="29"/>
        <w:rPr>
          <w:rStyle w:val="32"/>
        </w:rPr>
      </w:pPr>
      <w:r>
        <w:rPr>
          <w:rStyle w:val="33"/>
        </w:rPr>
        <w:t>x</w:t>
      </w:r>
      <w:r>
        <w:rPr>
          <w:rStyle w:val="32"/>
        </w:rPr>
        <w:t xml:space="preserve"> </w:t>
      </w:r>
      <w:r>
        <w:rPr>
          <w:rStyle w:val="35"/>
        </w:rPr>
        <w:t>=</w:t>
      </w:r>
      <w:r>
        <w:rPr>
          <w:rStyle w:val="32"/>
        </w:rPr>
        <w:t xml:space="preserve"> </w:t>
      </w:r>
      <w:r>
        <w:rPr>
          <w:rStyle w:val="33"/>
        </w:rPr>
        <w:t>ones</w:t>
      </w:r>
      <w:r>
        <w:rPr>
          <w:rStyle w:val="32"/>
        </w:rPr>
        <w:t>(</w:t>
      </w:r>
      <w:r>
        <w:rPr>
          <w:rStyle w:val="33"/>
        </w:rPr>
        <w:t>m</w:t>
      </w:r>
      <w:r>
        <w:rPr>
          <w:rStyle w:val="35"/>
        </w:rPr>
        <w:t>/</w:t>
      </w:r>
      <w:r>
        <w:rPr>
          <w:rStyle w:val="34"/>
        </w:rPr>
        <w:t>10</w:t>
      </w:r>
      <w:r>
        <w:rPr>
          <w:rStyle w:val="35"/>
        </w:rPr>
        <w:t>,</w:t>
      </w:r>
      <w:r>
        <w:rPr>
          <w:rStyle w:val="33"/>
        </w:rPr>
        <w:t>n</w:t>
      </w:r>
      <w:r>
        <w:rPr>
          <w:rStyle w:val="32"/>
        </w:rPr>
        <w:t>)</w:t>
      </w:r>
      <w:r>
        <w:rPr>
          <w:rStyle w:val="35"/>
        </w:rPr>
        <w:t>*</w:t>
      </w:r>
      <w:r>
        <w:rPr>
          <w:rStyle w:val="33"/>
        </w:rPr>
        <w:t>nan</w:t>
      </w:r>
      <w:r>
        <w:rPr>
          <w:rStyle w:val="35"/>
        </w:rPr>
        <w:t>;</w:t>
      </w:r>
      <w:r>
        <w:rPr>
          <w:rStyle w:val="32"/>
        </w:rPr>
        <w:t xml:space="preserve"> </w:t>
      </w:r>
    </w:p>
    <w:p>
      <w:pPr>
        <w:pStyle w:val="29"/>
        <w:spacing w:after="0"/>
        <w:rPr>
          <w:rStyle w:val="30"/>
        </w:rPr>
      </w:pPr>
      <w:r>
        <w:rPr>
          <w:rStyle w:val="30"/>
        </w:rPr>
        <w:t>%   各个层的全部前沿区点y坐标集合，1列为第一层(z=1)的坐标集合</w:t>
      </w:r>
      <w:r>
        <w:rPr>
          <w:rStyle w:val="32"/>
        </w:rPr>
        <w:t xml:space="preserve">            </w:t>
      </w:r>
      <w:r>
        <w:rPr>
          <w:rStyle w:val="33"/>
        </w:rPr>
        <w:t>y</w:t>
      </w:r>
      <w:r>
        <w:rPr>
          <w:rStyle w:val="32"/>
        </w:rPr>
        <w:t xml:space="preserve"> </w:t>
      </w:r>
      <w:r>
        <w:rPr>
          <w:rStyle w:val="35"/>
        </w:rPr>
        <w:t>=</w:t>
      </w:r>
      <w:r>
        <w:rPr>
          <w:rStyle w:val="32"/>
        </w:rPr>
        <w:t xml:space="preserve"> </w:t>
      </w:r>
      <w:r>
        <w:rPr>
          <w:rStyle w:val="33"/>
        </w:rPr>
        <w:t>ones</w:t>
      </w:r>
      <w:r>
        <w:rPr>
          <w:rStyle w:val="32"/>
        </w:rPr>
        <w:t>(</w:t>
      </w:r>
      <w:r>
        <w:rPr>
          <w:rStyle w:val="33"/>
        </w:rPr>
        <w:t>m</w:t>
      </w:r>
      <w:r>
        <w:rPr>
          <w:rStyle w:val="35"/>
        </w:rPr>
        <w:t>/</w:t>
      </w:r>
      <w:r>
        <w:rPr>
          <w:rStyle w:val="34"/>
        </w:rPr>
        <w:t>10</w:t>
      </w:r>
      <w:r>
        <w:rPr>
          <w:rStyle w:val="35"/>
        </w:rPr>
        <w:t>,</w:t>
      </w:r>
      <w:r>
        <w:rPr>
          <w:rStyle w:val="33"/>
        </w:rPr>
        <w:t>n</w:t>
      </w:r>
      <w:r>
        <w:rPr>
          <w:rStyle w:val="32"/>
        </w:rPr>
        <w:t>)</w:t>
      </w:r>
      <w:r>
        <w:rPr>
          <w:rStyle w:val="35"/>
        </w:rPr>
        <w:t>*</w:t>
      </w:r>
      <w:r>
        <w:rPr>
          <w:rStyle w:val="33"/>
        </w:rPr>
        <w:t>nan</w:t>
      </w:r>
      <w:r>
        <w:rPr>
          <w:rStyle w:val="35"/>
        </w:rPr>
        <w:t>;</w:t>
      </w:r>
      <w:r>
        <w:rPr>
          <w:rStyle w:val="32"/>
        </w:rPr>
        <w:t xml:space="preserve">               </w:t>
      </w:r>
      <w:r>
        <w:rPr>
          <w:rStyle w:val="30"/>
        </w:rPr>
        <w:t xml:space="preserve"> </w:t>
      </w:r>
      <w:r>
        <w:br w:type="textWrapping"/>
      </w:r>
      <w:r>
        <w:rPr>
          <w:rStyle w:val="33"/>
        </w:rPr>
        <w:t>x_width</w:t>
      </w:r>
      <w:r>
        <w:rPr>
          <w:rStyle w:val="32"/>
        </w:rPr>
        <w:t xml:space="preserve"> </w:t>
      </w:r>
      <w:r>
        <w:rPr>
          <w:rStyle w:val="35"/>
        </w:rPr>
        <w:t>=</w:t>
      </w:r>
      <w:r>
        <w:rPr>
          <w:rStyle w:val="32"/>
        </w:rPr>
        <w:t xml:space="preserve"> </w:t>
      </w:r>
      <w:r>
        <w:rPr>
          <w:rStyle w:val="33"/>
        </w:rPr>
        <w:t>ones</w:t>
      </w:r>
      <w:r>
        <w:rPr>
          <w:rStyle w:val="32"/>
        </w:rPr>
        <w:t>(</w:t>
      </w:r>
      <w:r>
        <w:rPr>
          <w:rStyle w:val="34"/>
        </w:rPr>
        <w:t>1</w:t>
      </w:r>
      <w:r>
        <w:rPr>
          <w:rStyle w:val="35"/>
        </w:rPr>
        <w:t>,</w:t>
      </w:r>
      <w:r>
        <w:rPr>
          <w:rStyle w:val="33"/>
        </w:rPr>
        <w:t>n</w:t>
      </w:r>
      <w:r>
        <w:rPr>
          <w:rStyle w:val="32"/>
        </w:rPr>
        <w:t>)</w:t>
      </w:r>
      <w:r>
        <w:rPr>
          <w:rStyle w:val="35"/>
        </w:rPr>
        <w:t>*</w:t>
      </w:r>
      <w:r>
        <w:rPr>
          <w:rStyle w:val="33"/>
        </w:rPr>
        <w:t>nan</w:t>
      </w:r>
      <w:r>
        <w:rPr>
          <w:rStyle w:val="35"/>
        </w:rPr>
        <w:t>;</w:t>
      </w:r>
      <w:r>
        <w:rPr>
          <w:rStyle w:val="32"/>
        </w:rPr>
        <w:t xml:space="preserve"> </w:t>
      </w:r>
      <w:r>
        <w:br w:type="textWrapping"/>
      </w:r>
      <w:r>
        <w:rPr>
          <w:rStyle w:val="33"/>
        </w:rPr>
        <w:t>x_border</w:t>
      </w:r>
      <w:r>
        <w:rPr>
          <w:rStyle w:val="32"/>
        </w:rPr>
        <w:t xml:space="preserve"> </w:t>
      </w:r>
      <w:r>
        <w:rPr>
          <w:rStyle w:val="35"/>
        </w:rPr>
        <w:t>=</w:t>
      </w:r>
      <w:r>
        <w:rPr>
          <w:rStyle w:val="32"/>
        </w:rPr>
        <w:t xml:space="preserve"> </w:t>
      </w:r>
      <w:r>
        <w:rPr>
          <w:rStyle w:val="33"/>
        </w:rPr>
        <w:t>ones</w:t>
      </w:r>
      <w:r>
        <w:rPr>
          <w:rStyle w:val="32"/>
        </w:rPr>
        <w:t>(</w:t>
      </w:r>
      <w:r>
        <w:rPr>
          <w:rStyle w:val="34"/>
        </w:rPr>
        <w:t>2</w:t>
      </w:r>
      <w:r>
        <w:rPr>
          <w:rStyle w:val="35"/>
        </w:rPr>
        <w:t>*</w:t>
      </w:r>
      <w:r>
        <w:rPr>
          <w:rStyle w:val="33"/>
        </w:rPr>
        <w:t>n</w:t>
      </w:r>
      <w:r>
        <w:rPr>
          <w:rStyle w:val="35"/>
        </w:rPr>
        <w:t>,</w:t>
      </w:r>
      <w:r>
        <w:rPr>
          <w:rStyle w:val="34"/>
        </w:rPr>
        <w:t>4</w:t>
      </w:r>
      <w:r>
        <w:rPr>
          <w:rStyle w:val="32"/>
        </w:rPr>
        <w:t>)</w:t>
      </w:r>
      <w:r>
        <w:rPr>
          <w:rStyle w:val="35"/>
        </w:rPr>
        <w:t>*</w:t>
      </w:r>
      <w:r>
        <w:rPr>
          <w:rStyle w:val="33"/>
        </w:rPr>
        <w:t>nan</w:t>
      </w:r>
      <w:r>
        <w:rPr>
          <w:rStyle w:val="35"/>
        </w:rPr>
        <w:t>;</w:t>
      </w:r>
      <w:r>
        <w:rPr>
          <w:rStyle w:val="32"/>
        </w:rPr>
        <w:t xml:space="preserve">    </w:t>
      </w:r>
      <w:r>
        <w:rPr>
          <w:rStyle w:val="30"/>
        </w:rPr>
        <w:t xml:space="preserve"> </w:t>
      </w:r>
      <w:r>
        <w:br w:type="textWrapping"/>
      </w:r>
      <w:r>
        <w:rPr>
          <w:rStyle w:val="30"/>
        </w:rPr>
        <w:t>%   4列分别为x_cuttingfront_floor, x_jointface_floor, x_jointface_ceiling, x_cuttingfront_ceiling</w:t>
      </w:r>
    </w:p>
    <w:p>
      <w:pPr>
        <w:pStyle w:val="29"/>
        <w:rPr>
          <w:rStyle w:val="30"/>
        </w:rPr>
      </w:pPr>
      <w:r>
        <w:rPr>
          <w:rStyle w:val="30"/>
        </w:rPr>
        <w:t>%从文件加载数据</w:t>
      </w:r>
      <w:r>
        <w:br w:type="textWrapping"/>
      </w:r>
      <w:r>
        <w:rPr>
          <w:rStyle w:val="33"/>
        </w:rPr>
        <w:t>A</w:t>
      </w:r>
      <w:r>
        <w:rPr>
          <w:rStyle w:val="32"/>
        </w:rPr>
        <w:t xml:space="preserve"> </w:t>
      </w:r>
      <w:r>
        <w:rPr>
          <w:rStyle w:val="35"/>
        </w:rPr>
        <w:t>=</w:t>
      </w:r>
      <w:r>
        <w:rPr>
          <w:rStyle w:val="32"/>
        </w:rPr>
        <w:t xml:space="preserve"> </w:t>
      </w:r>
      <w:r>
        <w:rPr>
          <w:rStyle w:val="33"/>
        </w:rPr>
        <w:t>importdata</w:t>
      </w:r>
      <w:r>
        <w:rPr>
          <w:rStyle w:val="32"/>
        </w:rPr>
        <w:t>(</w:t>
      </w:r>
      <w:r>
        <w:rPr>
          <w:rStyle w:val="36"/>
        </w:rPr>
        <w:t>"Thickness100_CuttingFront_Q5.xlsx"</w:t>
      </w:r>
      <w:r>
        <w:rPr>
          <w:rStyle w:val="32"/>
        </w:rPr>
        <w:t>)</w:t>
      </w:r>
      <w:r>
        <w:rPr>
          <w:rStyle w:val="35"/>
        </w:rPr>
        <w:t>;</w:t>
      </w:r>
      <w:r>
        <w:rPr>
          <w:rStyle w:val="32"/>
        </w:rPr>
        <w:tab/>
      </w:r>
      <w:r>
        <w:rPr>
          <w:rStyle w:val="32"/>
        </w:rPr>
        <w:tab/>
      </w:r>
      <w:r>
        <w:rPr>
          <w:rStyle w:val="32"/>
        </w:rPr>
        <w:tab/>
      </w:r>
      <w:r>
        <w:rPr>
          <w:rStyle w:val="30"/>
        </w:rPr>
        <w:t xml:space="preserve"> </w:t>
      </w:r>
      <w:r>
        <w:br w:type="textWrapping"/>
      </w:r>
      <w:r>
        <w:rPr>
          <w:rStyle w:val="33"/>
        </w:rPr>
        <w:t>points</w:t>
      </w:r>
      <w:r>
        <w:rPr>
          <w:rStyle w:val="35"/>
        </w:rPr>
        <w:t>=</w:t>
      </w:r>
      <w:r>
        <w:rPr>
          <w:rStyle w:val="33"/>
        </w:rPr>
        <w:t>A</w:t>
      </w:r>
      <w:r>
        <w:rPr>
          <w:rStyle w:val="32"/>
        </w:rPr>
        <w:t>.</w:t>
      </w:r>
      <w:r>
        <w:rPr>
          <w:rStyle w:val="33"/>
        </w:rPr>
        <w:t>data</w:t>
      </w:r>
      <w:r>
        <w:rPr>
          <w:rStyle w:val="35"/>
        </w:rPr>
        <w:t>;</w:t>
      </w:r>
      <w:r>
        <w:rPr>
          <w:rStyle w:val="32"/>
        </w:rPr>
        <w:t xml:space="preserve"> </w:t>
      </w:r>
      <w:r>
        <w:br w:type="textWrapping"/>
      </w:r>
      <w:r>
        <w:rPr>
          <w:rStyle w:val="32"/>
        </w:rPr>
        <w:t xml:space="preserve"> </w:t>
      </w:r>
      <w:r>
        <w:br w:type="textWrapping"/>
      </w:r>
      <w:r>
        <w:rPr>
          <w:rStyle w:val="30"/>
        </w:rPr>
        <w:t xml:space="preserve">% points(:,6) = []; </w:t>
      </w:r>
      <w:r>
        <w:br w:type="textWrapping"/>
      </w:r>
      <w:r>
        <w:rPr>
          <w:rStyle w:val="30"/>
        </w:rPr>
        <w:t xml:space="preserve">% points(:,5) = []; </w:t>
      </w:r>
      <w:r>
        <w:br w:type="textWrapping"/>
      </w:r>
      <w:r>
        <w:rPr>
          <w:rStyle w:val="30"/>
        </w:rPr>
        <w:t xml:space="preserve">% points(:,4) = []; </w:t>
      </w:r>
      <w:r>
        <w:br w:type="textWrapping"/>
      </w:r>
      <w:r>
        <w:rPr>
          <w:rStyle w:val="32"/>
        </w:rPr>
        <w:t xml:space="preserve"> </w:t>
      </w:r>
      <w:r>
        <w:br w:type="textWrapping"/>
      </w:r>
      <w:r>
        <w:rPr>
          <w:rStyle w:val="33"/>
        </w:rPr>
        <w:t>index_100_Q5</w:t>
      </w:r>
      <w:r>
        <w:rPr>
          <w:rStyle w:val="32"/>
        </w:rPr>
        <w:t xml:space="preserve"> </w:t>
      </w:r>
      <w:r>
        <w:rPr>
          <w:rStyle w:val="35"/>
        </w:rPr>
        <w:t>=</w:t>
      </w:r>
      <w:r>
        <w:rPr>
          <w:rStyle w:val="32"/>
        </w:rPr>
        <w:t xml:space="preserve"> </w:t>
      </w:r>
      <w:r>
        <w:rPr>
          <w:rStyle w:val="33"/>
        </w:rPr>
        <w:t>find</w:t>
      </w:r>
      <w:r>
        <w:rPr>
          <w:rStyle w:val="32"/>
        </w:rPr>
        <w:t>(</w:t>
      </w:r>
      <w:r>
        <w:rPr>
          <w:rStyle w:val="33"/>
        </w:rPr>
        <w:t>points</w:t>
      </w:r>
      <w:r>
        <w:rPr>
          <w:rStyle w:val="32"/>
        </w:rPr>
        <w:t>(</w:t>
      </w:r>
      <w:r>
        <w:rPr>
          <w:rStyle w:val="35"/>
        </w:rPr>
        <w:t>:,</w:t>
      </w:r>
      <w:r>
        <w:rPr>
          <w:rStyle w:val="34"/>
        </w:rPr>
        <w:t>2</w:t>
      </w:r>
      <w:r>
        <w:rPr>
          <w:rStyle w:val="32"/>
        </w:rPr>
        <w:t>)</w:t>
      </w:r>
      <w:r>
        <w:rPr>
          <w:rStyle w:val="35"/>
        </w:rPr>
        <w:t>&lt;=</w:t>
      </w:r>
      <w:r>
        <w:rPr>
          <w:rStyle w:val="34"/>
        </w:rPr>
        <w:t>40</w:t>
      </w:r>
      <w:r>
        <w:rPr>
          <w:rStyle w:val="32"/>
        </w:rPr>
        <w:t>)</w:t>
      </w:r>
      <w:r>
        <w:rPr>
          <w:rStyle w:val="35"/>
        </w:rPr>
        <w:t>;</w:t>
      </w:r>
      <w:r>
        <w:rPr>
          <w:rStyle w:val="32"/>
        </w:rPr>
        <w:t xml:space="preserve"> </w:t>
      </w:r>
      <w:r>
        <w:br w:type="textWrapping"/>
      </w:r>
      <w:r>
        <w:rPr>
          <w:rStyle w:val="33"/>
        </w:rPr>
        <w:t>points</w:t>
      </w:r>
      <w:r>
        <w:rPr>
          <w:rStyle w:val="32"/>
        </w:rPr>
        <w:t>(</w:t>
      </w:r>
      <w:r>
        <w:rPr>
          <w:rStyle w:val="33"/>
        </w:rPr>
        <w:t>index_100_Q5</w:t>
      </w:r>
      <w:r>
        <w:rPr>
          <w:rStyle w:val="35"/>
        </w:rPr>
        <w:t>,:</w:t>
      </w:r>
      <w:r>
        <w:rPr>
          <w:rStyle w:val="32"/>
        </w:rPr>
        <w:t xml:space="preserve">) </w:t>
      </w:r>
      <w:r>
        <w:rPr>
          <w:rStyle w:val="35"/>
        </w:rPr>
        <w:t>=</w:t>
      </w:r>
      <w:r>
        <w:rPr>
          <w:rStyle w:val="32"/>
        </w:rPr>
        <w:t xml:space="preserve"> []</w:t>
      </w:r>
      <w:r>
        <w:rPr>
          <w:rStyle w:val="35"/>
        </w:rPr>
        <w:t>;</w:t>
      </w:r>
      <w:r>
        <w:rPr>
          <w:rStyle w:val="32"/>
        </w:rPr>
        <w:t xml:space="preserve">                </w:t>
      </w:r>
      <w:r>
        <w:rPr>
          <w:rStyle w:val="30"/>
        </w:rPr>
        <w:t xml:space="preserve">%   剔除对侧的切缝 </w:t>
      </w:r>
      <w:r>
        <w:br w:type="textWrapping"/>
      </w:r>
      <w:r>
        <w:rPr>
          <w:rStyle w:val="32"/>
        </w:rPr>
        <w:t xml:space="preserve"> </w:t>
      </w:r>
      <w:r>
        <w:br w:type="textWrapping"/>
      </w:r>
      <w:r>
        <w:rPr>
          <w:rStyle w:val="30"/>
        </w:rPr>
        <w:t xml:space="preserve">% 分层 </w:t>
      </w:r>
      <w:r>
        <w:br w:type="textWrapping"/>
      </w:r>
      <w:r>
        <w:rPr>
          <w:rStyle w:val="30"/>
        </w:rPr>
        <w:t xml:space="preserve">% for i = 1:n </w:t>
      </w:r>
      <w:r>
        <w:br w:type="textWrapping"/>
      </w:r>
      <w:r>
        <w:rPr>
          <w:rStyle w:val="30"/>
        </w:rPr>
        <w:t xml:space="preserve">%     z = 1 + 0.5*(i-1); </w:t>
      </w:r>
      <w:r>
        <w:br w:type="textWrapping"/>
      </w:r>
      <w:r>
        <w:rPr>
          <w:rStyle w:val="30"/>
        </w:rPr>
        <w:t xml:space="preserve">%     index_z = find(points(:,3)&lt;=z+0.25 &amp; points(:,3)&gt;z-0.25); </w:t>
      </w:r>
      <w:r>
        <w:br w:type="textWrapping"/>
      </w:r>
      <w:r>
        <w:rPr>
          <w:rStyle w:val="30"/>
        </w:rPr>
        <w:t xml:space="preserve">%     s = size(index_z); </w:t>
      </w:r>
      <w:r>
        <w:br w:type="textWrapping"/>
      </w:r>
      <w:r>
        <w:rPr>
          <w:rStyle w:val="30"/>
        </w:rPr>
        <w:t xml:space="preserve">%     for ii = 1:s(1,1)       %   ii为某层的全部点个数 </w:t>
      </w:r>
      <w:r>
        <w:br w:type="textWrapping"/>
      </w:r>
      <w:r>
        <w:rPr>
          <w:rStyle w:val="30"/>
        </w:rPr>
        <w:t xml:space="preserve">%             pointrange_all(ii,2*i-1) = points(index_z(ii),1); </w:t>
      </w:r>
      <w:r>
        <w:br w:type="textWrapping"/>
      </w:r>
      <w:r>
        <w:rPr>
          <w:rStyle w:val="30"/>
        </w:rPr>
        <w:t xml:space="preserve">%             X(ii,i) = points(index_z(ii),1); </w:t>
      </w:r>
      <w:r>
        <w:br w:type="textWrapping"/>
      </w:r>
      <w:r>
        <w:rPr>
          <w:rStyle w:val="30"/>
        </w:rPr>
        <w:t xml:space="preserve">%             pointrange_all(ii,2*i) = points(index_z(ii),2); </w:t>
      </w:r>
      <w:r>
        <w:br w:type="textWrapping"/>
      </w:r>
      <w:r>
        <w:rPr>
          <w:rStyle w:val="30"/>
        </w:rPr>
        <w:t xml:space="preserve">%             Y(ii,i) = points(index_z(ii),2); </w:t>
      </w:r>
      <w:r>
        <w:br w:type="textWrapping"/>
      </w:r>
      <w:r>
        <w:rPr>
          <w:rStyle w:val="30"/>
        </w:rPr>
        <w:t xml:space="preserve">%     %   X,Y 是每一层的全部点 </w:t>
      </w:r>
      <w:r>
        <w:br w:type="textWrapping"/>
      </w:r>
      <w:r>
        <w:rPr>
          <w:rStyle w:val="30"/>
        </w:rPr>
        <w:t xml:space="preserve">%     end </w:t>
      </w:r>
      <w:r>
        <w:br w:type="textWrapping"/>
      </w:r>
      <w:r>
        <w:rPr>
          <w:rStyle w:val="32"/>
        </w:rPr>
        <w:t xml:space="preserve"> </w:t>
      </w:r>
      <w:r>
        <w:br w:type="textWrapping"/>
      </w:r>
      <w:r>
        <w:rPr>
          <w:rStyle w:val="31"/>
        </w:rPr>
        <w:t>for</w:t>
      </w:r>
      <w:r>
        <w:rPr>
          <w:rStyle w:val="32"/>
        </w:rPr>
        <w:t xml:space="preserve"> </w:t>
      </w:r>
      <w:r>
        <w:rPr>
          <w:rStyle w:val="33"/>
        </w:rPr>
        <w:t>i</w:t>
      </w:r>
      <w:r>
        <w:rPr>
          <w:rStyle w:val="32"/>
        </w:rPr>
        <w:t xml:space="preserve"> </w:t>
      </w:r>
      <w:r>
        <w:rPr>
          <w:rStyle w:val="35"/>
        </w:rPr>
        <w:t>=</w:t>
      </w:r>
      <w:r>
        <w:rPr>
          <w:rStyle w:val="32"/>
        </w:rPr>
        <w:t xml:space="preserve"> </w:t>
      </w:r>
      <w:r>
        <w:rPr>
          <w:rStyle w:val="34"/>
        </w:rPr>
        <w:t>1</w:t>
      </w:r>
      <w:r>
        <w:rPr>
          <w:rStyle w:val="35"/>
        </w:rPr>
        <w:t>:</w:t>
      </w:r>
      <w:r>
        <w:rPr>
          <w:rStyle w:val="33"/>
        </w:rPr>
        <w:t>n</w:t>
      </w:r>
      <w:r>
        <w:rPr>
          <w:rStyle w:val="32"/>
        </w:rPr>
        <w:t xml:space="preserve"> </w:t>
      </w:r>
      <w:r>
        <w:br w:type="textWrapping"/>
      </w:r>
      <w:r>
        <w:rPr>
          <w:rStyle w:val="32"/>
        </w:rPr>
        <w:t xml:space="preserve">    </w:t>
      </w:r>
      <w:r>
        <w:rPr>
          <w:rStyle w:val="33"/>
        </w:rPr>
        <w:t>z</w:t>
      </w:r>
      <w:r>
        <w:rPr>
          <w:rStyle w:val="32"/>
        </w:rPr>
        <w:t xml:space="preserve"> </w:t>
      </w:r>
      <w:r>
        <w:rPr>
          <w:rStyle w:val="35"/>
        </w:rPr>
        <w:t>=</w:t>
      </w:r>
      <w:r>
        <w:rPr>
          <w:rStyle w:val="32"/>
        </w:rPr>
        <w:t xml:space="preserve"> </w:t>
      </w:r>
      <w:r>
        <w:rPr>
          <w:rStyle w:val="33"/>
        </w:rPr>
        <w:t>i</w:t>
      </w:r>
      <w:r>
        <w:rPr>
          <w:rStyle w:val="35"/>
        </w:rPr>
        <w:t>;</w:t>
      </w:r>
      <w:r>
        <w:rPr>
          <w:rStyle w:val="32"/>
        </w:rPr>
        <w:t xml:space="preserve"> </w:t>
      </w:r>
      <w:r>
        <w:br w:type="textWrapping"/>
      </w:r>
      <w:r>
        <w:rPr>
          <w:rStyle w:val="32"/>
        </w:rPr>
        <w:t xml:space="preserve">    </w:t>
      </w:r>
      <w:r>
        <w:rPr>
          <w:rStyle w:val="33"/>
        </w:rPr>
        <w:t>index_z</w:t>
      </w:r>
      <w:r>
        <w:rPr>
          <w:rStyle w:val="32"/>
        </w:rPr>
        <w:t xml:space="preserve"> </w:t>
      </w:r>
      <w:r>
        <w:rPr>
          <w:rStyle w:val="35"/>
        </w:rPr>
        <w:t>=</w:t>
      </w:r>
      <w:r>
        <w:rPr>
          <w:rStyle w:val="32"/>
        </w:rPr>
        <w:t xml:space="preserve"> </w:t>
      </w:r>
      <w:r>
        <w:rPr>
          <w:rStyle w:val="33"/>
        </w:rPr>
        <w:t>find</w:t>
      </w:r>
      <w:r>
        <w:rPr>
          <w:rStyle w:val="32"/>
        </w:rPr>
        <w:t>(</w:t>
      </w:r>
      <w:r>
        <w:rPr>
          <w:rStyle w:val="33"/>
        </w:rPr>
        <w:t>points</w:t>
      </w:r>
      <w:r>
        <w:rPr>
          <w:rStyle w:val="32"/>
        </w:rPr>
        <w:t>(</w:t>
      </w:r>
      <w:r>
        <w:rPr>
          <w:rStyle w:val="35"/>
        </w:rPr>
        <w:t>:,</w:t>
      </w:r>
      <w:r>
        <w:rPr>
          <w:rStyle w:val="34"/>
        </w:rPr>
        <w:t>3</w:t>
      </w:r>
      <w:r>
        <w:rPr>
          <w:rStyle w:val="32"/>
        </w:rPr>
        <w:t>)</w:t>
      </w:r>
      <w:r>
        <w:rPr>
          <w:rStyle w:val="35"/>
        </w:rPr>
        <w:t>&lt;=</w:t>
      </w:r>
      <w:r>
        <w:rPr>
          <w:rStyle w:val="33"/>
        </w:rPr>
        <w:t>z</w:t>
      </w:r>
      <w:r>
        <w:rPr>
          <w:rStyle w:val="35"/>
        </w:rPr>
        <w:t>+</w:t>
      </w:r>
      <w:r>
        <w:rPr>
          <w:rStyle w:val="34"/>
        </w:rPr>
        <w:t>0.5</w:t>
      </w:r>
      <w:r>
        <w:rPr>
          <w:rStyle w:val="32"/>
        </w:rPr>
        <w:t xml:space="preserve"> </w:t>
      </w:r>
      <w:r>
        <w:rPr>
          <w:rStyle w:val="35"/>
        </w:rPr>
        <w:t>&amp;</w:t>
      </w:r>
      <w:r>
        <w:rPr>
          <w:rStyle w:val="32"/>
        </w:rPr>
        <w:t xml:space="preserve"> </w:t>
      </w:r>
      <w:r>
        <w:rPr>
          <w:rStyle w:val="33"/>
        </w:rPr>
        <w:t>points</w:t>
      </w:r>
      <w:r>
        <w:rPr>
          <w:rStyle w:val="32"/>
        </w:rPr>
        <w:t>(</w:t>
      </w:r>
      <w:r>
        <w:rPr>
          <w:rStyle w:val="35"/>
        </w:rPr>
        <w:t>:,</w:t>
      </w:r>
      <w:r>
        <w:rPr>
          <w:rStyle w:val="34"/>
        </w:rPr>
        <w:t>3</w:t>
      </w:r>
      <w:r>
        <w:rPr>
          <w:rStyle w:val="32"/>
        </w:rPr>
        <w:t>)</w:t>
      </w:r>
      <w:r>
        <w:rPr>
          <w:rStyle w:val="35"/>
        </w:rPr>
        <w:t>&gt;</w:t>
      </w:r>
      <w:r>
        <w:rPr>
          <w:rStyle w:val="33"/>
        </w:rPr>
        <w:t>z</w:t>
      </w:r>
      <w:r>
        <w:rPr>
          <w:rStyle w:val="35"/>
        </w:rPr>
        <w:t>-</w:t>
      </w:r>
      <w:r>
        <w:rPr>
          <w:rStyle w:val="34"/>
        </w:rPr>
        <w:t>0.5</w:t>
      </w:r>
      <w:r>
        <w:rPr>
          <w:rStyle w:val="32"/>
        </w:rPr>
        <w:t>)</w:t>
      </w:r>
      <w:r>
        <w:rPr>
          <w:rStyle w:val="35"/>
        </w:rPr>
        <w:t>;</w:t>
      </w:r>
      <w:r>
        <w:rPr>
          <w:rStyle w:val="32"/>
        </w:rPr>
        <w:t xml:space="preserve"> </w:t>
      </w:r>
      <w:r>
        <w:br w:type="textWrapping"/>
      </w:r>
      <w:r>
        <w:rPr>
          <w:rStyle w:val="32"/>
        </w:rPr>
        <w:t xml:space="preserve">    </w:t>
      </w:r>
      <w:r>
        <w:rPr>
          <w:rStyle w:val="33"/>
        </w:rPr>
        <w:t>s</w:t>
      </w:r>
      <w:r>
        <w:rPr>
          <w:rStyle w:val="32"/>
        </w:rPr>
        <w:t xml:space="preserve"> </w:t>
      </w:r>
      <w:r>
        <w:rPr>
          <w:rStyle w:val="35"/>
        </w:rPr>
        <w:t>=</w:t>
      </w:r>
      <w:r>
        <w:rPr>
          <w:rStyle w:val="32"/>
        </w:rPr>
        <w:t xml:space="preserve"> </w:t>
      </w:r>
      <w:r>
        <w:rPr>
          <w:rStyle w:val="33"/>
        </w:rPr>
        <w:t>size</w:t>
      </w:r>
      <w:r>
        <w:rPr>
          <w:rStyle w:val="32"/>
        </w:rPr>
        <w:t>(</w:t>
      </w:r>
      <w:r>
        <w:rPr>
          <w:rStyle w:val="33"/>
        </w:rPr>
        <w:t>index_z</w:t>
      </w:r>
      <w:r>
        <w:rPr>
          <w:rStyle w:val="32"/>
        </w:rPr>
        <w:t>)</w:t>
      </w:r>
      <w:r>
        <w:rPr>
          <w:rStyle w:val="35"/>
        </w:rPr>
        <w:t>;</w:t>
      </w:r>
      <w:r>
        <w:rPr>
          <w:rStyle w:val="32"/>
        </w:rPr>
        <w:t xml:space="preserve"> </w:t>
      </w:r>
      <w:r>
        <w:br w:type="textWrapping"/>
      </w:r>
      <w:r>
        <w:rPr>
          <w:rStyle w:val="32"/>
        </w:rPr>
        <w:t xml:space="preserve">    </w:t>
      </w:r>
      <w:r>
        <w:rPr>
          <w:rStyle w:val="31"/>
        </w:rPr>
        <w:t>for</w:t>
      </w:r>
      <w:r>
        <w:rPr>
          <w:rStyle w:val="32"/>
        </w:rPr>
        <w:t xml:space="preserve"> </w:t>
      </w:r>
      <w:r>
        <w:rPr>
          <w:rStyle w:val="33"/>
        </w:rPr>
        <w:t>ii</w:t>
      </w:r>
      <w:r>
        <w:rPr>
          <w:rStyle w:val="32"/>
        </w:rPr>
        <w:t xml:space="preserve"> </w:t>
      </w:r>
      <w:r>
        <w:rPr>
          <w:rStyle w:val="35"/>
        </w:rPr>
        <w:t>=</w:t>
      </w:r>
      <w:r>
        <w:rPr>
          <w:rStyle w:val="32"/>
        </w:rPr>
        <w:t xml:space="preserve"> </w:t>
      </w:r>
      <w:r>
        <w:rPr>
          <w:rStyle w:val="34"/>
        </w:rPr>
        <w:t>1</w:t>
      </w:r>
      <w:r>
        <w:rPr>
          <w:rStyle w:val="35"/>
        </w:rPr>
        <w:t>:</w:t>
      </w:r>
      <w:r>
        <w:rPr>
          <w:rStyle w:val="33"/>
        </w:rPr>
        <w:t>s</w:t>
      </w:r>
      <w:r>
        <w:rPr>
          <w:rStyle w:val="32"/>
        </w:rPr>
        <w:t>(</w:t>
      </w:r>
      <w:r>
        <w:rPr>
          <w:rStyle w:val="34"/>
        </w:rPr>
        <w:t>1</w:t>
      </w:r>
      <w:r>
        <w:rPr>
          <w:rStyle w:val="35"/>
        </w:rPr>
        <w:t>,</w:t>
      </w:r>
      <w:r>
        <w:rPr>
          <w:rStyle w:val="34"/>
        </w:rPr>
        <w:t>1</w:t>
      </w:r>
      <w:r>
        <w:rPr>
          <w:rStyle w:val="32"/>
        </w:rPr>
        <w:t xml:space="preserve">)       </w:t>
      </w:r>
      <w:r>
        <w:rPr>
          <w:rStyle w:val="30"/>
        </w:rPr>
        <w:t xml:space="preserve">%   ii为某层的全部点个数 </w:t>
      </w:r>
      <w:r>
        <w:br w:type="textWrapping"/>
      </w:r>
      <w:r>
        <w:rPr>
          <w:rStyle w:val="32"/>
        </w:rPr>
        <w:t xml:space="preserve">            </w:t>
      </w:r>
      <w:r>
        <w:rPr>
          <w:rStyle w:val="33"/>
        </w:rPr>
        <w:t>pointrange_all</w:t>
      </w:r>
      <w:r>
        <w:rPr>
          <w:rStyle w:val="32"/>
        </w:rPr>
        <w:t>(</w:t>
      </w:r>
      <w:r>
        <w:rPr>
          <w:rStyle w:val="33"/>
        </w:rPr>
        <w:t>ii</w:t>
      </w:r>
      <w:r>
        <w:rPr>
          <w:rStyle w:val="35"/>
        </w:rPr>
        <w:t>,</w:t>
      </w:r>
      <w:r>
        <w:rPr>
          <w:rStyle w:val="34"/>
        </w:rPr>
        <w:t>2</w:t>
      </w:r>
      <w:r>
        <w:rPr>
          <w:rStyle w:val="35"/>
        </w:rPr>
        <w:t>*</w:t>
      </w:r>
      <w:r>
        <w:rPr>
          <w:rStyle w:val="33"/>
        </w:rPr>
        <w:t>i</w:t>
      </w:r>
      <w:r>
        <w:rPr>
          <w:rStyle w:val="35"/>
        </w:rPr>
        <w:t>-</w:t>
      </w:r>
      <w:r>
        <w:rPr>
          <w:rStyle w:val="34"/>
        </w:rPr>
        <w:t>1</w:t>
      </w:r>
      <w:r>
        <w:rPr>
          <w:rStyle w:val="32"/>
        </w:rPr>
        <w:t xml:space="preserve">) </w:t>
      </w:r>
      <w:r>
        <w:rPr>
          <w:rStyle w:val="35"/>
        </w:rPr>
        <w:t>=</w:t>
      </w:r>
      <w:r>
        <w:rPr>
          <w:rStyle w:val="32"/>
        </w:rPr>
        <w:t xml:space="preserve"> </w:t>
      </w:r>
      <w:r>
        <w:rPr>
          <w:rStyle w:val="33"/>
        </w:rPr>
        <w:t>points</w:t>
      </w:r>
      <w:r>
        <w:rPr>
          <w:rStyle w:val="32"/>
        </w:rPr>
        <w:t>(</w:t>
      </w:r>
      <w:r>
        <w:rPr>
          <w:rStyle w:val="33"/>
        </w:rPr>
        <w:t>index_z</w:t>
      </w:r>
      <w:r>
        <w:rPr>
          <w:rStyle w:val="32"/>
        </w:rPr>
        <w:t>(</w:t>
      </w:r>
      <w:r>
        <w:rPr>
          <w:rStyle w:val="33"/>
        </w:rPr>
        <w:t>ii</w:t>
      </w:r>
      <w:r>
        <w:rPr>
          <w:rStyle w:val="32"/>
        </w:rPr>
        <w:t>)</w:t>
      </w:r>
      <w:r>
        <w:rPr>
          <w:rStyle w:val="35"/>
        </w:rPr>
        <w:t>,</w:t>
      </w:r>
      <w:r>
        <w:rPr>
          <w:rStyle w:val="34"/>
        </w:rPr>
        <w:t>1</w:t>
      </w:r>
      <w:r>
        <w:rPr>
          <w:rStyle w:val="32"/>
        </w:rPr>
        <w:t>)</w:t>
      </w:r>
      <w:r>
        <w:rPr>
          <w:rStyle w:val="35"/>
        </w:rPr>
        <w:t>;</w:t>
      </w:r>
      <w:r>
        <w:rPr>
          <w:rStyle w:val="32"/>
        </w:rPr>
        <w:t xml:space="preserve"> </w:t>
      </w:r>
      <w:r>
        <w:br w:type="textWrapping"/>
      </w:r>
      <w:r>
        <w:rPr>
          <w:rStyle w:val="32"/>
        </w:rPr>
        <w:t xml:space="preserve">            </w:t>
      </w:r>
      <w:r>
        <w:rPr>
          <w:rStyle w:val="33"/>
        </w:rPr>
        <w:t>X</w:t>
      </w:r>
      <w:r>
        <w:rPr>
          <w:rStyle w:val="32"/>
        </w:rPr>
        <w:t>(</w:t>
      </w:r>
      <w:r>
        <w:rPr>
          <w:rStyle w:val="33"/>
        </w:rPr>
        <w:t>ii</w:t>
      </w:r>
      <w:r>
        <w:rPr>
          <w:rStyle w:val="35"/>
        </w:rPr>
        <w:t>,</w:t>
      </w:r>
      <w:r>
        <w:rPr>
          <w:rStyle w:val="33"/>
        </w:rPr>
        <w:t>i</w:t>
      </w:r>
      <w:r>
        <w:rPr>
          <w:rStyle w:val="32"/>
        </w:rPr>
        <w:t xml:space="preserve">) </w:t>
      </w:r>
      <w:r>
        <w:rPr>
          <w:rStyle w:val="35"/>
        </w:rPr>
        <w:t>=</w:t>
      </w:r>
      <w:r>
        <w:rPr>
          <w:rStyle w:val="32"/>
        </w:rPr>
        <w:t xml:space="preserve"> </w:t>
      </w:r>
      <w:r>
        <w:rPr>
          <w:rStyle w:val="33"/>
        </w:rPr>
        <w:t>points</w:t>
      </w:r>
      <w:r>
        <w:rPr>
          <w:rStyle w:val="32"/>
        </w:rPr>
        <w:t>(</w:t>
      </w:r>
      <w:r>
        <w:rPr>
          <w:rStyle w:val="33"/>
        </w:rPr>
        <w:t>index_z</w:t>
      </w:r>
      <w:r>
        <w:rPr>
          <w:rStyle w:val="32"/>
        </w:rPr>
        <w:t>(</w:t>
      </w:r>
      <w:r>
        <w:rPr>
          <w:rStyle w:val="33"/>
        </w:rPr>
        <w:t>ii</w:t>
      </w:r>
      <w:r>
        <w:rPr>
          <w:rStyle w:val="32"/>
        </w:rPr>
        <w:t>)</w:t>
      </w:r>
      <w:r>
        <w:rPr>
          <w:rStyle w:val="35"/>
        </w:rPr>
        <w:t>,</w:t>
      </w:r>
      <w:r>
        <w:rPr>
          <w:rStyle w:val="34"/>
        </w:rPr>
        <w:t>1</w:t>
      </w:r>
      <w:r>
        <w:rPr>
          <w:rStyle w:val="32"/>
        </w:rPr>
        <w:t>)</w:t>
      </w:r>
      <w:r>
        <w:rPr>
          <w:rStyle w:val="35"/>
        </w:rPr>
        <w:t>;</w:t>
      </w:r>
      <w:r>
        <w:rPr>
          <w:rStyle w:val="32"/>
        </w:rPr>
        <w:t xml:space="preserve"> </w:t>
      </w:r>
      <w:r>
        <w:br w:type="textWrapping"/>
      </w:r>
      <w:r>
        <w:rPr>
          <w:rStyle w:val="32"/>
        </w:rPr>
        <w:t xml:space="preserve">            </w:t>
      </w:r>
      <w:r>
        <w:rPr>
          <w:rStyle w:val="33"/>
        </w:rPr>
        <w:t>pointrange_all</w:t>
      </w:r>
      <w:r>
        <w:rPr>
          <w:rStyle w:val="32"/>
        </w:rPr>
        <w:t>(</w:t>
      </w:r>
      <w:r>
        <w:rPr>
          <w:rStyle w:val="33"/>
        </w:rPr>
        <w:t>ii</w:t>
      </w:r>
      <w:r>
        <w:rPr>
          <w:rStyle w:val="35"/>
        </w:rPr>
        <w:t>,</w:t>
      </w:r>
      <w:r>
        <w:rPr>
          <w:rStyle w:val="34"/>
        </w:rPr>
        <w:t>2</w:t>
      </w:r>
      <w:r>
        <w:rPr>
          <w:rStyle w:val="35"/>
        </w:rPr>
        <w:t>*</w:t>
      </w:r>
      <w:r>
        <w:rPr>
          <w:rStyle w:val="33"/>
        </w:rPr>
        <w:t>i</w:t>
      </w:r>
      <w:r>
        <w:rPr>
          <w:rStyle w:val="32"/>
        </w:rPr>
        <w:t xml:space="preserve">) </w:t>
      </w:r>
      <w:r>
        <w:rPr>
          <w:rStyle w:val="35"/>
        </w:rPr>
        <w:t>=</w:t>
      </w:r>
      <w:r>
        <w:rPr>
          <w:rStyle w:val="32"/>
        </w:rPr>
        <w:t xml:space="preserve"> </w:t>
      </w:r>
      <w:r>
        <w:rPr>
          <w:rStyle w:val="33"/>
        </w:rPr>
        <w:t>points</w:t>
      </w:r>
      <w:r>
        <w:rPr>
          <w:rStyle w:val="32"/>
        </w:rPr>
        <w:t>(</w:t>
      </w:r>
      <w:r>
        <w:rPr>
          <w:rStyle w:val="33"/>
        </w:rPr>
        <w:t>index_z</w:t>
      </w:r>
      <w:r>
        <w:rPr>
          <w:rStyle w:val="32"/>
        </w:rPr>
        <w:t>(</w:t>
      </w:r>
      <w:r>
        <w:rPr>
          <w:rStyle w:val="33"/>
        </w:rPr>
        <w:t>ii</w:t>
      </w:r>
      <w:r>
        <w:rPr>
          <w:rStyle w:val="32"/>
        </w:rPr>
        <w:t>)</w:t>
      </w:r>
      <w:r>
        <w:rPr>
          <w:rStyle w:val="35"/>
        </w:rPr>
        <w:t>,</w:t>
      </w:r>
      <w:r>
        <w:rPr>
          <w:rStyle w:val="34"/>
        </w:rPr>
        <w:t>2</w:t>
      </w:r>
      <w:r>
        <w:rPr>
          <w:rStyle w:val="32"/>
        </w:rPr>
        <w:t>)</w:t>
      </w:r>
      <w:r>
        <w:rPr>
          <w:rStyle w:val="35"/>
        </w:rPr>
        <w:t>;</w:t>
      </w:r>
      <w:r>
        <w:rPr>
          <w:rStyle w:val="32"/>
        </w:rPr>
        <w:t xml:space="preserve"> </w:t>
      </w:r>
      <w:r>
        <w:br w:type="textWrapping"/>
      </w:r>
      <w:r>
        <w:rPr>
          <w:rStyle w:val="32"/>
        </w:rPr>
        <w:t xml:space="preserve">            </w:t>
      </w:r>
      <w:r>
        <w:rPr>
          <w:rStyle w:val="33"/>
        </w:rPr>
        <w:t>Y</w:t>
      </w:r>
      <w:r>
        <w:rPr>
          <w:rStyle w:val="32"/>
        </w:rPr>
        <w:t>(</w:t>
      </w:r>
      <w:r>
        <w:rPr>
          <w:rStyle w:val="33"/>
        </w:rPr>
        <w:t>ii</w:t>
      </w:r>
      <w:r>
        <w:rPr>
          <w:rStyle w:val="35"/>
        </w:rPr>
        <w:t>,</w:t>
      </w:r>
      <w:r>
        <w:rPr>
          <w:rStyle w:val="33"/>
        </w:rPr>
        <w:t>i</w:t>
      </w:r>
      <w:r>
        <w:rPr>
          <w:rStyle w:val="32"/>
        </w:rPr>
        <w:t xml:space="preserve">) </w:t>
      </w:r>
      <w:r>
        <w:rPr>
          <w:rStyle w:val="35"/>
        </w:rPr>
        <w:t>=</w:t>
      </w:r>
      <w:r>
        <w:rPr>
          <w:rStyle w:val="32"/>
        </w:rPr>
        <w:t xml:space="preserve"> </w:t>
      </w:r>
      <w:r>
        <w:rPr>
          <w:rStyle w:val="33"/>
        </w:rPr>
        <w:t>points</w:t>
      </w:r>
      <w:r>
        <w:rPr>
          <w:rStyle w:val="32"/>
        </w:rPr>
        <w:t>(</w:t>
      </w:r>
      <w:r>
        <w:rPr>
          <w:rStyle w:val="33"/>
        </w:rPr>
        <w:t>index_z</w:t>
      </w:r>
      <w:r>
        <w:rPr>
          <w:rStyle w:val="32"/>
        </w:rPr>
        <w:t>(</w:t>
      </w:r>
      <w:r>
        <w:rPr>
          <w:rStyle w:val="33"/>
        </w:rPr>
        <w:t>ii</w:t>
      </w:r>
      <w:r>
        <w:rPr>
          <w:rStyle w:val="32"/>
        </w:rPr>
        <w:t>)</w:t>
      </w:r>
      <w:r>
        <w:rPr>
          <w:rStyle w:val="35"/>
        </w:rPr>
        <w:t>,</w:t>
      </w:r>
      <w:r>
        <w:rPr>
          <w:rStyle w:val="34"/>
        </w:rPr>
        <w:t>2</w:t>
      </w:r>
      <w:r>
        <w:rPr>
          <w:rStyle w:val="32"/>
        </w:rPr>
        <w:t>)</w:t>
      </w:r>
      <w:r>
        <w:rPr>
          <w:rStyle w:val="35"/>
        </w:rPr>
        <w:t>;</w:t>
      </w:r>
      <w:r>
        <w:rPr>
          <w:rStyle w:val="32"/>
        </w:rPr>
        <w:t xml:space="preserve"> </w:t>
      </w:r>
      <w:r>
        <w:br w:type="textWrapping"/>
      </w:r>
      <w:r>
        <w:rPr>
          <w:rStyle w:val="32"/>
        </w:rPr>
        <w:t xml:space="preserve">    </w:t>
      </w:r>
      <w:r>
        <w:rPr>
          <w:rStyle w:val="30"/>
        </w:rPr>
        <w:t xml:space="preserve">%   X,Y 是每一层的全部点 </w:t>
      </w:r>
      <w:r>
        <w:br w:type="textWrapping"/>
      </w:r>
      <w:r>
        <w:rPr>
          <w:rStyle w:val="32"/>
        </w:rPr>
        <w:t xml:space="preserve">    </w:t>
      </w:r>
      <w:r>
        <w:rPr>
          <w:rStyle w:val="33"/>
        </w:rPr>
        <w:t>end</w:t>
      </w:r>
      <w:r>
        <w:rPr>
          <w:rStyle w:val="32"/>
        </w:rPr>
        <w:t xml:space="preserve"> </w:t>
      </w:r>
      <w:r>
        <w:br w:type="textWrapping"/>
      </w:r>
      <w:r>
        <w:rPr>
          <w:rStyle w:val="32"/>
        </w:rPr>
        <w:t xml:space="preserve"> </w:t>
      </w:r>
      <w:r>
        <w:br w:type="textWrapping"/>
      </w:r>
      <w:r>
        <w:rPr>
          <w:rStyle w:val="30"/>
        </w:rPr>
        <w:t xml:space="preserve">% 划区 </w:t>
      </w:r>
      <w:r>
        <w:br w:type="textWrapping"/>
      </w:r>
      <w:r>
        <w:rPr>
          <w:rStyle w:val="30"/>
        </w:rPr>
        <w:t>%   粗略计算切缝的宽度，仅作为参考，并不作为宽度的数值依据</w:t>
      </w:r>
      <w:r>
        <w:br w:type="textWrapping"/>
      </w:r>
      <w:r>
        <w:rPr>
          <w:rStyle w:val="32"/>
        </w:rPr>
        <w:tab/>
      </w:r>
      <w:r>
        <w:rPr>
          <w:rStyle w:val="33"/>
        </w:rPr>
        <w:t>x_width</w:t>
      </w:r>
      <w:r>
        <w:rPr>
          <w:rStyle w:val="32"/>
        </w:rPr>
        <w:t>(</w:t>
      </w:r>
      <w:r>
        <w:rPr>
          <w:rStyle w:val="34"/>
        </w:rPr>
        <w:t>1</w:t>
      </w:r>
      <w:r>
        <w:rPr>
          <w:rStyle w:val="35"/>
        </w:rPr>
        <w:t>,</w:t>
      </w:r>
      <w:r>
        <w:rPr>
          <w:rStyle w:val="33"/>
        </w:rPr>
        <w:t>i</w:t>
      </w:r>
      <w:r>
        <w:rPr>
          <w:rStyle w:val="32"/>
        </w:rPr>
        <w:t xml:space="preserve">) </w:t>
      </w:r>
      <w:r>
        <w:rPr>
          <w:rStyle w:val="35"/>
        </w:rPr>
        <w:t>=</w:t>
      </w:r>
      <w:r>
        <w:rPr>
          <w:rStyle w:val="32"/>
        </w:rPr>
        <w:t xml:space="preserve"> </w:t>
      </w:r>
      <w:r>
        <w:rPr>
          <w:rStyle w:val="33"/>
        </w:rPr>
        <w:t>max</w:t>
      </w:r>
      <w:r>
        <w:rPr>
          <w:rStyle w:val="32"/>
        </w:rPr>
        <w:t>(</w:t>
      </w:r>
      <w:r>
        <w:rPr>
          <w:rStyle w:val="33"/>
        </w:rPr>
        <w:t>X</w:t>
      </w:r>
      <w:r>
        <w:rPr>
          <w:rStyle w:val="32"/>
        </w:rPr>
        <w:t>(</w:t>
      </w:r>
      <w:r>
        <w:rPr>
          <w:rStyle w:val="35"/>
        </w:rPr>
        <w:t>:,</w:t>
      </w:r>
      <w:r>
        <w:rPr>
          <w:rStyle w:val="33"/>
        </w:rPr>
        <w:t>i</w:t>
      </w:r>
      <w:r>
        <w:rPr>
          <w:rStyle w:val="32"/>
        </w:rPr>
        <w:t xml:space="preserve">)) </w:t>
      </w:r>
      <w:r>
        <w:rPr>
          <w:rStyle w:val="35"/>
        </w:rPr>
        <w:t>-</w:t>
      </w:r>
      <w:r>
        <w:rPr>
          <w:rStyle w:val="32"/>
        </w:rPr>
        <w:t xml:space="preserve"> </w:t>
      </w:r>
      <w:r>
        <w:rPr>
          <w:rStyle w:val="33"/>
        </w:rPr>
        <w:t>min</w:t>
      </w:r>
      <w:r>
        <w:rPr>
          <w:rStyle w:val="32"/>
        </w:rPr>
        <w:t>(</w:t>
      </w:r>
      <w:r>
        <w:rPr>
          <w:rStyle w:val="33"/>
        </w:rPr>
        <w:t>X</w:t>
      </w:r>
      <w:r>
        <w:rPr>
          <w:rStyle w:val="32"/>
        </w:rPr>
        <w:t>(</w:t>
      </w:r>
      <w:r>
        <w:rPr>
          <w:rStyle w:val="35"/>
        </w:rPr>
        <w:t>:,</w:t>
      </w:r>
      <w:r>
        <w:rPr>
          <w:rStyle w:val="33"/>
        </w:rPr>
        <w:t>i</w:t>
      </w:r>
      <w:r>
        <w:rPr>
          <w:rStyle w:val="32"/>
        </w:rPr>
        <w:t>))</w:t>
      </w:r>
      <w:r>
        <w:rPr>
          <w:rStyle w:val="35"/>
        </w:rPr>
        <w:t>;</w:t>
      </w:r>
      <w:r>
        <w:rPr>
          <w:rStyle w:val="32"/>
        </w:rPr>
        <w:t xml:space="preserve">              </w:t>
      </w:r>
      <w:r>
        <w:rPr>
          <w:rStyle w:val="30"/>
        </w:rPr>
        <w:t xml:space="preserve"> </w:t>
      </w:r>
      <w:r>
        <w:br w:type="textWrapping"/>
      </w:r>
      <w:r>
        <w:rPr>
          <w:rStyle w:val="32"/>
        </w:rPr>
        <w:tab/>
      </w:r>
      <w:r>
        <w:rPr>
          <w:rStyle w:val="30"/>
        </w:rPr>
        <w:t xml:space="preserve">%   建立标准，点列划分成3个区域：拼合面区、前沿区、平直切缝区 </w:t>
      </w:r>
      <w:r>
        <w:br w:type="textWrapping"/>
      </w:r>
      <w:r>
        <w:rPr>
          <w:rStyle w:val="32"/>
        </w:rPr>
        <w:tab/>
      </w:r>
      <w:r>
        <w:rPr>
          <w:rStyle w:val="30"/>
        </w:rPr>
        <w:t xml:space="preserve">%   前沿区：(min(X) + 3.5% ~ min(X) + 26%) &amp; (max(X) - 13% ~ max(X) - 3%) </w:t>
      </w:r>
      <w:r>
        <w:br w:type="textWrapping"/>
      </w:r>
      <w:r>
        <w:rPr>
          <w:rStyle w:val="32"/>
        </w:rPr>
        <w:tab/>
      </w:r>
      <w:r>
        <w:rPr>
          <w:rStyle w:val="30"/>
        </w:rPr>
        <w:t xml:space="preserve">%   平直切缝区：(min(X) ~ min(X) + 3.5%) &amp; (max(X) - 3% ~ max(X)) </w:t>
      </w:r>
      <w:r>
        <w:br w:type="textWrapping"/>
      </w:r>
      <w:r>
        <w:rPr>
          <w:rStyle w:val="32"/>
        </w:rPr>
        <w:tab/>
      </w:r>
      <w:r>
        <w:rPr>
          <w:rStyle w:val="30"/>
        </w:rPr>
        <w:t xml:space="preserve">%   拼合面区：min(X) + 26% ~ max(X) - 13% </w:t>
      </w:r>
    </w:p>
    <w:p>
      <w:pPr>
        <w:pStyle w:val="29"/>
        <w:spacing w:after="0"/>
        <w:ind w:firstLine="420"/>
        <w:rPr>
          <w:rStyle w:val="35"/>
        </w:rPr>
      </w:pPr>
      <w:r>
        <w:rPr>
          <w:rStyle w:val="30"/>
        </w:rPr>
        <w:t>%   x_cuttingfront_floor:前沿区下限</w:t>
      </w:r>
      <w:r>
        <w:br w:type="textWrapping"/>
      </w:r>
      <w:r>
        <w:rPr>
          <w:rStyle w:val="32"/>
        </w:rPr>
        <w:tab/>
      </w:r>
      <w:r>
        <w:rPr>
          <w:rStyle w:val="33"/>
        </w:rPr>
        <w:t>x_border</w:t>
      </w:r>
      <w:r>
        <w:rPr>
          <w:rStyle w:val="32"/>
        </w:rPr>
        <w:t>(</w:t>
      </w:r>
      <w:r>
        <w:rPr>
          <w:rStyle w:val="33"/>
        </w:rPr>
        <w:t>i</w:t>
      </w:r>
      <w:r>
        <w:rPr>
          <w:rStyle w:val="35"/>
        </w:rPr>
        <w:t>,</w:t>
      </w:r>
      <w:r>
        <w:rPr>
          <w:rStyle w:val="34"/>
        </w:rPr>
        <w:t>1</w:t>
      </w:r>
      <w:r>
        <w:rPr>
          <w:rStyle w:val="32"/>
        </w:rPr>
        <w:t xml:space="preserve">) </w:t>
      </w:r>
      <w:r>
        <w:rPr>
          <w:rStyle w:val="35"/>
        </w:rPr>
        <w:t>=</w:t>
      </w:r>
      <w:r>
        <w:rPr>
          <w:rStyle w:val="32"/>
        </w:rPr>
        <w:t xml:space="preserve"> </w:t>
      </w:r>
      <w:r>
        <w:rPr>
          <w:rStyle w:val="33"/>
        </w:rPr>
        <w:t>min</w:t>
      </w:r>
      <w:r>
        <w:rPr>
          <w:rStyle w:val="32"/>
        </w:rPr>
        <w:t>(</w:t>
      </w:r>
      <w:r>
        <w:rPr>
          <w:rStyle w:val="33"/>
        </w:rPr>
        <w:t>X</w:t>
      </w:r>
      <w:r>
        <w:rPr>
          <w:rStyle w:val="32"/>
        </w:rPr>
        <w:t>(</w:t>
      </w:r>
      <w:r>
        <w:rPr>
          <w:rStyle w:val="35"/>
        </w:rPr>
        <w:t>:,</w:t>
      </w:r>
      <w:r>
        <w:rPr>
          <w:rStyle w:val="33"/>
        </w:rPr>
        <w:t>i</w:t>
      </w:r>
      <w:r>
        <w:rPr>
          <w:rStyle w:val="32"/>
        </w:rPr>
        <w:t xml:space="preserve">)) </w:t>
      </w:r>
      <w:r>
        <w:rPr>
          <w:rStyle w:val="35"/>
        </w:rPr>
        <w:t>+</w:t>
      </w:r>
      <w:r>
        <w:rPr>
          <w:rStyle w:val="32"/>
        </w:rPr>
        <w:t xml:space="preserve"> </w:t>
      </w:r>
      <w:r>
        <w:rPr>
          <w:rStyle w:val="34"/>
        </w:rPr>
        <w:t>0.035</w:t>
      </w:r>
      <w:r>
        <w:rPr>
          <w:rStyle w:val="35"/>
        </w:rPr>
        <w:t>*</w:t>
      </w:r>
      <w:r>
        <w:rPr>
          <w:rStyle w:val="33"/>
        </w:rPr>
        <w:t>x_width</w:t>
      </w:r>
      <w:r>
        <w:rPr>
          <w:rStyle w:val="32"/>
        </w:rPr>
        <w:t>(</w:t>
      </w:r>
      <w:r>
        <w:rPr>
          <w:rStyle w:val="34"/>
        </w:rPr>
        <w:t>1</w:t>
      </w:r>
      <w:r>
        <w:rPr>
          <w:rStyle w:val="35"/>
        </w:rPr>
        <w:t>,</w:t>
      </w:r>
      <w:r>
        <w:rPr>
          <w:rStyle w:val="33"/>
        </w:rPr>
        <w:t>i</w:t>
      </w:r>
      <w:r>
        <w:rPr>
          <w:rStyle w:val="32"/>
        </w:rPr>
        <w:t>)</w:t>
      </w:r>
      <w:r>
        <w:rPr>
          <w:rStyle w:val="35"/>
        </w:rPr>
        <w:t>;</w:t>
      </w:r>
    </w:p>
    <w:p>
      <w:pPr>
        <w:pStyle w:val="29"/>
        <w:spacing w:after="0"/>
        <w:ind w:firstLine="420"/>
        <w:rPr>
          <w:rStyle w:val="35"/>
        </w:rPr>
      </w:pPr>
      <w:r>
        <w:rPr>
          <w:rStyle w:val="30"/>
        </w:rPr>
        <w:t>%   x_cuttingfront_ceiling:前沿区</w:t>
      </w:r>
      <w:r>
        <w:rPr>
          <w:rStyle w:val="30"/>
          <w:rFonts w:hint="eastAsia"/>
          <w:lang w:val="en-US" w:eastAsia="zh-CN"/>
        </w:rPr>
        <w:t>上限</w:t>
      </w:r>
      <w:r>
        <w:rPr>
          <w:rStyle w:val="32"/>
        </w:rPr>
        <w:t xml:space="preserve">  </w:t>
      </w:r>
      <w:r>
        <w:rPr>
          <w:rStyle w:val="30"/>
        </w:rPr>
        <w:t xml:space="preserve"> </w:t>
      </w:r>
      <w:r>
        <w:br w:type="textWrapping"/>
      </w:r>
      <w:r>
        <w:rPr>
          <w:rStyle w:val="32"/>
        </w:rPr>
        <w:tab/>
      </w:r>
      <w:r>
        <w:rPr>
          <w:rStyle w:val="33"/>
        </w:rPr>
        <w:t>x_border</w:t>
      </w:r>
      <w:r>
        <w:rPr>
          <w:rStyle w:val="32"/>
        </w:rPr>
        <w:t>(</w:t>
      </w:r>
      <w:r>
        <w:rPr>
          <w:rStyle w:val="33"/>
        </w:rPr>
        <w:t>i</w:t>
      </w:r>
      <w:r>
        <w:rPr>
          <w:rStyle w:val="35"/>
        </w:rPr>
        <w:t>,</w:t>
      </w:r>
      <w:r>
        <w:rPr>
          <w:rStyle w:val="34"/>
        </w:rPr>
        <w:t>4</w:t>
      </w:r>
      <w:r>
        <w:rPr>
          <w:rStyle w:val="32"/>
        </w:rPr>
        <w:t xml:space="preserve">) </w:t>
      </w:r>
      <w:r>
        <w:rPr>
          <w:rStyle w:val="35"/>
        </w:rPr>
        <w:t>=</w:t>
      </w:r>
      <w:r>
        <w:rPr>
          <w:rStyle w:val="32"/>
        </w:rPr>
        <w:t xml:space="preserve"> </w:t>
      </w:r>
      <w:r>
        <w:rPr>
          <w:rStyle w:val="33"/>
        </w:rPr>
        <w:t>max</w:t>
      </w:r>
      <w:r>
        <w:rPr>
          <w:rStyle w:val="32"/>
        </w:rPr>
        <w:t>(</w:t>
      </w:r>
      <w:r>
        <w:rPr>
          <w:rStyle w:val="33"/>
        </w:rPr>
        <w:t>X</w:t>
      </w:r>
      <w:r>
        <w:rPr>
          <w:rStyle w:val="32"/>
        </w:rPr>
        <w:t>(</w:t>
      </w:r>
      <w:r>
        <w:rPr>
          <w:rStyle w:val="35"/>
        </w:rPr>
        <w:t>:,</w:t>
      </w:r>
      <w:r>
        <w:rPr>
          <w:rStyle w:val="33"/>
        </w:rPr>
        <w:t>i</w:t>
      </w:r>
      <w:r>
        <w:rPr>
          <w:rStyle w:val="32"/>
        </w:rPr>
        <w:t xml:space="preserve">)) </w:t>
      </w:r>
      <w:r>
        <w:rPr>
          <w:rStyle w:val="35"/>
        </w:rPr>
        <w:t>-</w:t>
      </w:r>
      <w:r>
        <w:rPr>
          <w:rStyle w:val="32"/>
        </w:rPr>
        <w:t xml:space="preserve"> </w:t>
      </w:r>
      <w:r>
        <w:rPr>
          <w:rStyle w:val="34"/>
        </w:rPr>
        <w:t>0.03</w:t>
      </w:r>
      <w:r>
        <w:rPr>
          <w:rStyle w:val="35"/>
        </w:rPr>
        <w:t>*</w:t>
      </w:r>
      <w:r>
        <w:rPr>
          <w:rStyle w:val="33"/>
        </w:rPr>
        <w:t>x_width</w:t>
      </w:r>
      <w:r>
        <w:rPr>
          <w:rStyle w:val="32"/>
        </w:rPr>
        <w:t>(</w:t>
      </w:r>
      <w:r>
        <w:rPr>
          <w:rStyle w:val="34"/>
        </w:rPr>
        <w:t>1</w:t>
      </w:r>
      <w:r>
        <w:rPr>
          <w:rStyle w:val="35"/>
        </w:rPr>
        <w:t>,</w:t>
      </w:r>
      <w:r>
        <w:rPr>
          <w:rStyle w:val="33"/>
        </w:rPr>
        <w:t>i</w:t>
      </w:r>
      <w:r>
        <w:rPr>
          <w:rStyle w:val="32"/>
        </w:rPr>
        <w:t>)</w:t>
      </w:r>
      <w:r>
        <w:rPr>
          <w:rStyle w:val="35"/>
        </w:rPr>
        <w:t>;</w:t>
      </w:r>
    </w:p>
    <w:p>
      <w:pPr>
        <w:pStyle w:val="29"/>
        <w:spacing w:after="0"/>
        <w:ind w:firstLine="420"/>
        <w:rPr>
          <w:rStyle w:val="35"/>
        </w:rPr>
      </w:pPr>
      <w:r>
        <w:rPr>
          <w:rStyle w:val="30"/>
        </w:rPr>
        <w:t>%   x_jointface_floor:拼合面区下限</w:t>
      </w:r>
      <w:r>
        <w:rPr>
          <w:rStyle w:val="32"/>
        </w:rPr>
        <w:t xml:space="preserve">    </w:t>
      </w:r>
      <w:r>
        <w:rPr>
          <w:rStyle w:val="30"/>
        </w:rPr>
        <w:t xml:space="preserve">  </w:t>
      </w:r>
      <w:r>
        <w:br w:type="textWrapping"/>
      </w:r>
      <w:r>
        <w:rPr>
          <w:rStyle w:val="32"/>
        </w:rPr>
        <w:tab/>
      </w:r>
      <w:r>
        <w:rPr>
          <w:rStyle w:val="33"/>
        </w:rPr>
        <w:t>x_border</w:t>
      </w:r>
      <w:r>
        <w:rPr>
          <w:rStyle w:val="32"/>
        </w:rPr>
        <w:t>(</w:t>
      </w:r>
      <w:r>
        <w:rPr>
          <w:rStyle w:val="33"/>
        </w:rPr>
        <w:t>i</w:t>
      </w:r>
      <w:r>
        <w:rPr>
          <w:rStyle w:val="35"/>
        </w:rPr>
        <w:t>,</w:t>
      </w:r>
      <w:r>
        <w:rPr>
          <w:rStyle w:val="34"/>
        </w:rPr>
        <w:t>2</w:t>
      </w:r>
      <w:r>
        <w:rPr>
          <w:rStyle w:val="32"/>
        </w:rPr>
        <w:t xml:space="preserve">) </w:t>
      </w:r>
      <w:r>
        <w:rPr>
          <w:rStyle w:val="35"/>
        </w:rPr>
        <w:t>=</w:t>
      </w:r>
      <w:r>
        <w:rPr>
          <w:rStyle w:val="32"/>
        </w:rPr>
        <w:t xml:space="preserve"> </w:t>
      </w:r>
      <w:r>
        <w:rPr>
          <w:rStyle w:val="33"/>
        </w:rPr>
        <w:t>min</w:t>
      </w:r>
      <w:r>
        <w:rPr>
          <w:rStyle w:val="32"/>
        </w:rPr>
        <w:t>(</w:t>
      </w:r>
      <w:r>
        <w:rPr>
          <w:rStyle w:val="33"/>
        </w:rPr>
        <w:t>X</w:t>
      </w:r>
      <w:r>
        <w:rPr>
          <w:rStyle w:val="32"/>
        </w:rPr>
        <w:t>(</w:t>
      </w:r>
      <w:r>
        <w:rPr>
          <w:rStyle w:val="35"/>
        </w:rPr>
        <w:t>:,</w:t>
      </w:r>
      <w:r>
        <w:rPr>
          <w:rStyle w:val="33"/>
        </w:rPr>
        <w:t>i</w:t>
      </w:r>
      <w:r>
        <w:rPr>
          <w:rStyle w:val="32"/>
        </w:rPr>
        <w:t xml:space="preserve">)) </w:t>
      </w:r>
      <w:r>
        <w:rPr>
          <w:rStyle w:val="35"/>
        </w:rPr>
        <w:t>+</w:t>
      </w:r>
      <w:r>
        <w:rPr>
          <w:rStyle w:val="32"/>
        </w:rPr>
        <w:t xml:space="preserve"> </w:t>
      </w:r>
      <w:r>
        <w:rPr>
          <w:rStyle w:val="34"/>
        </w:rPr>
        <w:t>0.26</w:t>
      </w:r>
      <w:r>
        <w:rPr>
          <w:rStyle w:val="35"/>
        </w:rPr>
        <w:t>*</w:t>
      </w:r>
      <w:r>
        <w:rPr>
          <w:rStyle w:val="33"/>
        </w:rPr>
        <w:t>x_width</w:t>
      </w:r>
      <w:r>
        <w:rPr>
          <w:rStyle w:val="32"/>
        </w:rPr>
        <w:t>(</w:t>
      </w:r>
      <w:r>
        <w:rPr>
          <w:rStyle w:val="34"/>
        </w:rPr>
        <w:t>1</w:t>
      </w:r>
      <w:r>
        <w:rPr>
          <w:rStyle w:val="35"/>
        </w:rPr>
        <w:t>,</w:t>
      </w:r>
      <w:r>
        <w:rPr>
          <w:rStyle w:val="33"/>
        </w:rPr>
        <w:t>i</w:t>
      </w:r>
      <w:r>
        <w:rPr>
          <w:rStyle w:val="32"/>
        </w:rPr>
        <w:t>)</w:t>
      </w:r>
      <w:r>
        <w:rPr>
          <w:rStyle w:val="35"/>
        </w:rPr>
        <w:t>;</w:t>
      </w:r>
    </w:p>
    <w:p>
      <w:pPr>
        <w:pStyle w:val="29"/>
        <w:ind w:firstLine="420"/>
      </w:pPr>
      <w:r>
        <w:rPr>
          <w:rStyle w:val="30"/>
        </w:rPr>
        <w:t>%   x_jointface_ceiling:拼合面区</w:t>
      </w:r>
      <w:r>
        <w:rPr>
          <w:rStyle w:val="30"/>
          <w:rFonts w:hint="eastAsia"/>
          <w:lang w:val="en-US" w:eastAsia="zh-CN"/>
        </w:rPr>
        <w:t>上限</w:t>
      </w:r>
      <w:r>
        <w:rPr>
          <w:rStyle w:val="32"/>
        </w:rPr>
        <w:t xml:space="preserve">   </w:t>
      </w:r>
      <w:r>
        <w:rPr>
          <w:rStyle w:val="30"/>
        </w:rPr>
        <w:t xml:space="preserve"> </w:t>
      </w:r>
      <w:r>
        <w:br w:type="textWrapping"/>
      </w:r>
      <w:r>
        <w:rPr>
          <w:rStyle w:val="32"/>
        </w:rPr>
        <w:tab/>
      </w:r>
      <w:r>
        <w:rPr>
          <w:rStyle w:val="33"/>
        </w:rPr>
        <w:t>x_border</w:t>
      </w:r>
      <w:r>
        <w:rPr>
          <w:rStyle w:val="32"/>
        </w:rPr>
        <w:t>(</w:t>
      </w:r>
      <w:r>
        <w:rPr>
          <w:rStyle w:val="33"/>
        </w:rPr>
        <w:t>i</w:t>
      </w:r>
      <w:r>
        <w:rPr>
          <w:rStyle w:val="35"/>
        </w:rPr>
        <w:t>,</w:t>
      </w:r>
      <w:r>
        <w:rPr>
          <w:rStyle w:val="34"/>
        </w:rPr>
        <w:t>3</w:t>
      </w:r>
      <w:r>
        <w:rPr>
          <w:rStyle w:val="32"/>
        </w:rPr>
        <w:t xml:space="preserve">) </w:t>
      </w:r>
      <w:r>
        <w:rPr>
          <w:rStyle w:val="35"/>
        </w:rPr>
        <w:t>=</w:t>
      </w:r>
      <w:r>
        <w:rPr>
          <w:rStyle w:val="32"/>
        </w:rPr>
        <w:t xml:space="preserve"> </w:t>
      </w:r>
      <w:r>
        <w:rPr>
          <w:rStyle w:val="33"/>
        </w:rPr>
        <w:t>max</w:t>
      </w:r>
      <w:r>
        <w:rPr>
          <w:rStyle w:val="32"/>
        </w:rPr>
        <w:t>(</w:t>
      </w:r>
      <w:r>
        <w:rPr>
          <w:rStyle w:val="33"/>
        </w:rPr>
        <w:t>X</w:t>
      </w:r>
      <w:r>
        <w:rPr>
          <w:rStyle w:val="32"/>
        </w:rPr>
        <w:t>(</w:t>
      </w:r>
      <w:r>
        <w:rPr>
          <w:rStyle w:val="35"/>
        </w:rPr>
        <w:t>:,</w:t>
      </w:r>
      <w:r>
        <w:rPr>
          <w:rStyle w:val="33"/>
        </w:rPr>
        <w:t>i</w:t>
      </w:r>
      <w:r>
        <w:rPr>
          <w:rStyle w:val="32"/>
        </w:rPr>
        <w:t xml:space="preserve">)) </w:t>
      </w:r>
      <w:r>
        <w:rPr>
          <w:rStyle w:val="35"/>
        </w:rPr>
        <w:t>-</w:t>
      </w:r>
      <w:r>
        <w:rPr>
          <w:rStyle w:val="32"/>
        </w:rPr>
        <w:t xml:space="preserve"> </w:t>
      </w:r>
      <w:r>
        <w:rPr>
          <w:rStyle w:val="34"/>
        </w:rPr>
        <w:t>0.13</w:t>
      </w:r>
      <w:r>
        <w:rPr>
          <w:rStyle w:val="35"/>
        </w:rPr>
        <w:t>*</w:t>
      </w:r>
      <w:r>
        <w:rPr>
          <w:rStyle w:val="33"/>
        </w:rPr>
        <w:t>x_width</w:t>
      </w:r>
      <w:r>
        <w:rPr>
          <w:rStyle w:val="32"/>
        </w:rPr>
        <w:t>(</w:t>
      </w:r>
      <w:r>
        <w:rPr>
          <w:rStyle w:val="34"/>
        </w:rPr>
        <w:t>1</w:t>
      </w:r>
      <w:r>
        <w:rPr>
          <w:rStyle w:val="35"/>
        </w:rPr>
        <w:t>,</w:t>
      </w:r>
      <w:r>
        <w:rPr>
          <w:rStyle w:val="33"/>
        </w:rPr>
        <w:t>i</w:t>
      </w:r>
      <w:r>
        <w:rPr>
          <w:rStyle w:val="32"/>
        </w:rPr>
        <w:t>)</w:t>
      </w:r>
      <w:r>
        <w:rPr>
          <w:rStyle w:val="35"/>
        </w:rPr>
        <w:t>;</w:t>
      </w:r>
      <w:r>
        <w:rPr>
          <w:rStyle w:val="32"/>
        </w:rPr>
        <w:t xml:space="preserve">    </w:t>
      </w:r>
      <w:r>
        <w:rPr>
          <w:rStyle w:val="30"/>
        </w:rPr>
        <w:t xml:space="preserve">  </w:t>
      </w:r>
      <w:r>
        <w:br w:type="textWrapping"/>
      </w:r>
      <w:r>
        <w:rPr>
          <w:rStyle w:val="32"/>
        </w:rPr>
        <w:t xml:space="preserve"> </w:t>
      </w:r>
      <w:r>
        <w:br w:type="textWrapping"/>
      </w:r>
      <w:r>
        <w:rPr>
          <w:rStyle w:val="32"/>
        </w:rPr>
        <w:tab/>
      </w:r>
      <w:r>
        <w:rPr>
          <w:rStyle w:val="33"/>
        </w:rPr>
        <w:t>index_cuttingfront</w:t>
      </w:r>
      <w:r>
        <w:rPr>
          <w:rStyle w:val="32"/>
        </w:rPr>
        <w:t xml:space="preserve"> </w:t>
      </w:r>
      <w:r>
        <w:rPr>
          <w:rStyle w:val="35"/>
        </w:rPr>
        <w:t>=</w:t>
      </w:r>
      <w:r>
        <w:rPr>
          <w:rStyle w:val="32"/>
        </w:rPr>
        <w:t xml:space="preserve"> </w:t>
      </w:r>
      <w:r>
        <w:rPr>
          <w:rStyle w:val="33"/>
        </w:rPr>
        <w:t>find</w:t>
      </w:r>
      <w:r>
        <w:rPr>
          <w:rStyle w:val="32"/>
        </w:rPr>
        <w:t>(</w:t>
      </w:r>
      <w:r>
        <w:rPr>
          <w:rStyle w:val="33"/>
        </w:rPr>
        <w:t>pointrange_all</w:t>
      </w:r>
      <w:r>
        <w:rPr>
          <w:rStyle w:val="32"/>
        </w:rPr>
        <w:t>(</w:t>
      </w:r>
      <w:r>
        <w:rPr>
          <w:rStyle w:val="35"/>
        </w:rPr>
        <w:t>:,</w:t>
      </w:r>
      <w:r>
        <w:rPr>
          <w:rStyle w:val="34"/>
        </w:rPr>
        <w:t>2</w:t>
      </w:r>
      <w:r>
        <w:rPr>
          <w:rStyle w:val="35"/>
        </w:rPr>
        <w:t>*</w:t>
      </w:r>
      <w:r>
        <w:rPr>
          <w:rStyle w:val="33"/>
        </w:rPr>
        <w:t>i</w:t>
      </w:r>
      <w:r>
        <w:rPr>
          <w:rStyle w:val="35"/>
        </w:rPr>
        <w:t>-</w:t>
      </w:r>
      <w:r>
        <w:rPr>
          <w:rStyle w:val="34"/>
        </w:rPr>
        <w:t>1</w:t>
      </w:r>
      <w:r>
        <w:rPr>
          <w:rStyle w:val="32"/>
        </w:rPr>
        <w:t>)</w:t>
      </w:r>
      <w:r>
        <w:rPr>
          <w:rStyle w:val="35"/>
        </w:rPr>
        <w:t>&gt;</w:t>
      </w:r>
      <w:r>
        <w:rPr>
          <w:rStyle w:val="33"/>
        </w:rPr>
        <w:t>x_border</w:t>
      </w:r>
      <w:r>
        <w:rPr>
          <w:rStyle w:val="32"/>
        </w:rPr>
        <w:t>(</w:t>
      </w:r>
      <w:r>
        <w:rPr>
          <w:rStyle w:val="33"/>
        </w:rPr>
        <w:t>i</w:t>
      </w:r>
      <w:r>
        <w:rPr>
          <w:rStyle w:val="35"/>
        </w:rPr>
        <w:t>,</w:t>
      </w:r>
      <w:r>
        <w:rPr>
          <w:rStyle w:val="34"/>
        </w:rPr>
        <w:t>1</w:t>
      </w:r>
      <w:r>
        <w:rPr>
          <w:rStyle w:val="32"/>
        </w:rPr>
        <w:t>)</w:t>
      </w:r>
      <w:r>
        <w:rPr>
          <w:rStyle w:val="35"/>
        </w:rPr>
        <w:t>&amp;</w:t>
      </w:r>
      <w:r>
        <w:rPr>
          <w:rStyle w:val="33"/>
        </w:rPr>
        <w:t>pointrange_all</w:t>
      </w:r>
      <w:r>
        <w:rPr>
          <w:rStyle w:val="32"/>
        </w:rPr>
        <w:t>(</w:t>
      </w:r>
      <w:r>
        <w:rPr>
          <w:rStyle w:val="35"/>
        </w:rPr>
        <w:t>:,</w:t>
      </w:r>
      <w:r>
        <w:rPr>
          <w:rStyle w:val="34"/>
        </w:rPr>
        <w:t>2</w:t>
      </w:r>
      <w:r>
        <w:rPr>
          <w:rStyle w:val="35"/>
        </w:rPr>
        <w:t>*</w:t>
      </w:r>
      <w:r>
        <w:rPr>
          <w:rStyle w:val="33"/>
        </w:rPr>
        <w:t>i</w:t>
      </w:r>
      <w:r>
        <w:rPr>
          <w:rStyle w:val="35"/>
        </w:rPr>
        <w:t>-</w:t>
      </w:r>
      <w:r>
        <w:rPr>
          <w:rStyle w:val="34"/>
        </w:rPr>
        <w:t>1</w:t>
      </w:r>
      <w:r>
        <w:rPr>
          <w:rStyle w:val="32"/>
        </w:rPr>
        <w:t>)</w:t>
      </w:r>
      <w:r>
        <w:rPr>
          <w:rStyle w:val="35"/>
        </w:rPr>
        <w:t>&lt;=</w:t>
      </w:r>
      <w:r>
        <w:rPr>
          <w:rStyle w:val="33"/>
        </w:rPr>
        <w:t>x_border</w:t>
      </w:r>
      <w:r>
        <w:rPr>
          <w:rStyle w:val="32"/>
        </w:rPr>
        <w:t>(</w:t>
      </w:r>
      <w:r>
        <w:rPr>
          <w:rStyle w:val="33"/>
        </w:rPr>
        <w:t>i</w:t>
      </w:r>
      <w:r>
        <w:rPr>
          <w:rStyle w:val="35"/>
        </w:rPr>
        <w:t>,</w:t>
      </w:r>
      <w:r>
        <w:rPr>
          <w:rStyle w:val="34"/>
        </w:rPr>
        <w:t>2</w:t>
      </w:r>
      <w:r>
        <w:rPr>
          <w:rStyle w:val="32"/>
        </w:rPr>
        <w:t xml:space="preserve">) </w:t>
      </w:r>
      <w:r>
        <w:rPr>
          <w:rStyle w:val="35"/>
        </w:rPr>
        <w:t>|</w:t>
      </w:r>
      <w:r>
        <w:rPr>
          <w:rStyle w:val="32"/>
        </w:rPr>
        <w:t xml:space="preserve"> </w:t>
      </w:r>
      <w:r>
        <w:rPr>
          <w:rStyle w:val="33"/>
        </w:rPr>
        <w:t>pointrange_all</w:t>
      </w:r>
      <w:r>
        <w:rPr>
          <w:rStyle w:val="32"/>
        </w:rPr>
        <w:t>(</w:t>
      </w:r>
      <w:r>
        <w:rPr>
          <w:rStyle w:val="35"/>
        </w:rPr>
        <w:t>:,</w:t>
      </w:r>
      <w:r>
        <w:rPr>
          <w:rStyle w:val="34"/>
        </w:rPr>
        <w:t>2</w:t>
      </w:r>
      <w:r>
        <w:rPr>
          <w:rStyle w:val="35"/>
        </w:rPr>
        <w:t>*</w:t>
      </w:r>
      <w:r>
        <w:rPr>
          <w:rStyle w:val="33"/>
        </w:rPr>
        <w:t>i</w:t>
      </w:r>
      <w:r>
        <w:rPr>
          <w:rStyle w:val="35"/>
        </w:rPr>
        <w:t>-</w:t>
      </w:r>
      <w:r>
        <w:rPr>
          <w:rStyle w:val="34"/>
        </w:rPr>
        <w:t>1</w:t>
      </w:r>
      <w:r>
        <w:rPr>
          <w:rStyle w:val="32"/>
        </w:rPr>
        <w:t>)</w:t>
      </w:r>
      <w:r>
        <w:rPr>
          <w:rStyle w:val="35"/>
        </w:rPr>
        <w:t>&gt;</w:t>
      </w:r>
      <w:r>
        <w:rPr>
          <w:rStyle w:val="33"/>
        </w:rPr>
        <w:t>x_border</w:t>
      </w:r>
      <w:r>
        <w:rPr>
          <w:rStyle w:val="32"/>
        </w:rPr>
        <w:t>(</w:t>
      </w:r>
      <w:r>
        <w:rPr>
          <w:rStyle w:val="33"/>
        </w:rPr>
        <w:t>i</w:t>
      </w:r>
      <w:r>
        <w:rPr>
          <w:rStyle w:val="35"/>
        </w:rPr>
        <w:t>,</w:t>
      </w:r>
      <w:r>
        <w:rPr>
          <w:rStyle w:val="34"/>
        </w:rPr>
        <w:t>3</w:t>
      </w:r>
      <w:r>
        <w:rPr>
          <w:rStyle w:val="32"/>
        </w:rPr>
        <w:t>)</w:t>
      </w:r>
      <w:r>
        <w:rPr>
          <w:rStyle w:val="35"/>
        </w:rPr>
        <w:t>&amp;</w:t>
      </w:r>
      <w:r>
        <w:rPr>
          <w:rStyle w:val="33"/>
        </w:rPr>
        <w:t>pointrange_all</w:t>
      </w:r>
      <w:r>
        <w:rPr>
          <w:rStyle w:val="32"/>
        </w:rPr>
        <w:t>(</w:t>
      </w:r>
      <w:r>
        <w:rPr>
          <w:rStyle w:val="35"/>
        </w:rPr>
        <w:t>:,</w:t>
      </w:r>
      <w:r>
        <w:rPr>
          <w:rStyle w:val="34"/>
        </w:rPr>
        <w:t>2</w:t>
      </w:r>
      <w:r>
        <w:rPr>
          <w:rStyle w:val="35"/>
        </w:rPr>
        <w:t>*</w:t>
      </w:r>
      <w:r>
        <w:rPr>
          <w:rStyle w:val="33"/>
        </w:rPr>
        <w:t>i</w:t>
      </w:r>
      <w:r>
        <w:rPr>
          <w:rStyle w:val="35"/>
        </w:rPr>
        <w:t>-</w:t>
      </w:r>
      <w:r>
        <w:rPr>
          <w:rStyle w:val="34"/>
        </w:rPr>
        <w:t>1</w:t>
      </w:r>
      <w:r>
        <w:rPr>
          <w:rStyle w:val="32"/>
        </w:rPr>
        <w:t>)</w:t>
      </w:r>
      <w:r>
        <w:rPr>
          <w:rStyle w:val="35"/>
        </w:rPr>
        <w:t>&lt;=</w:t>
      </w:r>
      <w:r>
        <w:rPr>
          <w:rStyle w:val="33"/>
        </w:rPr>
        <w:t>x_border</w:t>
      </w:r>
      <w:r>
        <w:rPr>
          <w:rStyle w:val="32"/>
        </w:rPr>
        <w:t>(</w:t>
      </w:r>
      <w:r>
        <w:rPr>
          <w:rStyle w:val="33"/>
        </w:rPr>
        <w:t>i</w:t>
      </w:r>
      <w:r>
        <w:rPr>
          <w:rStyle w:val="35"/>
        </w:rPr>
        <w:t>,</w:t>
      </w:r>
      <w:r>
        <w:rPr>
          <w:rStyle w:val="34"/>
        </w:rPr>
        <w:t>4</w:t>
      </w:r>
      <w:r>
        <w:rPr>
          <w:rStyle w:val="32"/>
        </w:rPr>
        <w:t>))</w:t>
      </w:r>
      <w:r>
        <w:rPr>
          <w:rStyle w:val="35"/>
        </w:rPr>
        <w:t>;</w:t>
      </w:r>
      <w:r>
        <w:rPr>
          <w:rStyle w:val="32"/>
        </w:rPr>
        <w:t xml:space="preserve">      </w:t>
      </w:r>
      <w:r>
        <w:br w:type="textWrapping"/>
      </w:r>
      <w:r>
        <w:rPr>
          <w:rStyle w:val="32"/>
        </w:rPr>
        <w:tab/>
      </w:r>
      <w:r>
        <w:rPr>
          <w:rStyle w:val="33"/>
        </w:rPr>
        <w:t>ss</w:t>
      </w:r>
      <w:r>
        <w:rPr>
          <w:rStyle w:val="32"/>
        </w:rPr>
        <w:t xml:space="preserve"> </w:t>
      </w:r>
      <w:r>
        <w:rPr>
          <w:rStyle w:val="35"/>
        </w:rPr>
        <w:t>=</w:t>
      </w:r>
      <w:r>
        <w:rPr>
          <w:rStyle w:val="32"/>
        </w:rPr>
        <w:t xml:space="preserve"> </w:t>
      </w:r>
      <w:r>
        <w:rPr>
          <w:rStyle w:val="33"/>
        </w:rPr>
        <w:t>size</w:t>
      </w:r>
      <w:r>
        <w:rPr>
          <w:rStyle w:val="32"/>
        </w:rPr>
        <w:t>(</w:t>
      </w:r>
      <w:r>
        <w:rPr>
          <w:rStyle w:val="33"/>
        </w:rPr>
        <w:t>index_cuttingfront</w:t>
      </w:r>
      <w:r>
        <w:rPr>
          <w:rStyle w:val="32"/>
        </w:rPr>
        <w:t>)</w:t>
      </w:r>
      <w:r>
        <w:rPr>
          <w:rStyle w:val="35"/>
        </w:rPr>
        <w:t>;</w:t>
      </w:r>
      <w:r>
        <w:rPr>
          <w:rStyle w:val="32"/>
        </w:rPr>
        <w:t xml:space="preserve"> </w:t>
      </w:r>
      <w:r>
        <w:br w:type="textWrapping"/>
      </w:r>
      <w:r>
        <w:rPr>
          <w:rStyle w:val="32"/>
        </w:rPr>
        <w:tab/>
      </w:r>
      <w:r>
        <w:rPr>
          <w:rStyle w:val="31"/>
        </w:rPr>
        <w:t>for</w:t>
      </w:r>
      <w:r>
        <w:rPr>
          <w:rStyle w:val="32"/>
        </w:rPr>
        <w:t xml:space="preserve"> </w:t>
      </w:r>
      <w:r>
        <w:rPr>
          <w:rStyle w:val="33"/>
        </w:rPr>
        <w:t>iii</w:t>
      </w:r>
      <w:r>
        <w:rPr>
          <w:rStyle w:val="32"/>
        </w:rPr>
        <w:t xml:space="preserve"> </w:t>
      </w:r>
      <w:r>
        <w:rPr>
          <w:rStyle w:val="35"/>
        </w:rPr>
        <w:t>=</w:t>
      </w:r>
      <w:r>
        <w:rPr>
          <w:rStyle w:val="32"/>
        </w:rPr>
        <w:t xml:space="preserve"> </w:t>
      </w:r>
      <w:r>
        <w:rPr>
          <w:rStyle w:val="34"/>
        </w:rPr>
        <w:t>1</w:t>
      </w:r>
      <w:r>
        <w:rPr>
          <w:rStyle w:val="35"/>
        </w:rPr>
        <w:t>:</w:t>
      </w:r>
      <w:r>
        <w:rPr>
          <w:rStyle w:val="33"/>
        </w:rPr>
        <w:t>ss</w:t>
      </w:r>
      <w:r>
        <w:rPr>
          <w:rStyle w:val="32"/>
        </w:rPr>
        <w:t>(</w:t>
      </w:r>
      <w:r>
        <w:rPr>
          <w:rStyle w:val="34"/>
        </w:rPr>
        <w:t>1</w:t>
      </w:r>
      <w:r>
        <w:rPr>
          <w:rStyle w:val="35"/>
        </w:rPr>
        <w:t>,</w:t>
      </w:r>
      <w:r>
        <w:rPr>
          <w:rStyle w:val="34"/>
        </w:rPr>
        <w:t>1</w:t>
      </w:r>
      <w:r>
        <w:rPr>
          <w:rStyle w:val="32"/>
        </w:rPr>
        <w:t xml:space="preserve">)            </w:t>
      </w:r>
      <w:r>
        <w:rPr>
          <w:rStyle w:val="30"/>
        </w:rPr>
        <w:t xml:space="preserve">%   iii为某层的前沿区点的个数 </w:t>
      </w:r>
      <w:r>
        <w:br w:type="textWrapping"/>
      </w:r>
      <w:r>
        <w:rPr>
          <w:rStyle w:val="32"/>
        </w:rPr>
        <w:tab/>
      </w:r>
      <w:r>
        <w:rPr>
          <w:rStyle w:val="32"/>
        </w:rPr>
        <w:tab/>
      </w:r>
      <w:r>
        <w:rPr>
          <w:rStyle w:val="33"/>
        </w:rPr>
        <w:t>pointrange_cuttingfront</w:t>
      </w:r>
      <w:r>
        <w:rPr>
          <w:rStyle w:val="32"/>
        </w:rPr>
        <w:t>(</w:t>
      </w:r>
      <w:r>
        <w:rPr>
          <w:rStyle w:val="33"/>
        </w:rPr>
        <w:t>iii</w:t>
      </w:r>
      <w:r>
        <w:rPr>
          <w:rStyle w:val="35"/>
        </w:rPr>
        <w:t>,</w:t>
      </w:r>
      <w:r>
        <w:rPr>
          <w:rStyle w:val="34"/>
        </w:rPr>
        <w:t>2</w:t>
      </w:r>
      <w:r>
        <w:rPr>
          <w:rStyle w:val="35"/>
        </w:rPr>
        <w:t>*</w:t>
      </w:r>
      <w:r>
        <w:rPr>
          <w:rStyle w:val="33"/>
        </w:rPr>
        <w:t>i</w:t>
      </w:r>
      <w:r>
        <w:rPr>
          <w:rStyle w:val="35"/>
        </w:rPr>
        <w:t>-</w:t>
      </w:r>
      <w:r>
        <w:rPr>
          <w:rStyle w:val="34"/>
        </w:rPr>
        <w:t>1</w:t>
      </w:r>
      <w:r>
        <w:rPr>
          <w:rStyle w:val="32"/>
        </w:rPr>
        <w:t xml:space="preserve">) </w:t>
      </w:r>
      <w:r>
        <w:rPr>
          <w:rStyle w:val="35"/>
        </w:rPr>
        <w:t>=</w:t>
      </w:r>
      <w:r>
        <w:rPr>
          <w:rStyle w:val="32"/>
        </w:rPr>
        <w:t xml:space="preserve"> </w:t>
      </w:r>
      <w:r>
        <w:rPr>
          <w:rStyle w:val="33"/>
        </w:rPr>
        <w:t>pointrange_all</w:t>
      </w:r>
      <w:r>
        <w:rPr>
          <w:rStyle w:val="32"/>
        </w:rPr>
        <w:t>(</w:t>
      </w:r>
      <w:r>
        <w:rPr>
          <w:rStyle w:val="33"/>
        </w:rPr>
        <w:t>index_cuttingfront</w:t>
      </w:r>
      <w:r>
        <w:rPr>
          <w:rStyle w:val="32"/>
        </w:rPr>
        <w:t>(</w:t>
      </w:r>
      <w:r>
        <w:rPr>
          <w:rStyle w:val="33"/>
        </w:rPr>
        <w:t>iii</w:t>
      </w:r>
      <w:r>
        <w:rPr>
          <w:rStyle w:val="32"/>
        </w:rPr>
        <w:t>)</w:t>
      </w:r>
      <w:r>
        <w:rPr>
          <w:rStyle w:val="35"/>
        </w:rPr>
        <w:t>,</w:t>
      </w:r>
      <w:r>
        <w:rPr>
          <w:rStyle w:val="34"/>
        </w:rPr>
        <w:t>2</w:t>
      </w:r>
      <w:r>
        <w:rPr>
          <w:rStyle w:val="35"/>
        </w:rPr>
        <w:t>*</w:t>
      </w:r>
      <w:r>
        <w:rPr>
          <w:rStyle w:val="33"/>
        </w:rPr>
        <w:t>i</w:t>
      </w:r>
      <w:r>
        <w:rPr>
          <w:rStyle w:val="35"/>
        </w:rPr>
        <w:t>-</w:t>
      </w:r>
      <w:r>
        <w:rPr>
          <w:rStyle w:val="34"/>
        </w:rPr>
        <w:t>1</w:t>
      </w:r>
      <w:r>
        <w:rPr>
          <w:rStyle w:val="32"/>
        </w:rPr>
        <w:t>)</w:t>
      </w:r>
      <w:r>
        <w:rPr>
          <w:rStyle w:val="35"/>
        </w:rPr>
        <w:t>;</w:t>
      </w:r>
      <w:r>
        <w:rPr>
          <w:rStyle w:val="32"/>
        </w:rPr>
        <w:t xml:space="preserve"> </w:t>
      </w:r>
      <w:r>
        <w:br w:type="textWrapping"/>
      </w:r>
      <w:r>
        <w:rPr>
          <w:rStyle w:val="32"/>
        </w:rPr>
        <w:t xml:space="preserve">                </w:t>
      </w:r>
      <w:r>
        <w:rPr>
          <w:rStyle w:val="33"/>
        </w:rPr>
        <w:t>x</w:t>
      </w:r>
      <w:r>
        <w:rPr>
          <w:rStyle w:val="32"/>
        </w:rPr>
        <w:t>(</w:t>
      </w:r>
      <w:r>
        <w:rPr>
          <w:rStyle w:val="33"/>
        </w:rPr>
        <w:t>iii</w:t>
      </w:r>
      <w:r>
        <w:rPr>
          <w:rStyle w:val="35"/>
        </w:rPr>
        <w:t>,</w:t>
      </w:r>
      <w:r>
        <w:rPr>
          <w:rStyle w:val="33"/>
        </w:rPr>
        <w:t>i</w:t>
      </w:r>
      <w:r>
        <w:rPr>
          <w:rStyle w:val="32"/>
        </w:rPr>
        <w:t xml:space="preserve">) </w:t>
      </w:r>
      <w:r>
        <w:rPr>
          <w:rStyle w:val="35"/>
        </w:rPr>
        <w:t>=</w:t>
      </w:r>
      <w:r>
        <w:rPr>
          <w:rStyle w:val="32"/>
        </w:rPr>
        <w:t xml:space="preserve"> </w:t>
      </w:r>
      <w:r>
        <w:rPr>
          <w:rStyle w:val="33"/>
        </w:rPr>
        <w:t>pointrange_all</w:t>
      </w:r>
      <w:r>
        <w:rPr>
          <w:rStyle w:val="32"/>
        </w:rPr>
        <w:t>(</w:t>
      </w:r>
      <w:r>
        <w:rPr>
          <w:rStyle w:val="33"/>
        </w:rPr>
        <w:t>index_cuttingfront</w:t>
      </w:r>
      <w:r>
        <w:rPr>
          <w:rStyle w:val="32"/>
        </w:rPr>
        <w:t>(</w:t>
      </w:r>
      <w:r>
        <w:rPr>
          <w:rStyle w:val="33"/>
        </w:rPr>
        <w:t>iii</w:t>
      </w:r>
      <w:r>
        <w:rPr>
          <w:rStyle w:val="32"/>
        </w:rPr>
        <w:t>)</w:t>
      </w:r>
      <w:r>
        <w:rPr>
          <w:rStyle w:val="35"/>
        </w:rPr>
        <w:t>,</w:t>
      </w:r>
      <w:r>
        <w:rPr>
          <w:rStyle w:val="34"/>
        </w:rPr>
        <w:t>2</w:t>
      </w:r>
      <w:r>
        <w:rPr>
          <w:rStyle w:val="35"/>
        </w:rPr>
        <w:t>*</w:t>
      </w:r>
      <w:r>
        <w:rPr>
          <w:rStyle w:val="33"/>
        </w:rPr>
        <w:t>i</w:t>
      </w:r>
      <w:r>
        <w:rPr>
          <w:rStyle w:val="35"/>
        </w:rPr>
        <w:t>-</w:t>
      </w:r>
      <w:r>
        <w:rPr>
          <w:rStyle w:val="34"/>
        </w:rPr>
        <w:t>1</w:t>
      </w:r>
      <w:r>
        <w:rPr>
          <w:rStyle w:val="32"/>
        </w:rPr>
        <w:t>)</w:t>
      </w:r>
      <w:r>
        <w:rPr>
          <w:rStyle w:val="35"/>
        </w:rPr>
        <w:t>;</w:t>
      </w:r>
      <w:r>
        <w:rPr>
          <w:rStyle w:val="32"/>
        </w:rPr>
        <w:t xml:space="preserve">     </w:t>
      </w:r>
      <w:r>
        <w:br w:type="textWrapping"/>
      </w:r>
      <w:r>
        <w:rPr>
          <w:rStyle w:val="32"/>
        </w:rPr>
        <w:tab/>
      </w:r>
      <w:r>
        <w:rPr>
          <w:rStyle w:val="32"/>
        </w:rPr>
        <w:tab/>
      </w:r>
      <w:r>
        <w:rPr>
          <w:rStyle w:val="33"/>
        </w:rPr>
        <w:t>pointrange_cuttingfront</w:t>
      </w:r>
      <w:r>
        <w:rPr>
          <w:rStyle w:val="32"/>
        </w:rPr>
        <w:t>(</w:t>
      </w:r>
      <w:r>
        <w:rPr>
          <w:rStyle w:val="33"/>
        </w:rPr>
        <w:t>iii</w:t>
      </w:r>
      <w:r>
        <w:rPr>
          <w:rStyle w:val="35"/>
        </w:rPr>
        <w:t>,</w:t>
      </w:r>
      <w:r>
        <w:rPr>
          <w:rStyle w:val="34"/>
        </w:rPr>
        <w:t>2</w:t>
      </w:r>
      <w:r>
        <w:rPr>
          <w:rStyle w:val="35"/>
        </w:rPr>
        <w:t>*</w:t>
      </w:r>
      <w:r>
        <w:rPr>
          <w:rStyle w:val="33"/>
        </w:rPr>
        <w:t>i</w:t>
      </w:r>
      <w:r>
        <w:rPr>
          <w:rStyle w:val="32"/>
        </w:rPr>
        <w:t xml:space="preserve">) </w:t>
      </w:r>
      <w:r>
        <w:rPr>
          <w:rStyle w:val="35"/>
        </w:rPr>
        <w:t>=</w:t>
      </w:r>
      <w:r>
        <w:rPr>
          <w:rStyle w:val="32"/>
        </w:rPr>
        <w:t xml:space="preserve"> </w:t>
      </w:r>
      <w:r>
        <w:rPr>
          <w:rStyle w:val="33"/>
        </w:rPr>
        <w:t>pointrange_all</w:t>
      </w:r>
      <w:r>
        <w:rPr>
          <w:rStyle w:val="32"/>
        </w:rPr>
        <w:t>(</w:t>
      </w:r>
      <w:r>
        <w:rPr>
          <w:rStyle w:val="33"/>
        </w:rPr>
        <w:t>index_cuttingfront</w:t>
      </w:r>
      <w:r>
        <w:rPr>
          <w:rStyle w:val="32"/>
        </w:rPr>
        <w:t>(</w:t>
      </w:r>
      <w:r>
        <w:rPr>
          <w:rStyle w:val="33"/>
        </w:rPr>
        <w:t>iii</w:t>
      </w:r>
      <w:r>
        <w:rPr>
          <w:rStyle w:val="32"/>
        </w:rPr>
        <w:t>)</w:t>
      </w:r>
      <w:r>
        <w:rPr>
          <w:rStyle w:val="35"/>
        </w:rPr>
        <w:t>,</w:t>
      </w:r>
      <w:r>
        <w:rPr>
          <w:rStyle w:val="34"/>
        </w:rPr>
        <w:t>2</w:t>
      </w:r>
      <w:r>
        <w:rPr>
          <w:rStyle w:val="35"/>
        </w:rPr>
        <w:t>*</w:t>
      </w:r>
      <w:r>
        <w:rPr>
          <w:rStyle w:val="33"/>
        </w:rPr>
        <w:t>i</w:t>
      </w:r>
      <w:r>
        <w:rPr>
          <w:rStyle w:val="32"/>
        </w:rPr>
        <w:t>)</w:t>
      </w:r>
      <w:r>
        <w:rPr>
          <w:rStyle w:val="35"/>
        </w:rPr>
        <w:t>;</w:t>
      </w:r>
      <w:r>
        <w:rPr>
          <w:rStyle w:val="32"/>
        </w:rPr>
        <w:t xml:space="preserve"> </w:t>
      </w:r>
      <w:r>
        <w:br w:type="textWrapping"/>
      </w:r>
      <w:r>
        <w:rPr>
          <w:rStyle w:val="32"/>
        </w:rPr>
        <w:t xml:space="preserve">                </w:t>
      </w:r>
      <w:r>
        <w:rPr>
          <w:rStyle w:val="33"/>
        </w:rPr>
        <w:t>y</w:t>
      </w:r>
      <w:r>
        <w:rPr>
          <w:rStyle w:val="32"/>
        </w:rPr>
        <w:t>(</w:t>
      </w:r>
      <w:r>
        <w:rPr>
          <w:rStyle w:val="33"/>
        </w:rPr>
        <w:t>iii</w:t>
      </w:r>
      <w:r>
        <w:rPr>
          <w:rStyle w:val="35"/>
        </w:rPr>
        <w:t>,</w:t>
      </w:r>
      <w:r>
        <w:rPr>
          <w:rStyle w:val="33"/>
        </w:rPr>
        <w:t>i</w:t>
      </w:r>
      <w:r>
        <w:rPr>
          <w:rStyle w:val="32"/>
        </w:rPr>
        <w:t xml:space="preserve">) </w:t>
      </w:r>
      <w:r>
        <w:rPr>
          <w:rStyle w:val="35"/>
        </w:rPr>
        <w:t>=</w:t>
      </w:r>
      <w:r>
        <w:rPr>
          <w:rStyle w:val="32"/>
        </w:rPr>
        <w:t xml:space="preserve"> </w:t>
      </w:r>
      <w:r>
        <w:rPr>
          <w:rStyle w:val="33"/>
        </w:rPr>
        <w:t>pointrange_all</w:t>
      </w:r>
      <w:r>
        <w:rPr>
          <w:rStyle w:val="32"/>
        </w:rPr>
        <w:t>(</w:t>
      </w:r>
      <w:r>
        <w:rPr>
          <w:rStyle w:val="33"/>
        </w:rPr>
        <w:t>index_cuttingfront</w:t>
      </w:r>
      <w:r>
        <w:rPr>
          <w:rStyle w:val="32"/>
        </w:rPr>
        <w:t>(</w:t>
      </w:r>
      <w:r>
        <w:rPr>
          <w:rStyle w:val="33"/>
        </w:rPr>
        <w:t>iii</w:t>
      </w:r>
      <w:r>
        <w:rPr>
          <w:rStyle w:val="32"/>
        </w:rPr>
        <w:t>)</w:t>
      </w:r>
      <w:r>
        <w:rPr>
          <w:rStyle w:val="35"/>
        </w:rPr>
        <w:t>,</w:t>
      </w:r>
      <w:r>
        <w:rPr>
          <w:rStyle w:val="34"/>
        </w:rPr>
        <w:t>2</w:t>
      </w:r>
      <w:r>
        <w:rPr>
          <w:rStyle w:val="35"/>
        </w:rPr>
        <w:t>*</w:t>
      </w:r>
      <w:r>
        <w:rPr>
          <w:rStyle w:val="33"/>
        </w:rPr>
        <w:t>i</w:t>
      </w:r>
      <w:r>
        <w:rPr>
          <w:rStyle w:val="32"/>
        </w:rPr>
        <w:t>)</w:t>
      </w:r>
      <w:r>
        <w:rPr>
          <w:rStyle w:val="35"/>
        </w:rPr>
        <w:t>;</w:t>
      </w:r>
      <w:r>
        <w:rPr>
          <w:rStyle w:val="32"/>
        </w:rPr>
        <w:t xml:space="preserve"> </w:t>
      </w:r>
      <w:r>
        <w:br w:type="textWrapping"/>
      </w:r>
      <w:r>
        <w:rPr>
          <w:rStyle w:val="32"/>
        </w:rPr>
        <w:tab/>
      </w:r>
      <w:r>
        <w:rPr>
          <w:rStyle w:val="30"/>
        </w:rPr>
        <w:t xml:space="preserve">% x,y 是每一层前沿区的全部点 </w:t>
      </w:r>
      <w:r>
        <w:br w:type="textWrapping"/>
      </w:r>
      <w:r>
        <w:rPr>
          <w:rStyle w:val="32"/>
        </w:rPr>
        <w:t xml:space="preserve">        </w:t>
      </w:r>
      <w:r>
        <w:rPr>
          <w:rStyle w:val="33"/>
        </w:rPr>
        <w:t>end</w:t>
      </w:r>
      <w:r>
        <w:rPr>
          <w:rStyle w:val="32"/>
        </w:rPr>
        <w:t xml:space="preserve"> </w:t>
      </w:r>
      <w:r>
        <w:br w:type="textWrapping"/>
      </w:r>
      <w:r>
        <w:rPr>
          <w:rStyle w:val="33"/>
        </w:rPr>
        <w:t>end</w:t>
      </w:r>
      <w:r>
        <w:rPr>
          <w:rStyle w:val="32"/>
        </w:rPr>
        <w:t xml:space="preserve"> </w:t>
      </w:r>
      <w:r>
        <w:br w:type="textWrapping"/>
      </w:r>
      <w:r>
        <w:rPr>
          <w:rStyle w:val="32"/>
        </w:rPr>
        <w:t xml:space="preserve"> </w:t>
      </w:r>
      <w:r>
        <w:br w:type="textWrapping"/>
      </w:r>
      <w:r>
        <w:rPr>
          <w:rStyle w:val="30"/>
        </w:rPr>
        <w:t xml:space="preserve">% 拟合 + 画图 </w:t>
      </w:r>
      <w:r>
        <w:br w:type="textWrapping"/>
      </w:r>
      <w:r>
        <w:rPr>
          <w:rStyle w:val="33"/>
        </w:rPr>
        <w:t>Rx</w:t>
      </w:r>
      <w:r>
        <w:rPr>
          <w:rStyle w:val="32"/>
        </w:rPr>
        <w:t xml:space="preserve"> </w:t>
      </w:r>
      <w:r>
        <w:rPr>
          <w:rStyle w:val="35"/>
        </w:rPr>
        <w:t>=</w:t>
      </w:r>
      <w:r>
        <w:rPr>
          <w:rStyle w:val="32"/>
        </w:rPr>
        <w:t xml:space="preserve"> </w:t>
      </w:r>
      <w:r>
        <w:rPr>
          <w:rStyle w:val="34"/>
        </w:rPr>
        <w:t>300</w:t>
      </w:r>
      <w:r>
        <w:rPr>
          <w:rStyle w:val="35"/>
        </w:rPr>
        <w:t>;</w:t>
      </w:r>
      <w:r>
        <w:rPr>
          <w:rStyle w:val="32"/>
        </w:rPr>
        <w:t xml:space="preserve"> </w:t>
      </w:r>
      <w:r>
        <w:br w:type="textWrapping"/>
      </w:r>
      <w:r>
        <w:rPr>
          <w:rStyle w:val="33"/>
        </w:rPr>
        <w:t>Ry</w:t>
      </w:r>
      <w:r>
        <w:rPr>
          <w:rStyle w:val="32"/>
        </w:rPr>
        <w:t xml:space="preserve"> </w:t>
      </w:r>
      <w:r>
        <w:rPr>
          <w:rStyle w:val="35"/>
        </w:rPr>
        <w:t>=</w:t>
      </w:r>
      <w:r>
        <w:rPr>
          <w:rStyle w:val="32"/>
        </w:rPr>
        <w:t xml:space="preserve"> </w:t>
      </w:r>
      <w:r>
        <w:rPr>
          <w:rStyle w:val="34"/>
        </w:rPr>
        <w:t>200</w:t>
      </w:r>
      <w:r>
        <w:rPr>
          <w:rStyle w:val="35"/>
        </w:rPr>
        <w:t>;</w:t>
      </w:r>
      <w:r>
        <w:rPr>
          <w:rStyle w:val="32"/>
        </w:rPr>
        <w:t xml:space="preserve"> </w:t>
      </w:r>
      <w:r>
        <w:br w:type="textWrapping"/>
      </w:r>
      <w:r>
        <w:rPr>
          <w:rStyle w:val="33"/>
        </w:rPr>
        <w:t>Cx</w:t>
      </w:r>
      <w:r>
        <w:rPr>
          <w:rStyle w:val="32"/>
        </w:rPr>
        <w:t xml:space="preserve"> </w:t>
      </w:r>
      <w:r>
        <w:rPr>
          <w:rStyle w:val="35"/>
        </w:rPr>
        <w:t>=</w:t>
      </w:r>
      <w:r>
        <w:rPr>
          <w:rStyle w:val="32"/>
        </w:rPr>
        <w:t xml:space="preserve"> </w:t>
      </w:r>
      <w:r>
        <w:rPr>
          <w:rStyle w:val="34"/>
        </w:rPr>
        <w:t>250</w:t>
      </w:r>
      <w:r>
        <w:rPr>
          <w:rStyle w:val="35"/>
        </w:rPr>
        <w:t>;</w:t>
      </w:r>
      <w:r>
        <w:rPr>
          <w:rStyle w:val="32"/>
        </w:rPr>
        <w:t xml:space="preserve"> </w:t>
      </w:r>
      <w:r>
        <w:br w:type="textWrapping"/>
      </w:r>
      <w:r>
        <w:rPr>
          <w:rStyle w:val="33"/>
        </w:rPr>
        <w:t>Cy</w:t>
      </w:r>
      <w:r>
        <w:rPr>
          <w:rStyle w:val="32"/>
        </w:rPr>
        <w:t xml:space="preserve"> </w:t>
      </w:r>
      <w:r>
        <w:rPr>
          <w:rStyle w:val="35"/>
        </w:rPr>
        <w:t>=</w:t>
      </w:r>
      <w:r>
        <w:rPr>
          <w:rStyle w:val="32"/>
        </w:rPr>
        <w:t xml:space="preserve"> </w:t>
      </w:r>
      <w:r>
        <w:rPr>
          <w:rStyle w:val="34"/>
        </w:rPr>
        <w:t>150</w:t>
      </w:r>
      <w:r>
        <w:rPr>
          <w:rStyle w:val="35"/>
        </w:rPr>
        <w:t>;</w:t>
      </w:r>
      <w:r>
        <w:rPr>
          <w:rStyle w:val="32"/>
        </w:rPr>
        <w:t xml:space="preserve"> </w:t>
      </w:r>
      <w:r>
        <w:br w:type="textWrapping"/>
      </w:r>
      <w:r>
        <w:rPr>
          <w:rStyle w:val="33"/>
        </w:rPr>
        <w:t>Rotation</w:t>
      </w:r>
      <w:r>
        <w:rPr>
          <w:rStyle w:val="32"/>
        </w:rPr>
        <w:t xml:space="preserve"> </w:t>
      </w:r>
      <w:r>
        <w:rPr>
          <w:rStyle w:val="35"/>
        </w:rPr>
        <w:t>=</w:t>
      </w:r>
      <w:r>
        <w:rPr>
          <w:rStyle w:val="32"/>
        </w:rPr>
        <w:t xml:space="preserve"> </w:t>
      </w:r>
      <w:r>
        <w:rPr>
          <w:rStyle w:val="34"/>
        </w:rPr>
        <w:t>.4</w:t>
      </w:r>
      <w:r>
        <w:rPr>
          <w:rStyle w:val="35"/>
        </w:rPr>
        <w:t>;</w:t>
      </w:r>
      <w:r>
        <w:rPr>
          <w:rStyle w:val="32"/>
        </w:rPr>
        <w:t xml:space="preserve"> </w:t>
      </w:r>
      <w:r>
        <w:rPr>
          <w:rStyle w:val="30"/>
        </w:rPr>
        <w:t xml:space="preserve">% Radians </w:t>
      </w:r>
      <w:r>
        <w:br w:type="textWrapping"/>
      </w:r>
      <w:r>
        <w:rPr>
          <w:rStyle w:val="32"/>
        </w:rPr>
        <w:t xml:space="preserve"> </w:t>
      </w:r>
      <w:r>
        <w:br w:type="textWrapping"/>
      </w:r>
      <w:r>
        <w:rPr>
          <w:rStyle w:val="32"/>
        </w:rPr>
        <w:t xml:space="preserve"> </w:t>
      </w:r>
      <w:r>
        <w:br w:type="textWrapping"/>
      </w:r>
      <w:r>
        <w:rPr>
          <w:rStyle w:val="33"/>
        </w:rPr>
        <w:t>g</w:t>
      </w:r>
      <w:r>
        <w:rPr>
          <w:rStyle w:val="32"/>
        </w:rPr>
        <w:t xml:space="preserve"> </w:t>
      </w:r>
      <w:r>
        <w:rPr>
          <w:rStyle w:val="35"/>
        </w:rPr>
        <w:t>=</w:t>
      </w:r>
      <w:r>
        <w:rPr>
          <w:rStyle w:val="32"/>
        </w:rPr>
        <w:t xml:space="preserve"> </w:t>
      </w:r>
      <w:r>
        <w:rPr>
          <w:rStyle w:val="34"/>
        </w:rPr>
        <w:t>1</w:t>
      </w:r>
      <w:r>
        <w:rPr>
          <w:rStyle w:val="35"/>
        </w:rPr>
        <w:t>;</w:t>
      </w:r>
      <w:r>
        <w:rPr>
          <w:rStyle w:val="32"/>
        </w:rPr>
        <w:t xml:space="preserve">          </w:t>
      </w:r>
      <w:r>
        <w:rPr>
          <w:rStyle w:val="30"/>
        </w:rPr>
        <w:t xml:space="preserve">% g为画图的循环数 </w:t>
      </w:r>
      <w:r>
        <w:br w:type="textWrapping"/>
      </w:r>
      <w:r>
        <w:rPr>
          <w:rStyle w:val="31"/>
        </w:rPr>
        <w:t>while</w:t>
      </w:r>
      <w:r>
        <w:rPr>
          <w:rStyle w:val="32"/>
        </w:rPr>
        <w:t xml:space="preserve"> </w:t>
      </w:r>
      <w:r>
        <w:rPr>
          <w:rStyle w:val="35"/>
        </w:rPr>
        <w:t>~</w:t>
      </w:r>
      <w:r>
        <w:rPr>
          <w:rStyle w:val="33"/>
        </w:rPr>
        <w:t>isempty</w:t>
      </w:r>
      <w:r>
        <w:rPr>
          <w:rStyle w:val="32"/>
        </w:rPr>
        <w:t>(</w:t>
      </w:r>
      <w:r>
        <w:rPr>
          <w:rStyle w:val="33"/>
        </w:rPr>
        <w:t>x</w:t>
      </w:r>
      <w:r>
        <w:rPr>
          <w:rStyle w:val="32"/>
        </w:rPr>
        <w:t>(</w:t>
      </w:r>
      <w:r>
        <w:rPr>
          <w:rStyle w:val="35"/>
        </w:rPr>
        <w:t>:,</w:t>
      </w:r>
      <w:r>
        <w:rPr>
          <w:rStyle w:val="33"/>
        </w:rPr>
        <w:t>g</w:t>
      </w:r>
      <w:r>
        <w:rPr>
          <w:rStyle w:val="32"/>
        </w:rPr>
        <w:t xml:space="preserve">)) </w:t>
      </w:r>
      <w:r>
        <w:br w:type="textWrapping"/>
      </w:r>
      <w:r>
        <w:rPr>
          <w:rStyle w:val="32"/>
        </w:rPr>
        <w:t xml:space="preserve">    </w:t>
      </w:r>
      <w:r>
        <w:rPr>
          <w:rStyle w:val="33"/>
        </w:rPr>
        <w:t>zz</w:t>
      </w:r>
      <w:r>
        <w:rPr>
          <w:rStyle w:val="32"/>
        </w:rPr>
        <w:t xml:space="preserve"> </w:t>
      </w:r>
      <w:r>
        <w:rPr>
          <w:rStyle w:val="35"/>
        </w:rPr>
        <w:t>=</w:t>
      </w:r>
      <w:r>
        <w:rPr>
          <w:rStyle w:val="32"/>
        </w:rPr>
        <w:t xml:space="preserve"> </w:t>
      </w:r>
      <w:r>
        <w:rPr>
          <w:rStyle w:val="33"/>
        </w:rPr>
        <w:t>g</w:t>
      </w:r>
      <w:r>
        <w:rPr>
          <w:rStyle w:val="35"/>
        </w:rPr>
        <w:t>;</w:t>
      </w:r>
      <w:r>
        <w:rPr>
          <w:rStyle w:val="32"/>
        </w:rPr>
        <w:t xml:space="preserve"> </w:t>
      </w:r>
      <w:r>
        <w:br w:type="textWrapping"/>
      </w:r>
      <w:r>
        <w:rPr>
          <w:rStyle w:val="32"/>
        </w:rPr>
        <w:t xml:space="preserve">    </w:t>
      </w:r>
      <w:r>
        <w:rPr>
          <w:rStyle w:val="33"/>
        </w:rPr>
        <w:t>pX</w:t>
      </w:r>
      <w:r>
        <w:rPr>
          <w:rStyle w:val="32"/>
        </w:rPr>
        <w:t xml:space="preserve"> </w:t>
      </w:r>
      <w:r>
        <w:rPr>
          <w:rStyle w:val="35"/>
        </w:rPr>
        <w:t>=</w:t>
      </w:r>
      <w:r>
        <w:rPr>
          <w:rStyle w:val="32"/>
        </w:rPr>
        <w:t xml:space="preserve"> </w:t>
      </w:r>
      <w:r>
        <w:rPr>
          <w:rStyle w:val="33"/>
        </w:rPr>
        <w:t>X</w:t>
      </w:r>
      <w:r>
        <w:rPr>
          <w:rStyle w:val="32"/>
        </w:rPr>
        <w:t>(</w:t>
      </w:r>
      <w:r>
        <w:rPr>
          <w:rStyle w:val="35"/>
        </w:rPr>
        <w:t>:,</w:t>
      </w:r>
      <w:r>
        <w:rPr>
          <w:rStyle w:val="33"/>
        </w:rPr>
        <w:t>g</w:t>
      </w:r>
      <w:r>
        <w:rPr>
          <w:rStyle w:val="32"/>
        </w:rPr>
        <w:t>)</w:t>
      </w:r>
      <w:r>
        <w:rPr>
          <w:rStyle w:val="35"/>
        </w:rPr>
        <w:t>;</w:t>
      </w:r>
      <w:r>
        <w:rPr>
          <w:rStyle w:val="32"/>
        </w:rPr>
        <w:t xml:space="preserve"> </w:t>
      </w:r>
      <w:r>
        <w:br w:type="textWrapping"/>
      </w:r>
      <w:r>
        <w:rPr>
          <w:rStyle w:val="32"/>
        </w:rPr>
        <w:t xml:space="preserve">    </w:t>
      </w:r>
      <w:r>
        <w:rPr>
          <w:rStyle w:val="33"/>
        </w:rPr>
        <w:t>pX</w:t>
      </w:r>
      <w:r>
        <w:rPr>
          <w:rStyle w:val="32"/>
        </w:rPr>
        <w:t>(</w:t>
      </w:r>
      <w:r>
        <w:rPr>
          <w:rStyle w:val="33"/>
        </w:rPr>
        <w:t>isnan</w:t>
      </w:r>
      <w:r>
        <w:rPr>
          <w:rStyle w:val="32"/>
        </w:rPr>
        <w:t>(</w:t>
      </w:r>
      <w:r>
        <w:rPr>
          <w:rStyle w:val="33"/>
        </w:rPr>
        <w:t>pX</w:t>
      </w:r>
      <w:r>
        <w:rPr>
          <w:rStyle w:val="32"/>
        </w:rPr>
        <w:t xml:space="preserve">)) </w:t>
      </w:r>
      <w:r>
        <w:rPr>
          <w:rStyle w:val="35"/>
        </w:rPr>
        <w:t>=</w:t>
      </w:r>
      <w:r>
        <w:rPr>
          <w:rStyle w:val="32"/>
        </w:rPr>
        <w:t xml:space="preserve"> []</w:t>
      </w:r>
      <w:r>
        <w:rPr>
          <w:rStyle w:val="35"/>
        </w:rPr>
        <w:t>;</w:t>
      </w:r>
      <w:r>
        <w:rPr>
          <w:rStyle w:val="32"/>
        </w:rPr>
        <w:t xml:space="preserve"> </w:t>
      </w:r>
      <w:r>
        <w:br w:type="textWrapping"/>
      </w:r>
      <w:r>
        <w:rPr>
          <w:rStyle w:val="32"/>
        </w:rPr>
        <w:t xml:space="preserve">    </w:t>
      </w:r>
      <w:r>
        <w:rPr>
          <w:rStyle w:val="33"/>
        </w:rPr>
        <w:t>pY</w:t>
      </w:r>
      <w:r>
        <w:rPr>
          <w:rStyle w:val="32"/>
        </w:rPr>
        <w:t xml:space="preserve"> </w:t>
      </w:r>
      <w:r>
        <w:rPr>
          <w:rStyle w:val="35"/>
        </w:rPr>
        <w:t>=</w:t>
      </w:r>
      <w:r>
        <w:rPr>
          <w:rStyle w:val="32"/>
        </w:rPr>
        <w:t xml:space="preserve"> </w:t>
      </w:r>
      <w:r>
        <w:rPr>
          <w:rStyle w:val="33"/>
        </w:rPr>
        <w:t>Y</w:t>
      </w:r>
      <w:r>
        <w:rPr>
          <w:rStyle w:val="32"/>
        </w:rPr>
        <w:t>(</w:t>
      </w:r>
      <w:r>
        <w:rPr>
          <w:rStyle w:val="35"/>
        </w:rPr>
        <w:t>:,</w:t>
      </w:r>
      <w:r>
        <w:rPr>
          <w:rStyle w:val="33"/>
        </w:rPr>
        <w:t>g</w:t>
      </w:r>
      <w:r>
        <w:rPr>
          <w:rStyle w:val="32"/>
        </w:rPr>
        <w:t>)</w:t>
      </w:r>
      <w:r>
        <w:rPr>
          <w:rStyle w:val="35"/>
        </w:rPr>
        <w:t>;</w:t>
      </w:r>
      <w:r>
        <w:rPr>
          <w:rStyle w:val="32"/>
        </w:rPr>
        <w:t xml:space="preserve"> </w:t>
      </w:r>
      <w:r>
        <w:br w:type="textWrapping"/>
      </w:r>
      <w:r>
        <w:rPr>
          <w:rStyle w:val="32"/>
        </w:rPr>
        <w:t xml:space="preserve">    </w:t>
      </w:r>
      <w:r>
        <w:rPr>
          <w:rStyle w:val="33"/>
        </w:rPr>
        <w:t>pY</w:t>
      </w:r>
      <w:r>
        <w:rPr>
          <w:rStyle w:val="32"/>
        </w:rPr>
        <w:t>(</w:t>
      </w:r>
      <w:r>
        <w:rPr>
          <w:rStyle w:val="33"/>
        </w:rPr>
        <w:t>isnan</w:t>
      </w:r>
      <w:r>
        <w:rPr>
          <w:rStyle w:val="32"/>
        </w:rPr>
        <w:t>(</w:t>
      </w:r>
      <w:r>
        <w:rPr>
          <w:rStyle w:val="33"/>
        </w:rPr>
        <w:t>pY</w:t>
      </w:r>
      <w:r>
        <w:rPr>
          <w:rStyle w:val="32"/>
        </w:rPr>
        <w:t xml:space="preserve">)) </w:t>
      </w:r>
      <w:r>
        <w:rPr>
          <w:rStyle w:val="35"/>
        </w:rPr>
        <w:t>=</w:t>
      </w:r>
      <w:r>
        <w:rPr>
          <w:rStyle w:val="32"/>
        </w:rPr>
        <w:t xml:space="preserve"> []</w:t>
      </w:r>
      <w:r>
        <w:rPr>
          <w:rStyle w:val="35"/>
        </w:rPr>
        <w:t>;</w:t>
      </w:r>
      <w:r>
        <w:rPr>
          <w:rStyle w:val="32"/>
        </w:rPr>
        <w:t xml:space="preserve"> </w:t>
      </w:r>
      <w:r>
        <w:br w:type="textWrapping"/>
      </w:r>
      <w:r>
        <w:rPr>
          <w:rStyle w:val="30"/>
        </w:rPr>
        <w:t xml:space="preserve">%     plot(pX,pY,'b.')           %   画图_蓝实点 </w:t>
      </w:r>
      <w:r>
        <w:br w:type="textWrapping"/>
      </w:r>
      <w:r>
        <w:rPr>
          <w:rStyle w:val="32"/>
        </w:rPr>
        <w:t xml:space="preserve">    </w:t>
      </w:r>
      <w:r>
        <w:rPr>
          <w:rStyle w:val="33"/>
        </w:rPr>
        <w:t>axis</w:t>
      </w:r>
      <w:r>
        <w:rPr>
          <w:rStyle w:val="32"/>
        </w:rPr>
        <w:t xml:space="preserve"> </w:t>
      </w:r>
      <w:r>
        <w:rPr>
          <w:rStyle w:val="33"/>
        </w:rPr>
        <w:t>equal</w:t>
      </w:r>
      <w:r>
        <w:rPr>
          <w:rStyle w:val="32"/>
        </w:rPr>
        <w:t xml:space="preserve"> </w:t>
      </w:r>
      <w:r>
        <w:br w:type="textWrapping"/>
      </w:r>
      <w:r>
        <w:rPr>
          <w:rStyle w:val="32"/>
        </w:rPr>
        <w:t xml:space="preserve">    </w:t>
      </w:r>
      <w:r>
        <w:rPr>
          <w:rStyle w:val="33"/>
        </w:rPr>
        <w:t>hold</w:t>
      </w:r>
      <w:r>
        <w:rPr>
          <w:rStyle w:val="32"/>
        </w:rPr>
        <w:t xml:space="preserve"> </w:t>
      </w:r>
      <w:r>
        <w:rPr>
          <w:rStyle w:val="33"/>
        </w:rPr>
        <w:t>on</w:t>
      </w:r>
      <w:r>
        <w:rPr>
          <w:rStyle w:val="32"/>
        </w:rPr>
        <w:t xml:space="preserve">  </w:t>
      </w:r>
      <w:r>
        <w:br w:type="textWrapping"/>
      </w:r>
      <w:r>
        <w:rPr>
          <w:rStyle w:val="32"/>
        </w:rPr>
        <w:t xml:space="preserve">    </w:t>
      </w:r>
      <w:r>
        <w:rPr>
          <w:rStyle w:val="33"/>
        </w:rPr>
        <w:t>px</w:t>
      </w:r>
      <w:r>
        <w:rPr>
          <w:rStyle w:val="32"/>
        </w:rPr>
        <w:t xml:space="preserve"> </w:t>
      </w:r>
      <w:r>
        <w:rPr>
          <w:rStyle w:val="35"/>
        </w:rPr>
        <w:t>=</w:t>
      </w:r>
      <w:r>
        <w:rPr>
          <w:rStyle w:val="32"/>
        </w:rPr>
        <w:t xml:space="preserve"> </w:t>
      </w:r>
      <w:r>
        <w:rPr>
          <w:rStyle w:val="33"/>
        </w:rPr>
        <w:t>x</w:t>
      </w:r>
      <w:r>
        <w:rPr>
          <w:rStyle w:val="32"/>
        </w:rPr>
        <w:t>(</w:t>
      </w:r>
      <w:r>
        <w:rPr>
          <w:rStyle w:val="35"/>
        </w:rPr>
        <w:t>:,</w:t>
      </w:r>
      <w:r>
        <w:rPr>
          <w:rStyle w:val="33"/>
        </w:rPr>
        <w:t>g</w:t>
      </w:r>
      <w:r>
        <w:rPr>
          <w:rStyle w:val="32"/>
        </w:rPr>
        <w:t>)</w:t>
      </w:r>
      <w:r>
        <w:rPr>
          <w:rStyle w:val="35"/>
        </w:rPr>
        <w:t>;</w:t>
      </w:r>
      <w:r>
        <w:rPr>
          <w:rStyle w:val="32"/>
        </w:rPr>
        <w:t xml:space="preserve"> </w:t>
      </w:r>
      <w:r>
        <w:br w:type="textWrapping"/>
      </w:r>
      <w:r>
        <w:rPr>
          <w:rStyle w:val="32"/>
        </w:rPr>
        <w:t xml:space="preserve">    </w:t>
      </w:r>
      <w:r>
        <w:rPr>
          <w:rStyle w:val="33"/>
        </w:rPr>
        <w:t>px</w:t>
      </w:r>
      <w:r>
        <w:rPr>
          <w:rStyle w:val="32"/>
        </w:rPr>
        <w:t>(</w:t>
      </w:r>
      <w:r>
        <w:rPr>
          <w:rStyle w:val="33"/>
        </w:rPr>
        <w:t>isnan</w:t>
      </w:r>
      <w:r>
        <w:rPr>
          <w:rStyle w:val="32"/>
        </w:rPr>
        <w:t>(</w:t>
      </w:r>
      <w:r>
        <w:rPr>
          <w:rStyle w:val="33"/>
        </w:rPr>
        <w:t>px</w:t>
      </w:r>
      <w:r>
        <w:rPr>
          <w:rStyle w:val="32"/>
        </w:rPr>
        <w:t xml:space="preserve">)) </w:t>
      </w:r>
      <w:r>
        <w:rPr>
          <w:rStyle w:val="35"/>
        </w:rPr>
        <w:t>=</w:t>
      </w:r>
      <w:r>
        <w:rPr>
          <w:rStyle w:val="32"/>
        </w:rPr>
        <w:t xml:space="preserve"> []</w:t>
      </w:r>
      <w:r>
        <w:rPr>
          <w:rStyle w:val="35"/>
        </w:rPr>
        <w:t>;</w:t>
      </w:r>
      <w:r>
        <w:rPr>
          <w:rStyle w:val="32"/>
        </w:rPr>
        <w:t xml:space="preserve"> </w:t>
      </w:r>
      <w:r>
        <w:br w:type="textWrapping"/>
      </w:r>
      <w:r>
        <w:rPr>
          <w:rStyle w:val="32"/>
        </w:rPr>
        <w:t xml:space="preserve">    </w:t>
      </w:r>
      <w:r>
        <w:rPr>
          <w:rStyle w:val="33"/>
        </w:rPr>
        <w:t>py</w:t>
      </w:r>
      <w:r>
        <w:rPr>
          <w:rStyle w:val="32"/>
        </w:rPr>
        <w:t xml:space="preserve"> </w:t>
      </w:r>
      <w:r>
        <w:rPr>
          <w:rStyle w:val="35"/>
        </w:rPr>
        <w:t>=</w:t>
      </w:r>
      <w:r>
        <w:rPr>
          <w:rStyle w:val="32"/>
        </w:rPr>
        <w:t xml:space="preserve"> </w:t>
      </w:r>
      <w:r>
        <w:rPr>
          <w:rStyle w:val="33"/>
        </w:rPr>
        <w:t>y</w:t>
      </w:r>
      <w:r>
        <w:rPr>
          <w:rStyle w:val="32"/>
        </w:rPr>
        <w:t>(</w:t>
      </w:r>
      <w:r>
        <w:rPr>
          <w:rStyle w:val="35"/>
        </w:rPr>
        <w:t>:,</w:t>
      </w:r>
      <w:r>
        <w:rPr>
          <w:rStyle w:val="33"/>
        </w:rPr>
        <w:t>g</w:t>
      </w:r>
      <w:r>
        <w:rPr>
          <w:rStyle w:val="32"/>
        </w:rPr>
        <w:t>)</w:t>
      </w:r>
      <w:r>
        <w:rPr>
          <w:rStyle w:val="35"/>
        </w:rPr>
        <w:t>;</w:t>
      </w:r>
      <w:r>
        <w:rPr>
          <w:rStyle w:val="32"/>
        </w:rPr>
        <w:t xml:space="preserve"> </w:t>
      </w:r>
      <w:r>
        <w:br w:type="textWrapping"/>
      </w:r>
      <w:r>
        <w:rPr>
          <w:rStyle w:val="32"/>
        </w:rPr>
        <w:t xml:space="preserve">    </w:t>
      </w:r>
      <w:r>
        <w:rPr>
          <w:rStyle w:val="33"/>
        </w:rPr>
        <w:t>py</w:t>
      </w:r>
      <w:r>
        <w:rPr>
          <w:rStyle w:val="32"/>
        </w:rPr>
        <w:t>(</w:t>
      </w:r>
      <w:r>
        <w:rPr>
          <w:rStyle w:val="33"/>
        </w:rPr>
        <w:t>isnan</w:t>
      </w:r>
      <w:r>
        <w:rPr>
          <w:rStyle w:val="32"/>
        </w:rPr>
        <w:t>(</w:t>
      </w:r>
      <w:r>
        <w:rPr>
          <w:rStyle w:val="33"/>
        </w:rPr>
        <w:t>py</w:t>
      </w:r>
      <w:r>
        <w:rPr>
          <w:rStyle w:val="32"/>
        </w:rPr>
        <w:t xml:space="preserve">)) </w:t>
      </w:r>
      <w:r>
        <w:rPr>
          <w:rStyle w:val="35"/>
        </w:rPr>
        <w:t>=</w:t>
      </w:r>
      <w:r>
        <w:rPr>
          <w:rStyle w:val="32"/>
        </w:rPr>
        <w:t xml:space="preserve"> []</w:t>
      </w:r>
      <w:r>
        <w:rPr>
          <w:rStyle w:val="35"/>
        </w:rPr>
        <w:t>;</w:t>
      </w:r>
      <w:r>
        <w:rPr>
          <w:rStyle w:val="32"/>
        </w:rPr>
        <w:t xml:space="preserve"> </w:t>
      </w:r>
      <w:r>
        <w:br w:type="textWrapping"/>
      </w:r>
      <w:r>
        <w:rPr>
          <w:rStyle w:val="30"/>
        </w:rPr>
        <w:t xml:space="preserve">%     plot(px,py,'ro')           %   画图_红圈点 </w:t>
      </w:r>
      <w:r>
        <w:br w:type="textWrapping"/>
      </w:r>
      <w:r>
        <w:rPr>
          <w:rStyle w:val="32"/>
        </w:rPr>
        <w:t xml:space="preserve"> </w:t>
      </w:r>
      <w:r>
        <w:br w:type="textWrapping"/>
      </w:r>
      <w:r>
        <w:rPr>
          <w:rStyle w:val="30"/>
        </w:rPr>
        <w:t xml:space="preserve">% Show the window </w:t>
      </w:r>
      <w:r>
        <w:br w:type="textWrapping"/>
      </w:r>
      <w:r>
        <w:rPr>
          <w:rStyle w:val="32"/>
        </w:rPr>
        <w:t xml:space="preserve">  </w:t>
      </w:r>
      <w:r>
        <w:rPr>
          <w:rStyle w:val="30"/>
        </w:rPr>
        <w:t xml:space="preserve">%figure(gcf) </w:t>
      </w:r>
      <w:r>
        <w:br w:type="textWrapping"/>
      </w:r>
      <w:r>
        <w:rPr>
          <w:rStyle w:val="32"/>
        </w:rPr>
        <w:t xml:space="preserve">  </w:t>
      </w:r>
      <w:r>
        <w:rPr>
          <w:rStyle w:val="30"/>
        </w:rPr>
        <w:t xml:space="preserve">% Fit it </w:t>
      </w:r>
      <w:r>
        <w:br w:type="textWrapping"/>
      </w:r>
      <w:r>
        <w:rPr>
          <w:rStyle w:val="32"/>
        </w:rPr>
        <w:t xml:space="preserve">    </w:t>
      </w:r>
      <w:r>
        <w:rPr>
          <w:rStyle w:val="33"/>
        </w:rPr>
        <w:t>params</w:t>
      </w:r>
      <w:r>
        <w:rPr>
          <w:rStyle w:val="32"/>
        </w:rPr>
        <w:t xml:space="preserve"> </w:t>
      </w:r>
      <w:r>
        <w:rPr>
          <w:rStyle w:val="35"/>
        </w:rPr>
        <w:t>=</w:t>
      </w:r>
      <w:r>
        <w:rPr>
          <w:rStyle w:val="32"/>
        </w:rPr>
        <w:t xml:space="preserve"> </w:t>
      </w:r>
      <w:r>
        <w:rPr>
          <w:rStyle w:val="33"/>
        </w:rPr>
        <w:t>fitellipse</w:t>
      </w:r>
      <w:r>
        <w:rPr>
          <w:rStyle w:val="32"/>
        </w:rPr>
        <w:t>(</w:t>
      </w:r>
      <w:r>
        <w:rPr>
          <w:rStyle w:val="33"/>
        </w:rPr>
        <w:t>px</w:t>
      </w:r>
      <w:r>
        <w:rPr>
          <w:rStyle w:val="35"/>
        </w:rPr>
        <w:t>,</w:t>
      </w:r>
      <w:r>
        <w:rPr>
          <w:rStyle w:val="33"/>
        </w:rPr>
        <w:t>py</w:t>
      </w:r>
      <w:r>
        <w:rPr>
          <w:rStyle w:val="32"/>
        </w:rPr>
        <w:t>)</w:t>
      </w:r>
      <w:r>
        <w:rPr>
          <w:rStyle w:val="35"/>
        </w:rPr>
        <w:t>;</w:t>
      </w:r>
      <w:r>
        <w:rPr>
          <w:rStyle w:val="32"/>
        </w:rPr>
        <w:t xml:space="preserve">       </w:t>
      </w:r>
      <w:r>
        <w:rPr>
          <w:rStyle w:val="30"/>
        </w:rPr>
        <w:t xml:space="preserve">% 注意不是fit_ellipse </w:t>
      </w:r>
      <w:r>
        <w:br w:type="textWrapping"/>
      </w:r>
      <w:r>
        <w:rPr>
          <w:rStyle w:val="32"/>
        </w:rPr>
        <w:t xml:space="preserve">  </w:t>
      </w:r>
      <w:r>
        <w:rPr>
          <w:rStyle w:val="30"/>
        </w:rPr>
        <w:t xml:space="preserve">% Note it may return (Rotation - pi/2) and swapped radii, this is fine. </w:t>
      </w:r>
      <w:r>
        <w:br w:type="textWrapping"/>
      </w:r>
      <w:r>
        <w:rPr>
          <w:rStyle w:val="32"/>
        </w:rPr>
        <w:t xml:space="preserve">    </w:t>
      </w:r>
      <w:r>
        <w:rPr>
          <w:rStyle w:val="33"/>
        </w:rPr>
        <w:t>Given</w:t>
      </w:r>
      <w:r>
        <w:rPr>
          <w:rStyle w:val="32"/>
        </w:rPr>
        <w:t xml:space="preserve"> </w:t>
      </w:r>
      <w:r>
        <w:rPr>
          <w:rStyle w:val="35"/>
        </w:rPr>
        <w:t>=</w:t>
      </w:r>
      <w:r>
        <w:rPr>
          <w:rStyle w:val="32"/>
        </w:rPr>
        <w:t xml:space="preserve"> </w:t>
      </w:r>
      <w:r>
        <w:rPr>
          <w:rStyle w:val="33"/>
        </w:rPr>
        <w:t>round</w:t>
      </w:r>
      <w:r>
        <w:rPr>
          <w:rStyle w:val="32"/>
        </w:rPr>
        <w:t>([</w:t>
      </w:r>
      <w:r>
        <w:rPr>
          <w:rStyle w:val="33"/>
        </w:rPr>
        <w:t>Cx</w:t>
      </w:r>
      <w:r>
        <w:rPr>
          <w:rStyle w:val="32"/>
        </w:rPr>
        <w:t xml:space="preserve"> </w:t>
      </w:r>
      <w:r>
        <w:rPr>
          <w:rStyle w:val="33"/>
        </w:rPr>
        <w:t>Cy</w:t>
      </w:r>
      <w:r>
        <w:rPr>
          <w:rStyle w:val="32"/>
        </w:rPr>
        <w:t xml:space="preserve"> </w:t>
      </w:r>
      <w:r>
        <w:rPr>
          <w:rStyle w:val="33"/>
        </w:rPr>
        <w:t>Rx</w:t>
      </w:r>
      <w:r>
        <w:rPr>
          <w:rStyle w:val="32"/>
        </w:rPr>
        <w:t xml:space="preserve"> </w:t>
      </w:r>
      <w:r>
        <w:rPr>
          <w:rStyle w:val="33"/>
        </w:rPr>
        <w:t>Ry</w:t>
      </w:r>
      <w:r>
        <w:rPr>
          <w:rStyle w:val="32"/>
        </w:rPr>
        <w:t xml:space="preserve"> </w:t>
      </w:r>
      <w:r>
        <w:rPr>
          <w:rStyle w:val="33"/>
        </w:rPr>
        <w:t>Rotation</w:t>
      </w:r>
      <w:r>
        <w:rPr>
          <w:rStyle w:val="35"/>
        </w:rPr>
        <w:t>*</w:t>
      </w:r>
      <w:r>
        <w:rPr>
          <w:rStyle w:val="34"/>
        </w:rPr>
        <w:t>180</w:t>
      </w:r>
      <w:r>
        <w:rPr>
          <w:rStyle w:val="32"/>
        </w:rPr>
        <w:t xml:space="preserve">]) </w:t>
      </w:r>
      <w:r>
        <w:br w:type="textWrapping"/>
      </w:r>
      <w:r>
        <w:rPr>
          <w:rStyle w:val="32"/>
        </w:rPr>
        <w:t xml:space="preserve">    </w:t>
      </w:r>
      <w:r>
        <w:rPr>
          <w:rStyle w:val="33"/>
        </w:rPr>
        <w:t>Returned</w:t>
      </w:r>
      <w:r>
        <w:rPr>
          <w:rStyle w:val="32"/>
        </w:rPr>
        <w:t xml:space="preserve"> </w:t>
      </w:r>
      <w:r>
        <w:rPr>
          <w:rStyle w:val="35"/>
        </w:rPr>
        <w:t>=</w:t>
      </w:r>
      <w:r>
        <w:rPr>
          <w:rStyle w:val="32"/>
        </w:rPr>
        <w:t xml:space="preserve"> </w:t>
      </w:r>
      <w:r>
        <w:rPr>
          <w:rStyle w:val="33"/>
        </w:rPr>
        <w:t>round</w:t>
      </w:r>
      <w:r>
        <w:rPr>
          <w:rStyle w:val="32"/>
        </w:rPr>
        <w:t>(</w:t>
      </w:r>
      <w:r>
        <w:rPr>
          <w:rStyle w:val="33"/>
        </w:rPr>
        <w:t>params</w:t>
      </w:r>
      <w:r>
        <w:rPr>
          <w:rStyle w:val="35"/>
        </w:rPr>
        <w:t>.*</w:t>
      </w:r>
      <w:r>
        <w:rPr>
          <w:rStyle w:val="32"/>
        </w:rPr>
        <w:t>[</w:t>
      </w:r>
      <w:r>
        <w:rPr>
          <w:rStyle w:val="34"/>
        </w:rPr>
        <w:t>1</w:t>
      </w:r>
      <w:r>
        <w:rPr>
          <w:rStyle w:val="32"/>
        </w:rPr>
        <w:t xml:space="preserve"> </w:t>
      </w:r>
      <w:r>
        <w:rPr>
          <w:rStyle w:val="34"/>
        </w:rPr>
        <w:t>1</w:t>
      </w:r>
      <w:r>
        <w:rPr>
          <w:rStyle w:val="32"/>
        </w:rPr>
        <w:t xml:space="preserve"> </w:t>
      </w:r>
      <w:r>
        <w:rPr>
          <w:rStyle w:val="34"/>
        </w:rPr>
        <w:t>1</w:t>
      </w:r>
      <w:r>
        <w:rPr>
          <w:rStyle w:val="32"/>
        </w:rPr>
        <w:t xml:space="preserve"> </w:t>
      </w:r>
      <w:r>
        <w:rPr>
          <w:rStyle w:val="34"/>
        </w:rPr>
        <w:t>1</w:t>
      </w:r>
      <w:r>
        <w:rPr>
          <w:rStyle w:val="32"/>
        </w:rPr>
        <w:t xml:space="preserve"> </w:t>
      </w:r>
      <w:r>
        <w:rPr>
          <w:rStyle w:val="34"/>
        </w:rPr>
        <w:t>180</w:t>
      </w:r>
      <w:r>
        <w:rPr>
          <w:rStyle w:val="32"/>
        </w:rPr>
        <w:t xml:space="preserve">]) </w:t>
      </w:r>
      <w:r>
        <w:br w:type="textWrapping"/>
      </w:r>
      <w:r>
        <w:rPr>
          <w:rStyle w:val="32"/>
        </w:rPr>
        <w:t xml:space="preserve">   </w:t>
      </w:r>
      <w:r>
        <w:br w:type="textWrapping"/>
      </w:r>
      <w:r>
        <w:rPr>
          <w:rStyle w:val="32"/>
        </w:rPr>
        <w:t xml:space="preserve">  </w:t>
      </w:r>
      <w:r>
        <w:rPr>
          <w:rStyle w:val="30"/>
        </w:rPr>
        <w:t xml:space="preserve">% Draw the returned ellipse </w:t>
      </w:r>
      <w:r>
        <w:br w:type="textWrapping"/>
      </w:r>
      <w:r>
        <w:rPr>
          <w:rStyle w:val="32"/>
        </w:rPr>
        <w:t xml:space="preserve">  </w:t>
      </w:r>
      <w:r>
        <w:rPr>
          <w:rStyle w:val="33"/>
        </w:rPr>
        <w:t>t</w:t>
      </w:r>
      <w:r>
        <w:rPr>
          <w:rStyle w:val="32"/>
        </w:rPr>
        <w:t xml:space="preserve"> </w:t>
      </w:r>
      <w:r>
        <w:rPr>
          <w:rStyle w:val="35"/>
        </w:rPr>
        <w:t>=</w:t>
      </w:r>
      <w:r>
        <w:rPr>
          <w:rStyle w:val="32"/>
        </w:rPr>
        <w:t xml:space="preserve"> </w:t>
      </w:r>
      <w:r>
        <w:rPr>
          <w:rStyle w:val="33"/>
        </w:rPr>
        <w:t>linspace</w:t>
      </w:r>
      <w:r>
        <w:rPr>
          <w:rStyle w:val="32"/>
        </w:rPr>
        <w:t>(</w:t>
      </w:r>
      <w:r>
        <w:rPr>
          <w:rStyle w:val="34"/>
        </w:rPr>
        <w:t>0</w:t>
      </w:r>
      <w:r>
        <w:rPr>
          <w:rStyle w:val="35"/>
        </w:rPr>
        <w:t>,</w:t>
      </w:r>
      <w:r>
        <w:rPr>
          <w:rStyle w:val="33"/>
        </w:rPr>
        <w:t>pi</w:t>
      </w:r>
      <w:r>
        <w:rPr>
          <w:rStyle w:val="35"/>
        </w:rPr>
        <w:t>*</w:t>
      </w:r>
      <w:r>
        <w:rPr>
          <w:rStyle w:val="34"/>
        </w:rPr>
        <w:t>2</w:t>
      </w:r>
      <w:r>
        <w:rPr>
          <w:rStyle w:val="32"/>
        </w:rPr>
        <w:t>)</w:t>
      </w:r>
      <w:r>
        <w:rPr>
          <w:rStyle w:val="35"/>
        </w:rPr>
        <w:t>;</w:t>
      </w:r>
      <w:r>
        <w:rPr>
          <w:rStyle w:val="32"/>
        </w:rPr>
        <w:t xml:space="preserve"> </w:t>
      </w:r>
      <w:r>
        <w:br w:type="textWrapping"/>
      </w:r>
      <w:r>
        <w:rPr>
          <w:rStyle w:val="32"/>
        </w:rPr>
        <w:t xml:space="preserve">  </w:t>
      </w:r>
      <w:r>
        <w:rPr>
          <w:rStyle w:val="33"/>
        </w:rPr>
        <w:t>x_ellipse</w:t>
      </w:r>
      <w:r>
        <w:rPr>
          <w:rStyle w:val="32"/>
        </w:rPr>
        <w:t xml:space="preserve"> </w:t>
      </w:r>
      <w:r>
        <w:rPr>
          <w:rStyle w:val="35"/>
        </w:rPr>
        <w:t>=</w:t>
      </w:r>
      <w:r>
        <w:rPr>
          <w:rStyle w:val="32"/>
        </w:rPr>
        <w:t xml:space="preserve"> </w:t>
      </w:r>
      <w:r>
        <w:rPr>
          <w:rStyle w:val="33"/>
        </w:rPr>
        <w:t>params</w:t>
      </w:r>
      <w:r>
        <w:rPr>
          <w:rStyle w:val="32"/>
        </w:rPr>
        <w:t>(</w:t>
      </w:r>
      <w:r>
        <w:rPr>
          <w:rStyle w:val="34"/>
        </w:rPr>
        <w:t>3</w:t>
      </w:r>
      <w:r>
        <w:rPr>
          <w:rStyle w:val="32"/>
        </w:rPr>
        <w:t xml:space="preserve">) </w:t>
      </w:r>
      <w:r>
        <w:rPr>
          <w:rStyle w:val="35"/>
        </w:rPr>
        <w:t>*</w:t>
      </w:r>
      <w:r>
        <w:rPr>
          <w:rStyle w:val="32"/>
        </w:rPr>
        <w:t xml:space="preserve"> </w:t>
      </w:r>
      <w:r>
        <w:rPr>
          <w:rStyle w:val="33"/>
        </w:rPr>
        <w:t>cos</w:t>
      </w:r>
      <w:r>
        <w:rPr>
          <w:rStyle w:val="32"/>
        </w:rPr>
        <w:t>(</w:t>
      </w:r>
      <w:r>
        <w:rPr>
          <w:rStyle w:val="33"/>
        </w:rPr>
        <w:t>t</w:t>
      </w:r>
      <w:r>
        <w:rPr>
          <w:rStyle w:val="32"/>
        </w:rPr>
        <w:t>)</w:t>
      </w:r>
      <w:r>
        <w:rPr>
          <w:rStyle w:val="35"/>
        </w:rPr>
        <w:t>;</w:t>
      </w:r>
      <w:r>
        <w:rPr>
          <w:rStyle w:val="32"/>
        </w:rPr>
        <w:t xml:space="preserve"> </w:t>
      </w:r>
      <w:r>
        <w:br w:type="textWrapping"/>
      </w:r>
      <w:r>
        <w:rPr>
          <w:rStyle w:val="32"/>
        </w:rPr>
        <w:t xml:space="preserve">  </w:t>
      </w:r>
      <w:r>
        <w:rPr>
          <w:rStyle w:val="33"/>
        </w:rPr>
        <w:t>y_ellipse</w:t>
      </w:r>
      <w:r>
        <w:rPr>
          <w:rStyle w:val="32"/>
        </w:rPr>
        <w:t xml:space="preserve"> </w:t>
      </w:r>
      <w:r>
        <w:rPr>
          <w:rStyle w:val="35"/>
        </w:rPr>
        <w:t>=</w:t>
      </w:r>
      <w:r>
        <w:rPr>
          <w:rStyle w:val="32"/>
        </w:rPr>
        <w:t xml:space="preserve"> </w:t>
      </w:r>
      <w:r>
        <w:rPr>
          <w:rStyle w:val="33"/>
        </w:rPr>
        <w:t>params</w:t>
      </w:r>
      <w:r>
        <w:rPr>
          <w:rStyle w:val="32"/>
        </w:rPr>
        <w:t>(</w:t>
      </w:r>
      <w:r>
        <w:rPr>
          <w:rStyle w:val="34"/>
        </w:rPr>
        <w:t>4</w:t>
      </w:r>
      <w:r>
        <w:rPr>
          <w:rStyle w:val="32"/>
        </w:rPr>
        <w:t xml:space="preserve">) </w:t>
      </w:r>
      <w:r>
        <w:rPr>
          <w:rStyle w:val="35"/>
        </w:rPr>
        <w:t>*</w:t>
      </w:r>
      <w:r>
        <w:rPr>
          <w:rStyle w:val="32"/>
        </w:rPr>
        <w:t xml:space="preserve"> </w:t>
      </w:r>
      <w:r>
        <w:rPr>
          <w:rStyle w:val="33"/>
        </w:rPr>
        <w:t>sin</w:t>
      </w:r>
      <w:r>
        <w:rPr>
          <w:rStyle w:val="32"/>
        </w:rPr>
        <w:t>(</w:t>
      </w:r>
      <w:r>
        <w:rPr>
          <w:rStyle w:val="33"/>
        </w:rPr>
        <w:t>t</w:t>
      </w:r>
      <w:r>
        <w:rPr>
          <w:rStyle w:val="32"/>
        </w:rPr>
        <w:t>)</w:t>
      </w:r>
      <w:r>
        <w:rPr>
          <w:rStyle w:val="35"/>
        </w:rPr>
        <w:t>;</w:t>
      </w:r>
      <w:r>
        <w:rPr>
          <w:rStyle w:val="32"/>
        </w:rPr>
        <w:t xml:space="preserve"> </w:t>
      </w:r>
      <w:r>
        <w:br w:type="textWrapping"/>
      </w:r>
      <w:r>
        <w:rPr>
          <w:rStyle w:val="32"/>
        </w:rPr>
        <w:t xml:space="preserve">  </w:t>
      </w:r>
      <w:r>
        <w:rPr>
          <w:rStyle w:val="33"/>
        </w:rPr>
        <w:t>ex</w:t>
      </w:r>
      <w:r>
        <w:rPr>
          <w:rStyle w:val="32"/>
        </w:rPr>
        <w:t xml:space="preserve"> </w:t>
      </w:r>
      <w:r>
        <w:rPr>
          <w:rStyle w:val="35"/>
        </w:rPr>
        <w:t>=</w:t>
      </w:r>
      <w:r>
        <w:rPr>
          <w:rStyle w:val="32"/>
        </w:rPr>
        <w:t xml:space="preserve"> </w:t>
      </w:r>
      <w:r>
        <w:rPr>
          <w:rStyle w:val="33"/>
        </w:rPr>
        <w:t>x_ellipse</w:t>
      </w:r>
      <w:r>
        <w:rPr>
          <w:rStyle w:val="35"/>
        </w:rPr>
        <w:t>*</w:t>
      </w:r>
      <w:r>
        <w:rPr>
          <w:rStyle w:val="33"/>
        </w:rPr>
        <w:t>cos</w:t>
      </w:r>
      <w:r>
        <w:rPr>
          <w:rStyle w:val="32"/>
        </w:rPr>
        <w:t>(</w:t>
      </w:r>
      <w:r>
        <w:rPr>
          <w:rStyle w:val="33"/>
        </w:rPr>
        <w:t>params</w:t>
      </w:r>
      <w:r>
        <w:rPr>
          <w:rStyle w:val="32"/>
        </w:rPr>
        <w:t>(</w:t>
      </w:r>
      <w:r>
        <w:rPr>
          <w:rStyle w:val="34"/>
        </w:rPr>
        <w:t>5</w:t>
      </w:r>
      <w:r>
        <w:rPr>
          <w:rStyle w:val="32"/>
        </w:rPr>
        <w:t xml:space="preserve">)) </w:t>
      </w:r>
      <w:r>
        <w:rPr>
          <w:rStyle w:val="35"/>
        </w:rPr>
        <w:t>-</w:t>
      </w:r>
      <w:r>
        <w:rPr>
          <w:rStyle w:val="32"/>
        </w:rPr>
        <w:t xml:space="preserve"> </w:t>
      </w:r>
      <w:r>
        <w:rPr>
          <w:rStyle w:val="33"/>
        </w:rPr>
        <w:t>y_ellipse</w:t>
      </w:r>
      <w:r>
        <w:rPr>
          <w:rStyle w:val="35"/>
        </w:rPr>
        <w:t>*</w:t>
      </w:r>
      <w:r>
        <w:rPr>
          <w:rStyle w:val="33"/>
        </w:rPr>
        <w:t>sin</w:t>
      </w:r>
      <w:r>
        <w:rPr>
          <w:rStyle w:val="32"/>
        </w:rPr>
        <w:t>(</w:t>
      </w:r>
      <w:r>
        <w:rPr>
          <w:rStyle w:val="33"/>
        </w:rPr>
        <w:t>params</w:t>
      </w:r>
      <w:r>
        <w:rPr>
          <w:rStyle w:val="32"/>
        </w:rPr>
        <w:t>(</w:t>
      </w:r>
      <w:r>
        <w:rPr>
          <w:rStyle w:val="34"/>
        </w:rPr>
        <w:t>5</w:t>
      </w:r>
      <w:r>
        <w:rPr>
          <w:rStyle w:val="32"/>
        </w:rPr>
        <w:t xml:space="preserve">)) </w:t>
      </w:r>
      <w:r>
        <w:rPr>
          <w:rStyle w:val="35"/>
        </w:rPr>
        <w:t>+</w:t>
      </w:r>
      <w:r>
        <w:rPr>
          <w:rStyle w:val="32"/>
        </w:rPr>
        <w:t xml:space="preserve"> </w:t>
      </w:r>
      <w:r>
        <w:rPr>
          <w:rStyle w:val="33"/>
        </w:rPr>
        <w:t>params</w:t>
      </w:r>
      <w:r>
        <w:rPr>
          <w:rStyle w:val="32"/>
        </w:rPr>
        <w:t>(</w:t>
      </w:r>
      <w:r>
        <w:rPr>
          <w:rStyle w:val="34"/>
        </w:rPr>
        <w:t>1</w:t>
      </w:r>
      <w:r>
        <w:rPr>
          <w:rStyle w:val="32"/>
        </w:rPr>
        <w:t>)</w:t>
      </w:r>
      <w:r>
        <w:rPr>
          <w:rStyle w:val="35"/>
        </w:rPr>
        <w:t>;</w:t>
      </w:r>
      <w:r>
        <w:rPr>
          <w:rStyle w:val="32"/>
        </w:rPr>
        <w:t xml:space="preserve">  </w:t>
      </w:r>
      <w:r>
        <w:br w:type="textWrapping"/>
      </w:r>
      <w:r>
        <w:rPr>
          <w:rStyle w:val="32"/>
        </w:rPr>
        <w:t xml:space="preserve">  </w:t>
      </w:r>
      <w:r>
        <w:rPr>
          <w:rStyle w:val="33"/>
        </w:rPr>
        <w:t>ey</w:t>
      </w:r>
      <w:r>
        <w:rPr>
          <w:rStyle w:val="32"/>
        </w:rPr>
        <w:t xml:space="preserve"> </w:t>
      </w:r>
      <w:r>
        <w:rPr>
          <w:rStyle w:val="35"/>
        </w:rPr>
        <w:t>=</w:t>
      </w:r>
      <w:r>
        <w:rPr>
          <w:rStyle w:val="32"/>
        </w:rPr>
        <w:t xml:space="preserve"> </w:t>
      </w:r>
      <w:r>
        <w:rPr>
          <w:rStyle w:val="33"/>
        </w:rPr>
        <w:t>x_ellipse</w:t>
      </w:r>
      <w:r>
        <w:rPr>
          <w:rStyle w:val="35"/>
        </w:rPr>
        <w:t>*</w:t>
      </w:r>
      <w:r>
        <w:rPr>
          <w:rStyle w:val="33"/>
        </w:rPr>
        <w:t>sin</w:t>
      </w:r>
      <w:r>
        <w:rPr>
          <w:rStyle w:val="32"/>
        </w:rPr>
        <w:t>(</w:t>
      </w:r>
      <w:r>
        <w:rPr>
          <w:rStyle w:val="33"/>
        </w:rPr>
        <w:t>params</w:t>
      </w:r>
      <w:r>
        <w:rPr>
          <w:rStyle w:val="32"/>
        </w:rPr>
        <w:t>(</w:t>
      </w:r>
      <w:r>
        <w:rPr>
          <w:rStyle w:val="34"/>
        </w:rPr>
        <w:t>5</w:t>
      </w:r>
      <w:r>
        <w:rPr>
          <w:rStyle w:val="32"/>
        </w:rPr>
        <w:t xml:space="preserve">)) </w:t>
      </w:r>
      <w:r>
        <w:rPr>
          <w:rStyle w:val="35"/>
        </w:rPr>
        <w:t>+</w:t>
      </w:r>
      <w:r>
        <w:rPr>
          <w:rStyle w:val="32"/>
        </w:rPr>
        <w:t xml:space="preserve"> </w:t>
      </w:r>
      <w:r>
        <w:rPr>
          <w:rStyle w:val="33"/>
        </w:rPr>
        <w:t>y_ellipse</w:t>
      </w:r>
      <w:r>
        <w:rPr>
          <w:rStyle w:val="35"/>
        </w:rPr>
        <w:t>*</w:t>
      </w:r>
      <w:r>
        <w:rPr>
          <w:rStyle w:val="33"/>
        </w:rPr>
        <w:t>cos</w:t>
      </w:r>
      <w:r>
        <w:rPr>
          <w:rStyle w:val="32"/>
        </w:rPr>
        <w:t>(</w:t>
      </w:r>
      <w:r>
        <w:rPr>
          <w:rStyle w:val="33"/>
        </w:rPr>
        <w:t>params</w:t>
      </w:r>
      <w:r>
        <w:rPr>
          <w:rStyle w:val="32"/>
        </w:rPr>
        <w:t>(</w:t>
      </w:r>
      <w:r>
        <w:rPr>
          <w:rStyle w:val="34"/>
        </w:rPr>
        <w:t>5</w:t>
      </w:r>
      <w:r>
        <w:rPr>
          <w:rStyle w:val="32"/>
        </w:rPr>
        <w:t xml:space="preserve">)) </w:t>
      </w:r>
      <w:r>
        <w:rPr>
          <w:rStyle w:val="35"/>
        </w:rPr>
        <w:t>+</w:t>
      </w:r>
      <w:r>
        <w:rPr>
          <w:rStyle w:val="32"/>
        </w:rPr>
        <w:t xml:space="preserve"> </w:t>
      </w:r>
      <w:r>
        <w:rPr>
          <w:rStyle w:val="33"/>
        </w:rPr>
        <w:t>params</w:t>
      </w:r>
      <w:r>
        <w:rPr>
          <w:rStyle w:val="32"/>
        </w:rPr>
        <w:t>(</w:t>
      </w:r>
      <w:r>
        <w:rPr>
          <w:rStyle w:val="34"/>
        </w:rPr>
        <w:t>2</w:t>
      </w:r>
      <w:r>
        <w:rPr>
          <w:rStyle w:val="32"/>
        </w:rPr>
        <w:t>)</w:t>
      </w:r>
      <w:r>
        <w:rPr>
          <w:rStyle w:val="35"/>
        </w:rPr>
        <w:t>;</w:t>
      </w:r>
      <w:r>
        <w:rPr>
          <w:rStyle w:val="32"/>
        </w:rPr>
        <w:t xml:space="preserve"> </w:t>
      </w:r>
      <w:r>
        <w:br w:type="textWrapping"/>
      </w:r>
      <w:r>
        <w:rPr>
          <w:rStyle w:val="32"/>
        </w:rPr>
        <w:t xml:space="preserve">  </w:t>
      </w:r>
      <w:r>
        <w:rPr>
          <w:rStyle w:val="33"/>
        </w:rPr>
        <w:t>hold</w:t>
      </w:r>
      <w:r>
        <w:rPr>
          <w:rStyle w:val="32"/>
        </w:rPr>
        <w:t xml:space="preserve"> </w:t>
      </w:r>
      <w:r>
        <w:rPr>
          <w:rStyle w:val="33"/>
        </w:rPr>
        <w:t>on</w:t>
      </w:r>
      <w:r>
        <w:rPr>
          <w:rStyle w:val="32"/>
        </w:rPr>
        <w:t xml:space="preserve">  </w:t>
      </w:r>
      <w:r>
        <w:br w:type="textWrapping"/>
      </w:r>
      <w:r>
        <w:rPr>
          <w:rStyle w:val="32"/>
        </w:rPr>
        <w:t xml:space="preserve"> </w:t>
      </w:r>
      <w:r>
        <w:br w:type="textWrapping"/>
      </w:r>
      <w:r>
        <w:rPr>
          <w:rStyle w:val="32"/>
        </w:rPr>
        <w:t xml:space="preserve">  </w:t>
      </w:r>
      <w:r>
        <w:rPr>
          <w:rStyle w:val="30"/>
        </w:rPr>
        <w:t xml:space="preserve">% 多层叠加的三维图 </w:t>
      </w:r>
      <w:r>
        <w:br w:type="textWrapping"/>
      </w:r>
      <w:r>
        <w:rPr>
          <w:rStyle w:val="32"/>
        </w:rPr>
        <w:t xml:space="preserve">  [</w:t>
      </w:r>
      <w:r>
        <w:rPr>
          <w:rStyle w:val="33"/>
        </w:rPr>
        <w:t>zzz</w:t>
      </w:r>
      <w:r>
        <w:rPr>
          <w:rStyle w:val="35"/>
        </w:rPr>
        <w:t>,</w:t>
      </w:r>
      <w:r>
        <w:rPr>
          <w:rStyle w:val="32"/>
        </w:rPr>
        <w:t xml:space="preserve"> </w:t>
      </w:r>
      <w:r>
        <w:rPr>
          <w:rStyle w:val="33"/>
        </w:rPr>
        <w:t>zzzz</w:t>
      </w:r>
      <w:r>
        <w:rPr>
          <w:rStyle w:val="32"/>
        </w:rPr>
        <w:t xml:space="preserve">] </w:t>
      </w:r>
      <w:r>
        <w:rPr>
          <w:rStyle w:val="35"/>
        </w:rPr>
        <w:t>=</w:t>
      </w:r>
      <w:r>
        <w:rPr>
          <w:rStyle w:val="32"/>
        </w:rPr>
        <w:t xml:space="preserve"> </w:t>
      </w:r>
      <w:r>
        <w:rPr>
          <w:rStyle w:val="33"/>
        </w:rPr>
        <w:t>size</w:t>
      </w:r>
      <w:r>
        <w:rPr>
          <w:rStyle w:val="32"/>
        </w:rPr>
        <w:t>(</w:t>
      </w:r>
      <w:r>
        <w:rPr>
          <w:rStyle w:val="33"/>
        </w:rPr>
        <w:t>ex</w:t>
      </w:r>
      <w:r>
        <w:rPr>
          <w:rStyle w:val="32"/>
        </w:rPr>
        <w:t>)</w:t>
      </w:r>
      <w:r>
        <w:rPr>
          <w:rStyle w:val="35"/>
        </w:rPr>
        <w:t>;</w:t>
      </w:r>
      <w:r>
        <w:rPr>
          <w:rStyle w:val="32"/>
        </w:rPr>
        <w:t xml:space="preserve"> </w:t>
      </w:r>
      <w:r>
        <w:br w:type="textWrapping"/>
      </w:r>
      <w:r>
        <w:rPr>
          <w:rStyle w:val="32"/>
        </w:rPr>
        <w:t xml:space="preserve">  </w:t>
      </w:r>
      <w:r>
        <w:rPr>
          <w:rStyle w:val="33"/>
        </w:rPr>
        <w:t>Z</w:t>
      </w:r>
      <w:r>
        <w:rPr>
          <w:rStyle w:val="32"/>
        </w:rPr>
        <w:t xml:space="preserve"> </w:t>
      </w:r>
      <w:r>
        <w:rPr>
          <w:rStyle w:val="35"/>
        </w:rPr>
        <w:t>=</w:t>
      </w:r>
      <w:r>
        <w:rPr>
          <w:rStyle w:val="32"/>
        </w:rPr>
        <w:t xml:space="preserve"> </w:t>
      </w:r>
      <w:r>
        <w:rPr>
          <w:rStyle w:val="33"/>
        </w:rPr>
        <w:t>ones</w:t>
      </w:r>
      <w:r>
        <w:rPr>
          <w:rStyle w:val="32"/>
        </w:rPr>
        <w:t>(</w:t>
      </w:r>
      <w:r>
        <w:rPr>
          <w:rStyle w:val="34"/>
        </w:rPr>
        <w:t>1</w:t>
      </w:r>
      <w:r>
        <w:rPr>
          <w:rStyle w:val="35"/>
        </w:rPr>
        <w:t>,</w:t>
      </w:r>
      <w:r>
        <w:rPr>
          <w:rStyle w:val="32"/>
        </w:rPr>
        <w:t xml:space="preserve"> </w:t>
      </w:r>
      <w:r>
        <w:rPr>
          <w:rStyle w:val="33"/>
        </w:rPr>
        <w:t>zzzz</w:t>
      </w:r>
      <w:r>
        <w:rPr>
          <w:rStyle w:val="32"/>
        </w:rPr>
        <w:t xml:space="preserve">) </w:t>
      </w:r>
      <w:r>
        <w:rPr>
          <w:rStyle w:val="35"/>
        </w:rPr>
        <w:t>*</w:t>
      </w:r>
      <w:r>
        <w:rPr>
          <w:rStyle w:val="32"/>
        </w:rPr>
        <w:t xml:space="preserve"> </w:t>
      </w:r>
      <w:r>
        <w:rPr>
          <w:rStyle w:val="33"/>
        </w:rPr>
        <w:t>zz</w:t>
      </w:r>
      <w:r>
        <w:rPr>
          <w:rStyle w:val="35"/>
        </w:rPr>
        <w:t>;</w:t>
      </w:r>
      <w:r>
        <w:rPr>
          <w:rStyle w:val="32"/>
        </w:rPr>
        <w:t xml:space="preserve"> </w:t>
      </w:r>
      <w:r>
        <w:br w:type="textWrapping"/>
      </w:r>
      <w:r>
        <w:rPr>
          <w:rStyle w:val="32"/>
        </w:rPr>
        <w:t xml:space="preserve">  </w:t>
      </w:r>
      <w:r>
        <w:rPr>
          <w:rStyle w:val="33"/>
        </w:rPr>
        <w:t>plot3</w:t>
      </w:r>
      <w:r>
        <w:rPr>
          <w:rStyle w:val="32"/>
        </w:rPr>
        <w:t>(</w:t>
      </w:r>
      <w:r>
        <w:rPr>
          <w:rStyle w:val="33"/>
        </w:rPr>
        <w:t>ex</w:t>
      </w:r>
      <w:r>
        <w:rPr>
          <w:rStyle w:val="35"/>
        </w:rPr>
        <w:t>,</w:t>
      </w:r>
      <w:r>
        <w:rPr>
          <w:rStyle w:val="33"/>
        </w:rPr>
        <w:t>ey</w:t>
      </w:r>
      <w:r>
        <w:rPr>
          <w:rStyle w:val="35"/>
        </w:rPr>
        <w:t>,</w:t>
      </w:r>
      <w:r>
        <w:rPr>
          <w:rStyle w:val="33"/>
        </w:rPr>
        <w:t>Z</w:t>
      </w:r>
      <w:r>
        <w:rPr>
          <w:rStyle w:val="35"/>
        </w:rPr>
        <w:t>,</w:t>
      </w:r>
      <w:r>
        <w:rPr>
          <w:rStyle w:val="37"/>
        </w:rPr>
        <w:t>'r-'</w:t>
      </w:r>
      <w:r>
        <w:rPr>
          <w:rStyle w:val="32"/>
        </w:rPr>
        <w:t xml:space="preserve">) </w:t>
      </w:r>
      <w:r>
        <w:br w:type="textWrapping"/>
      </w:r>
      <w:r>
        <w:rPr>
          <w:rStyle w:val="32"/>
        </w:rPr>
        <w:t xml:space="preserve">   </w:t>
      </w:r>
      <w:r>
        <w:br w:type="textWrapping"/>
      </w:r>
      <w:r>
        <w:rPr>
          <w:rStyle w:val="30"/>
        </w:rPr>
        <w:t xml:space="preserve">%   plot(ex,ey,'r-') </w:t>
      </w:r>
      <w:r>
        <w:br w:type="textWrapping"/>
      </w:r>
      <w:r>
        <w:rPr>
          <w:rStyle w:val="30"/>
        </w:rPr>
        <w:t xml:space="preserve">%   T = ['z = ' num2str(zz)];     %   T为图片中显示的标题 </w:t>
      </w:r>
      <w:r>
        <w:br w:type="textWrapping"/>
      </w:r>
      <w:r>
        <w:rPr>
          <w:rStyle w:val="30"/>
        </w:rPr>
        <w:t xml:space="preserve">%   title(T) </w:t>
      </w:r>
      <w:r>
        <w:br w:type="textWrapping"/>
      </w:r>
      <w:r>
        <w:rPr>
          <w:rStyle w:val="30"/>
        </w:rPr>
        <w:t xml:space="preserve">%   print(num2str(g),'-dpng') </w:t>
      </w:r>
      <w:r>
        <w:br w:type="textWrapping"/>
      </w:r>
      <w:r>
        <w:rPr>
          <w:rStyle w:val="30"/>
        </w:rPr>
        <w:t xml:space="preserve">%   clf </w:t>
      </w:r>
      <w:r>
        <w:br w:type="textWrapping"/>
      </w:r>
      <w:r>
        <w:rPr>
          <w:rStyle w:val="32"/>
        </w:rPr>
        <w:t xml:space="preserve">  </w:t>
      </w:r>
      <w:r>
        <w:br w:type="textWrapping"/>
      </w:r>
      <w:r>
        <w:rPr>
          <w:rStyle w:val="32"/>
        </w:rPr>
        <w:t xml:space="preserve">  </w:t>
      </w:r>
      <w:r>
        <w:rPr>
          <w:rStyle w:val="33"/>
        </w:rPr>
        <w:t>g</w:t>
      </w:r>
      <w:r>
        <w:rPr>
          <w:rStyle w:val="32"/>
        </w:rPr>
        <w:t xml:space="preserve"> </w:t>
      </w:r>
      <w:r>
        <w:rPr>
          <w:rStyle w:val="35"/>
        </w:rPr>
        <w:t>=</w:t>
      </w:r>
      <w:r>
        <w:rPr>
          <w:rStyle w:val="32"/>
        </w:rPr>
        <w:t xml:space="preserve"> </w:t>
      </w:r>
      <w:r>
        <w:rPr>
          <w:rStyle w:val="33"/>
        </w:rPr>
        <w:t>g</w:t>
      </w:r>
      <w:r>
        <w:rPr>
          <w:rStyle w:val="32"/>
        </w:rPr>
        <w:t xml:space="preserve"> </w:t>
      </w:r>
      <w:r>
        <w:rPr>
          <w:rStyle w:val="35"/>
        </w:rPr>
        <w:t>+</w:t>
      </w:r>
      <w:r>
        <w:rPr>
          <w:rStyle w:val="32"/>
        </w:rPr>
        <w:t xml:space="preserve"> </w:t>
      </w:r>
      <w:r>
        <w:rPr>
          <w:rStyle w:val="34"/>
        </w:rPr>
        <w:t>1</w:t>
      </w:r>
      <w:r>
        <w:rPr>
          <w:rStyle w:val="35"/>
        </w:rPr>
        <w:t>;</w:t>
      </w:r>
      <w:r>
        <w:rPr>
          <w:rStyle w:val="32"/>
        </w:rPr>
        <w:t xml:space="preserve"> </w:t>
      </w:r>
      <w:r>
        <w:br w:type="textWrapping"/>
      </w:r>
      <w:r>
        <w:rPr>
          <w:rStyle w:val="33"/>
        </w:rPr>
        <w:t>end</w:t>
      </w:r>
      <w:r>
        <w:rPr>
          <w:rStyle w:val="32"/>
        </w:rPr>
        <w:t xml:space="preserve"> </w:t>
      </w:r>
      <w:r>
        <w:br w:type="textWrapping"/>
      </w:r>
      <w:r>
        <w:rPr>
          <w:rStyle w:val="32"/>
        </w:rPr>
        <w:t xml:space="preserve"> </w:t>
      </w:r>
      <w:r>
        <w:br w:type="textWrapping"/>
      </w:r>
      <w:r>
        <w:rPr>
          <w:rStyle w:val="31"/>
        </w:rPr>
        <w:t>function</w:t>
      </w:r>
      <w:r>
        <w:rPr>
          <w:rStyle w:val="32"/>
        </w:rPr>
        <w:t xml:space="preserve"> </w:t>
      </w:r>
      <w:r>
        <w:rPr>
          <w:rStyle w:val="33"/>
        </w:rPr>
        <w:t>a</w:t>
      </w:r>
      <w:r>
        <w:rPr>
          <w:rStyle w:val="32"/>
        </w:rPr>
        <w:t xml:space="preserve"> </w:t>
      </w:r>
      <w:r>
        <w:rPr>
          <w:rStyle w:val="35"/>
        </w:rPr>
        <w:t>=</w:t>
      </w:r>
      <w:r>
        <w:rPr>
          <w:rStyle w:val="32"/>
        </w:rPr>
        <w:t xml:space="preserve"> </w:t>
      </w:r>
      <w:r>
        <w:rPr>
          <w:rStyle w:val="33"/>
        </w:rPr>
        <w:t>fit_ellipse</w:t>
      </w:r>
      <w:r>
        <w:rPr>
          <w:rStyle w:val="32"/>
        </w:rPr>
        <w:t>(</w:t>
      </w:r>
      <w:r>
        <w:rPr>
          <w:rStyle w:val="33"/>
        </w:rPr>
        <w:t>x</w:t>
      </w:r>
      <w:r>
        <w:rPr>
          <w:rStyle w:val="35"/>
        </w:rPr>
        <w:t>,</w:t>
      </w:r>
      <w:r>
        <w:rPr>
          <w:rStyle w:val="33"/>
        </w:rPr>
        <w:t>y</w:t>
      </w:r>
      <w:r>
        <w:rPr>
          <w:rStyle w:val="32"/>
        </w:rPr>
        <w:t xml:space="preserve">) </w:t>
      </w:r>
      <w:r>
        <w:br w:type="textWrapping"/>
      </w:r>
      <w:r>
        <w:rPr>
          <w:rStyle w:val="33"/>
        </w:rPr>
        <w:t>D</w:t>
      </w:r>
      <w:r>
        <w:rPr>
          <w:rStyle w:val="32"/>
        </w:rPr>
        <w:t xml:space="preserve"> </w:t>
      </w:r>
      <w:r>
        <w:rPr>
          <w:rStyle w:val="35"/>
        </w:rPr>
        <w:t>=</w:t>
      </w:r>
      <w:r>
        <w:rPr>
          <w:rStyle w:val="32"/>
        </w:rPr>
        <w:t xml:space="preserve"> [</w:t>
      </w:r>
      <w:r>
        <w:rPr>
          <w:rStyle w:val="33"/>
        </w:rPr>
        <w:t>x</w:t>
      </w:r>
      <w:r>
        <w:rPr>
          <w:rStyle w:val="35"/>
        </w:rPr>
        <w:t>.*</w:t>
      </w:r>
      <w:r>
        <w:rPr>
          <w:rStyle w:val="33"/>
        </w:rPr>
        <w:t>x</w:t>
      </w:r>
      <w:r>
        <w:rPr>
          <w:rStyle w:val="32"/>
        </w:rPr>
        <w:t xml:space="preserve"> </w:t>
      </w:r>
      <w:r>
        <w:rPr>
          <w:rStyle w:val="33"/>
        </w:rPr>
        <w:t>x</w:t>
      </w:r>
      <w:r>
        <w:rPr>
          <w:rStyle w:val="35"/>
        </w:rPr>
        <w:t>.*</w:t>
      </w:r>
      <w:r>
        <w:rPr>
          <w:rStyle w:val="33"/>
        </w:rPr>
        <w:t>y</w:t>
      </w:r>
      <w:r>
        <w:rPr>
          <w:rStyle w:val="32"/>
        </w:rPr>
        <w:t xml:space="preserve"> </w:t>
      </w:r>
      <w:r>
        <w:rPr>
          <w:rStyle w:val="33"/>
        </w:rPr>
        <w:t>y</w:t>
      </w:r>
      <w:r>
        <w:rPr>
          <w:rStyle w:val="35"/>
        </w:rPr>
        <w:t>.*</w:t>
      </w:r>
      <w:r>
        <w:rPr>
          <w:rStyle w:val="33"/>
        </w:rPr>
        <w:t>y</w:t>
      </w:r>
      <w:r>
        <w:rPr>
          <w:rStyle w:val="32"/>
        </w:rPr>
        <w:t xml:space="preserve"> </w:t>
      </w:r>
      <w:r>
        <w:rPr>
          <w:rStyle w:val="33"/>
        </w:rPr>
        <w:t>x</w:t>
      </w:r>
      <w:r>
        <w:rPr>
          <w:rStyle w:val="32"/>
        </w:rPr>
        <w:t xml:space="preserve"> </w:t>
      </w:r>
      <w:r>
        <w:rPr>
          <w:rStyle w:val="33"/>
        </w:rPr>
        <w:t>y</w:t>
      </w:r>
      <w:r>
        <w:rPr>
          <w:rStyle w:val="32"/>
        </w:rPr>
        <w:t xml:space="preserve"> </w:t>
      </w:r>
      <w:r>
        <w:rPr>
          <w:rStyle w:val="33"/>
        </w:rPr>
        <w:t>ones</w:t>
      </w:r>
      <w:r>
        <w:rPr>
          <w:rStyle w:val="32"/>
        </w:rPr>
        <w:t>(</w:t>
      </w:r>
      <w:r>
        <w:rPr>
          <w:rStyle w:val="33"/>
        </w:rPr>
        <w:t>size</w:t>
      </w:r>
      <w:r>
        <w:rPr>
          <w:rStyle w:val="32"/>
        </w:rPr>
        <w:t>(</w:t>
      </w:r>
      <w:r>
        <w:rPr>
          <w:rStyle w:val="33"/>
        </w:rPr>
        <w:t>x</w:t>
      </w:r>
      <w:r>
        <w:rPr>
          <w:rStyle w:val="32"/>
        </w:rPr>
        <w:t>))]</w:t>
      </w:r>
      <w:r>
        <w:rPr>
          <w:rStyle w:val="35"/>
        </w:rPr>
        <w:t>;</w:t>
      </w:r>
      <w:r>
        <w:rPr>
          <w:rStyle w:val="32"/>
        </w:rPr>
        <w:t xml:space="preserve"> </w:t>
      </w:r>
      <w:r>
        <w:br w:type="textWrapping"/>
      </w:r>
      <w:r>
        <w:rPr>
          <w:rStyle w:val="33"/>
        </w:rPr>
        <w:t>S</w:t>
      </w:r>
      <w:r>
        <w:rPr>
          <w:rStyle w:val="32"/>
        </w:rPr>
        <w:t xml:space="preserve"> </w:t>
      </w:r>
      <w:r>
        <w:rPr>
          <w:rStyle w:val="35"/>
        </w:rPr>
        <w:t>=</w:t>
      </w:r>
      <w:r>
        <w:rPr>
          <w:rStyle w:val="32"/>
        </w:rPr>
        <w:t xml:space="preserve"> </w:t>
      </w:r>
      <w:r>
        <w:rPr>
          <w:rStyle w:val="33"/>
        </w:rPr>
        <w:t>D</w:t>
      </w:r>
      <w:r>
        <w:rPr>
          <w:rStyle w:val="35"/>
        </w:rPr>
        <w:t>'*</w:t>
      </w:r>
      <w:r>
        <w:rPr>
          <w:rStyle w:val="33"/>
        </w:rPr>
        <w:t>D</w:t>
      </w:r>
      <w:r>
        <w:rPr>
          <w:rStyle w:val="35"/>
        </w:rPr>
        <w:t>;</w:t>
      </w:r>
      <w:r>
        <w:rPr>
          <w:rStyle w:val="32"/>
        </w:rPr>
        <w:t xml:space="preserve"> </w:t>
      </w:r>
      <w:r>
        <w:br w:type="textWrapping"/>
      </w:r>
      <w:r>
        <w:rPr>
          <w:rStyle w:val="33"/>
        </w:rPr>
        <w:t>C</w:t>
      </w:r>
      <w:r>
        <w:rPr>
          <w:rStyle w:val="32"/>
        </w:rPr>
        <w:t>(</w:t>
      </w:r>
      <w:r>
        <w:rPr>
          <w:rStyle w:val="34"/>
        </w:rPr>
        <w:t>6</w:t>
      </w:r>
      <w:r>
        <w:rPr>
          <w:rStyle w:val="35"/>
        </w:rPr>
        <w:t>,</w:t>
      </w:r>
      <w:r>
        <w:rPr>
          <w:rStyle w:val="34"/>
        </w:rPr>
        <w:t>6</w:t>
      </w:r>
      <w:r>
        <w:rPr>
          <w:rStyle w:val="32"/>
        </w:rPr>
        <w:t xml:space="preserve">) </w:t>
      </w:r>
      <w:r>
        <w:rPr>
          <w:rStyle w:val="35"/>
        </w:rPr>
        <w:t>=</w:t>
      </w:r>
      <w:r>
        <w:rPr>
          <w:rStyle w:val="32"/>
        </w:rPr>
        <w:t xml:space="preserve"> </w:t>
      </w:r>
      <w:r>
        <w:rPr>
          <w:rStyle w:val="34"/>
        </w:rPr>
        <w:t>0</w:t>
      </w:r>
      <w:r>
        <w:rPr>
          <w:rStyle w:val="35"/>
        </w:rPr>
        <w:t>;</w:t>
      </w:r>
      <w:r>
        <w:rPr>
          <w:rStyle w:val="32"/>
        </w:rPr>
        <w:t xml:space="preserve"> </w:t>
      </w:r>
      <w:r>
        <w:br w:type="textWrapping"/>
      </w:r>
      <w:r>
        <w:rPr>
          <w:rStyle w:val="33"/>
        </w:rPr>
        <w:t>C</w:t>
      </w:r>
      <w:r>
        <w:rPr>
          <w:rStyle w:val="32"/>
        </w:rPr>
        <w:t>(</w:t>
      </w:r>
      <w:r>
        <w:rPr>
          <w:rStyle w:val="34"/>
        </w:rPr>
        <w:t>1</w:t>
      </w:r>
      <w:r>
        <w:rPr>
          <w:rStyle w:val="35"/>
        </w:rPr>
        <w:t>,</w:t>
      </w:r>
      <w:r>
        <w:rPr>
          <w:rStyle w:val="34"/>
        </w:rPr>
        <w:t>3</w:t>
      </w:r>
      <w:r>
        <w:rPr>
          <w:rStyle w:val="32"/>
        </w:rPr>
        <w:t xml:space="preserve">) </w:t>
      </w:r>
      <w:r>
        <w:rPr>
          <w:rStyle w:val="35"/>
        </w:rPr>
        <w:t>=</w:t>
      </w:r>
      <w:r>
        <w:rPr>
          <w:rStyle w:val="32"/>
        </w:rPr>
        <w:t xml:space="preserve"> </w:t>
      </w:r>
      <w:r>
        <w:rPr>
          <w:rStyle w:val="34"/>
        </w:rPr>
        <w:t>2</w:t>
      </w:r>
      <w:r>
        <w:rPr>
          <w:rStyle w:val="35"/>
        </w:rPr>
        <w:t>;</w:t>
      </w:r>
      <w:r>
        <w:rPr>
          <w:rStyle w:val="32"/>
        </w:rPr>
        <w:t xml:space="preserve"> </w:t>
      </w:r>
      <w:r>
        <w:br w:type="textWrapping"/>
      </w:r>
      <w:r>
        <w:rPr>
          <w:rStyle w:val="33"/>
        </w:rPr>
        <w:t>C</w:t>
      </w:r>
      <w:r>
        <w:rPr>
          <w:rStyle w:val="32"/>
        </w:rPr>
        <w:t>(</w:t>
      </w:r>
      <w:r>
        <w:rPr>
          <w:rStyle w:val="34"/>
        </w:rPr>
        <w:t>2</w:t>
      </w:r>
      <w:r>
        <w:rPr>
          <w:rStyle w:val="35"/>
        </w:rPr>
        <w:t>,</w:t>
      </w:r>
      <w:r>
        <w:rPr>
          <w:rStyle w:val="34"/>
        </w:rPr>
        <w:t>2</w:t>
      </w:r>
      <w:r>
        <w:rPr>
          <w:rStyle w:val="32"/>
        </w:rPr>
        <w:t xml:space="preserve">) </w:t>
      </w:r>
      <w:r>
        <w:rPr>
          <w:rStyle w:val="35"/>
        </w:rPr>
        <w:t>=</w:t>
      </w:r>
      <w:r>
        <w:rPr>
          <w:rStyle w:val="32"/>
        </w:rPr>
        <w:t xml:space="preserve"> </w:t>
      </w:r>
      <w:r>
        <w:rPr>
          <w:rStyle w:val="35"/>
        </w:rPr>
        <w:t>-</w:t>
      </w:r>
      <w:r>
        <w:rPr>
          <w:rStyle w:val="34"/>
        </w:rPr>
        <w:t>1</w:t>
      </w:r>
      <w:r>
        <w:rPr>
          <w:rStyle w:val="35"/>
        </w:rPr>
        <w:t>;</w:t>
      </w:r>
      <w:r>
        <w:rPr>
          <w:rStyle w:val="32"/>
        </w:rPr>
        <w:t xml:space="preserve"> </w:t>
      </w:r>
      <w:r>
        <w:br w:type="textWrapping"/>
      </w:r>
      <w:r>
        <w:rPr>
          <w:rStyle w:val="33"/>
        </w:rPr>
        <w:t>C</w:t>
      </w:r>
      <w:r>
        <w:rPr>
          <w:rStyle w:val="32"/>
        </w:rPr>
        <w:t>(</w:t>
      </w:r>
      <w:r>
        <w:rPr>
          <w:rStyle w:val="34"/>
        </w:rPr>
        <w:t>3</w:t>
      </w:r>
      <w:r>
        <w:rPr>
          <w:rStyle w:val="35"/>
        </w:rPr>
        <w:t>,</w:t>
      </w:r>
      <w:r>
        <w:rPr>
          <w:rStyle w:val="34"/>
        </w:rPr>
        <w:t>1</w:t>
      </w:r>
      <w:r>
        <w:rPr>
          <w:rStyle w:val="32"/>
        </w:rPr>
        <w:t xml:space="preserve">) </w:t>
      </w:r>
      <w:r>
        <w:rPr>
          <w:rStyle w:val="35"/>
        </w:rPr>
        <w:t>=</w:t>
      </w:r>
      <w:r>
        <w:rPr>
          <w:rStyle w:val="32"/>
        </w:rPr>
        <w:t xml:space="preserve"> </w:t>
      </w:r>
      <w:r>
        <w:rPr>
          <w:rStyle w:val="34"/>
        </w:rPr>
        <w:t>2</w:t>
      </w:r>
      <w:r>
        <w:rPr>
          <w:rStyle w:val="35"/>
        </w:rPr>
        <w:t>;</w:t>
      </w:r>
      <w:r>
        <w:rPr>
          <w:rStyle w:val="32"/>
        </w:rPr>
        <w:t xml:space="preserve"> </w:t>
      </w:r>
      <w:r>
        <w:br w:type="textWrapping"/>
      </w:r>
      <w:r>
        <w:rPr>
          <w:rStyle w:val="32"/>
        </w:rPr>
        <w:t>[</w:t>
      </w:r>
      <w:r>
        <w:rPr>
          <w:rStyle w:val="33"/>
        </w:rPr>
        <w:t>gevec</w:t>
      </w:r>
      <w:r>
        <w:rPr>
          <w:rStyle w:val="35"/>
        </w:rPr>
        <w:t>,</w:t>
      </w:r>
      <w:r>
        <w:rPr>
          <w:rStyle w:val="32"/>
        </w:rPr>
        <w:t xml:space="preserve"> </w:t>
      </w:r>
      <w:r>
        <w:rPr>
          <w:rStyle w:val="33"/>
        </w:rPr>
        <w:t>geval</w:t>
      </w:r>
      <w:r>
        <w:rPr>
          <w:rStyle w:val="32"/>
        </w:rPr>
        <w:t xml:space="preserve">] </w:t>
      </w:r>
      <w:r>
        <w:rPr>
          <w:rStyle w:val="35"/>
        </w:rPr>
        <w:t>=</w:t>
      </w:r>
      <w:r>
        <w:rPr>
          <w:rStyle w:val="32"/>
        </w:rPr>
        <w:t xml:space="preserve"> </w:t>
      </w:r>
      <w:r>
        <w:rPr>
          <w:rStyle w:val="33"/>
        </w:rPr>
        <w:t>eig</w:t>
      </w:r>
      <w:r>
        <w:rPr>
          <w:rStyle w:val="32"/>
        </w:rPr>
        <w:t>(</w:t>
      </w:r>
      <w:r>
        <w:rPr>
          <w:rStyle w:val="33"/>
        </w:rPr>
        <w:t>inv</w:t>
      </w:r>
      <w:r>
        <w:rPr>
          <w:rStyle w:val="32"/>
        </w:rPr>
        <w:t>(</w:t>
      </w:r>
      <w:r>
        <w:rPr>
          <w:rStyle w:val="33"/>
        </w:rPr>
        <w:t>S</w:t>
      </w:r>
      <w:r>
        <w:rPr>
          <w:rStyle w:val="32"/>
        </w:rPr>
        <w:t>)</w:t>
      </w:r>
      <w:r>
        <w:rPr>
          <w:rStyle w:val="35"/>
        </w:rPr>
        <w:t>*</w:t>
      </w:r>
      <w:r>
        <w:rPr>
          <w:rStyle w:val="33"/>
        </w:rPr>
        <w:t>C</w:t>
      </w:r>
      <w:r>
        <w:rPr>
          <w:rStyle w:val="32"/>
        </w:rPr>
        <w:t>)</w:t>
      </w:r>
      <w:r>
        <w:rPr>
          <w:rStyle w:val="35"/>
        </w:rPr>
        <w:t>;</w:t>
      </w:r>
      <w:r>
        <w:rPr>
          <w:rStyle w:val="32"/>
        </w:rPr>
        <w:t xml:space="preserve"> </w:t>
      </w:r>
      <w:r>
        <w:br w:type="textWrapping"/>
      </w:r>
      <w:r>
        <w:rPr>
          <w:rStyle w:val="32"/>
        </w:rPr>
        <w:t>[</w:t>
      </w:r>
      <w:r>
        <w:rPr>
          <w:rStyle w:val="33"/>
        </w:rPr>
        <w:t>PosR</w:t>
      </w:r>
      <w:r>
        <w:rPr>
          <w:rStyle w:val="35"/>
        </w:rPr>
        <w:t>,</w:t>
      </w:r>
      <w:r>
        <w:rPr>
          <w:rStyle w:val="33"/>
        </w:rPr>
        <w:t>PosC</w:t>
      </w:r>
      <w:r>
        <w:rPr>
          <w:rStyle w:val="32"/>
        </w:rPr>
        <w:t xml:space="preserve">] </w:t>
      </w:r>
      <w:r>
        <w:rPr>
          <w:rStyle w:val="35"/>
        </w:rPr>
        <w:t>=</w:t>
      </w:r>
      <w:r>
        <w:rPr>
          <w:rStyle w:val="32"/>
        </w:rPr>
        <w:t xml:space="preserve"> </w:t>
      </w:r>
      <w:r>
        <w:rPr>
          <w:rStyle w:val="33"/>
        </w:rPr>
        <w:t>find</w:t>
      </w:r>
      <w:r>
        <w:rPr>
          <w:rStyle w:val="32"/>
        </w:rPr>
        <w:t>(</w:t>
      </w:r>
      <w:r>
        <w:rPr>
          <w:rStyle w:val="33"/>
        </w:rPr>
        <w:t>geval</w:t>
      </w:r>
      <w:r>
        <w:rPr>
          <w:rStyle w:val="32"/>
        </w:rPr>
        <w:t xml:space="preserve"> </w:t>
      </w:r>
      <w:r>
        <w:rPr>
          <w:rStyle w:val="35"/>
        </w:rPr>
        <w:t>&gt;</w:t>
      </w:r>
      <w:r>
        <w:rPr>
          <w:rStyle w:val="32"/>
        </w:rPr>
        <w:t xml:space="preserve"> </w:t>
      </w:r>
      <w:r>
        <w:rPr>
          <w:rStyle w:val="34"/>
        </w:rPr>
        <w:t>0</w:t>
      </w:r>
      <w:r>
        <w:rPr>
          <w:rStyle w:val="32"/>
        </w:rPr>
        <w:t xml:space="preserve"> </w:t>
      </w:r>
      <w:r>
        <w:rPr>
          <w:rStyle w:val="35"/>
        </w:rPr>
        <w:t>&amp;</w:t>
      </w:r>
      <w:r>
        <w:rPr>
          <w:rStyle w:val="32"/>
        </w:rPr>
        <w:t xml:space="preserve"> </w:t>
      </w:r>
      <w:r>
        <w:rPr>
          <w:rStyle w:val="35"/>
        </w:rPr>
        <w:t>~</w:t>
      </w:r>
      <w:r>
        <w:rPr>
          <w:rStyle w:val="33"/>
        </w:rPr>
        <w:t>isinf</w:t>
      </w:r>
      <w:r>
        <w:rPr>
          <w:rStyle w:val="32"/>
        </w:rPr>
        <w:t>(</w:t>
      </w:r>
      <w:r>
        <w:rPr>
          <w:rStyle w:val="33"/>
        </w:rPr>
        <w:t>geval</w:t>
      </w:r>
      <w:r>
        <w:rPr>
          <w:rStyle w:val="32"/>
        </w:rPr>
        <w:t>))</w:t>
      </w:r>
      <w:r>
        <w:rPr>
          <w:rStyle w:val="35"/>
        </w:rPr>
        <w:t>;</w:t>
      </w:r>
      <w:r>
        <w:rPr>
          <w:rStyle w:val="32"/>
        </w:rPr>
        <w:t xml:space="preserve"> </w:t>
      </w:r>
      <w:r>
        <w:br w:type="textWrapping"/>
      </w:r>
      <w:r>
        <w:rPr>
          <w:rStyle w:val="33"/>
        </w:rPr>
        <w:t>a</w:t>
      </w:r>
      <w:r>
        <w:rPr>
          <w:rStyle w:val="32"/>
        </w:rPr>
        <w:t xml:space="preserve"> </w:t>
      </w:r>
      <w:r>
        <w:rPr>
          <w:rStyle w:val="35"/>
        </w:rPr>
        <w:t>=</w:t>
      </w:r>
      <w:r>
        <w:rPr>
          <w:rStyle w:val="32"/>
        </w:rPr>
        <w:t xml:space="preserve"> </w:t>
      </w:r>
      <w:r>
        <w:rPr>
          <w:rStyle w:val="33"/>
        </w:rPr>
        <w:t>gevec</w:t>
      </w:r>
      <w:r>
        <w:rPr>
          <w:rStyle w:val="32"/>
        </w:rPr>
        <w:t>(</w:t>
      </w:r>
      <w:r>
        <w:rPr>
          <w:rStyle w:val="35"/>
        </w:rPr>
        <w:t>:,</w:t>
      </w:r>
      <w:r>
        <w:rPr>
          <w:rStyle w:val="33"/>
        </w:rPr>
        <w:t>PosC</w:t>
      </w:r>
      <w:r>
        <w:rPr>
          <w:rStyle w:val="32"/>
        </w:rPr>
        <w:t>)</w:t>
      </w:r>
      <w:r>
        <w:rPr>
          <w:rStyle w:val="35"/>
        </w:rPr>
        <w:t>;</w:t>
      </w:r>
      <w:r>
        <w:rPr>
          <w:rStyle w:val="32"/>
        </w:rPr>
        <w:t xml:space="preserve"> </w:t>
      </w:r>
      <w:r>
        <w:br w:type="textWrapping"/>
      </w:r>
      <w:r>
        <w:rPr>
          <w:rStyle w:val="33"/>
        </w:rPr>
        <w:t>return</w:t>
      </w:r>
      <w:r>
        <w:rPr>
          <w:rStyle w:val="32"/>
        </w:rPr>
        <w:t xml:space="preserve"> </w:t>
      </w:r>
      <w:r>
        <w:br w:type="textWrapping"/>
      </w:r>
      <w:r>
        <w:rPr>
          <w:rStyle w:val="33"/>
        </w:rPr>
        <w:t>end</w:t>
      </w:r>
      <w:r>
        <w:rPr>
          <w:rStyle w:val="32"/>
        </w:rPr>
        <w:t xml:space="preserve"> </w:t>
      </w:r>
    </w:p>
    <w:p>
      <w:pPr>
        <w:pStyle w:val="22"/>
        <w:sectPr>
          <w:headerReference r:id="rId32" w:type="default"/>
          <w:footerReference r:id="rId33" w:type="default"/>
          <w:endnotePr>
            <w:numFmt w:val="decimal"/>
          </w:endnotePr>
          <w:pgSz w:w="11906" w:h="16838"/>
          <w:pgMar w:top="1701" w:right="1797" w:bottom="1701" w:left="1797" w:header="851" w:footer="992" w:gutter="0"/>
          <w:pgNumType w:start="107"/>
          <w:cols w:space="720" w:num="1"/>
          <w:docGrid w:type="linesAndChars" w:linePitch="312" w:charSpace="0"/>
        </w:sectPr>
      </w:pPr>
    </w:p>
    <w:p>
      <w:pPr>
        <w:pStyle w:val="2"/>
        <w:jc w:val="center"/>
        <w:rPr>
          <w:sz w:val="36"/>
          <w:szCs w:val="36"/>
        </w:rPr>
      </w:pPr>
      <w:bookmarkStart w:id="257" w:name="_Toc5720"/>
      <w:bookmarkStart w:id="258" w:name="_Toc27541"/>
      <w:bookmarkStart w:id="259" w:name="_Toc61939096"/>
      <w:bookmarkStart w:id="260" w:name="_Toc55940873"/>
      <w:r>
        <w:rPr>
          <w:sz w:val="36"/>
          <w:szCs w:val="36"/>
        </w:rPr>
        <w:t>参考文献</w:t>
      </w:r>
      <w:bookmarkEnd w:id="257"/>
      <w:bookmarkEnd w:id="258"/>
      <w:bookmarkEnd w:id="259"/>
      <w:bookmarkEnd w:id="260"/>
    </w:p>
    <w:p>
      <w:pPr>
        <w:numPr>
          <w:ilvl w:val="0"/>
          <w:numId w:val="17"/>
        </w:numPr>
        <w:spacing w:line="360" w:lineRule="auto"/>
        <w:ind w:left="839" w:hanging="839"/>
      </w:pPr>
      <w:bookmarkStart w:id="261" w:name="_Ref39701305"/>
      <w:r>
        <w:t>张海艳</w:t>
      </w:r>
      <w:r>
        <w:rPr>
          <w:rFonts w:hint="eastAsia"/>
        </w:rPr>
        <w:t>,</w:t>
      </w:r>
      <w:r>
        <w:t xml:space="preserve"> 张连锋. 航空发动机整体叶盘制造技术国内外发展概述[J]. 航空制造技术</w:t>
      </w:r>
      <w:r>
        <w:rPr>
          <w:rFonts w:hint="eastAsia"/>
        </w:rPr>
        <w:t>,</w:t>
      </w:r>
      <w:r>
        <w:t xml:space="preserve"> 2013</w:t>
      </w:r>
      <w:r>
        <w:rPr>
          <w:rFonts w:hint="eastAsia"/>
        </w:rPr>
        <w:t>,</w:t>
      </w:r>
      <w:r>
        <w:t xml:space="preserve"> 443(z2)</w:t>
      </w:r>
      <w:r>
        <w:rPr>
          <w:rFonts w:hint="eastAsia"/>
        </w:rPr>
        <w:t>:</w:t>
      </w:r>
      <w:r>
        <w:t xml:space="preserve"> 38-41</w:t>
      </w:r>
      <w:bookmarkEnd w:id="261"/>
    </w:p>
    <w:p>
      <w:pPr>
        <w:numPr>
          <w:ilvl w:val="0"/>
          <w:numId w:val="17"/>
        </w:numPr>
        <w:spacing w:line="360" w:lineRule="auto"/>
        <w:ind w:left="839" w:hanging="839"/>
      </w:pPr>
      <w:bookmarkStart w:id="262" w:name="_Ref39701461"/>
      <w:r>
        <w:t>余武. 磨料水射流切割技术专利分析[J]. 科技创新与应用</w:t>
      </w:r>
      <w:r>
        <w:rPr>
          <w:rFonts w:hint="eastAsia"/>
        </w:rPr>
        <w:t>,</w:t>
      </w:r>
      <w:r>
        <w:t xml:space="preserve"> 2019(35)</w:t>
      </w:r>
      <w:r>
        <w:rPr>
          <w:rFonts w:hint="eastAsia"/>
        </w:rPr>
        <w:t>:</w:t>
      </w:r>
      <w:r>
        <w:t xml:space="preserve"> 12-13</w:t>
      </w:r>
      <w:bookmarkEnd w:id="262"/>
    </w:p>
    <w:p>
      <w:pPr>
        <w:numPr>
          <w:ilvl w:val="0"/>
          <w:numId w:val="17"/>
        </w:numPr>
        <w:spacing w:line="360" w:lineRule="auto"/>
      </w:pPr>
      <w:bookmarkStart w:id="263" w:name="_Ref39701481"/>
      <w:r>
        <w:t>Hashish, M., A Study on AWJ Trimming of Composite Aircraft Stringers [C]. ASME 2009 Pressure Vessels and Piping Conference, 2009</w:t>
      </w:r>
      <w:bookmarkEnd w:id="263"/>
    </w:p>
    <w:p>
      <w:pPr>
        <w:numPr>
          <w:ilvl w:val="0"/>
          <w:numId w:val="17"/>
        </w:numPr>
        <w:spacing w:line="360" w:lineRule="auto"/>
        <w:ind w:left="839" w:hanging="839"/>
      </w:pPr>
      <w:bookmarkStart w:id="264" w:name="_Ref39701492"/>
      <w:r>
        <w:t>张曙光. 基于倾角补偿的磨料水射流曲线切割技术研究[D]. 山东大学, 2010</w:t>
      </w:r>
      <w:r>
        <w:rPr>
          <w:rFonts w:hint="eastAsia"/>
        </w:rPr>
        <w:t>:</w:t>
      </w:r>
      <w:r>
        <w:t xml:space="preserve"> 77-83</w:t>
      </w:r>
      <w:bookmarkEnd w:id="264"/>
    </w:p>
    <w:p>
      <w:pPr>
        <w:numPr>
          <w:ilvl w:val="0"/>
          <w:numId w:val="17"/>
        </w:numPr>
        <w:wordWrap w:val="0"/>
        <w:spacing w:line="360" w:lineRule="auto"/>
        <w:ind w:left="839" w:hanging="839"/>
      </w:pPr>
      <w:bookmarkStart w:id="265" w:name="_Ref39701721"/>
      <w:r>
        <w:t>Hashish, M., Current and Potential Robotic AWJS [DB/OL]. https://www.wjta.org/wjta/Robotic_AWJ_Systems.asp</w:t>
      </w:r>
      <w:bookmarkEnd w:id="265"/>
    </w:p>
    <w:p>
      <w:pPr>
        <w:numPr>
          <w:ilvl w:val="0"/>
          <w:numId w:val="17"/>
        </w:numPr>
        <w:wordWrap w:val="0"/>
        <w:spacing w:line="360" w:lineRule="auto"/>
        <w:ind w:left="839" w:hanging="839"/>
      </w:pPr>
      <w:bookmarkStart w:id="266" w:name="_Ref39701756"/>
      <w:r>
        <w:t>Hashish, M., Cutting and Shaping of Thick Materials with AWJ [DB/OL]. https://www.wjta.org/wjta/Thick_Cutting.asp</w:t>
      </w:r>
      <w:bookmarkEnd w:id="266"/>
    </w:p>
    <w:p>
      <w:pPr>
        <w:numPr>
          <w:ilvl w:val="0"/>
          <w:numId w:val="17"/>
        </w:numPr>
        <w:spacing w:line="360" w:lineRule="auto"/>
      </w:pPr>
      <w:bookmarkStart w:id="267" w:name="_Ref39701834"/>
      <w:r>
        <w:t>涂运凤</w:t>
      </w:r>
      <w:r>
        <w:rPr>
          <w:rFonts w:hint="eastAsia"/>
        </w:rPr>
        <w:t>,</w:t>
      </w:r>
      <w:r>
        <w:t xml:space="preserve"> 冯燕. 机器人七轴水射流整体叶盘切割装置[P]. ZL206764579U</w:t>
      </w:r>
      <w:r>
        <w:rPr>
          <w:rFonts w:hint="eastAsia"/>
        </w:rPr>
        <w:t>,</w:t>
      </w:r>
      <w:r>
        <w:t xml:space="preserve"> 2017-12-19</w:t>
      </w:r>
      <w:r>
        <w:rPr>
          <w:rFonts w:hint="eastAsia"/>
        </w:rPr>
        <w:t>,</w:t>
      </w:r>
      <w:r>
        <w:t xml:space="preserve"> 中国</w:t>
      </w:r>
      <w:bookmarkEnd w:id="267"/>
    </w:p>
    <w:p>
      <w:pPr>
        <w:numPr>
          <w:ilvl w:val="0"/>
          <w:numId w:val="17"/>
        </w:numPr>
        <w:spacing w:line="360" w:lineRule="auto"/>
      </w:pPr>
      <w:bookmarkStart w:id="268" w:name="_Ref39701844"/>
      <w:r>
        <w:t>Xue, S., Chen, Z., Han, C., et al. Introduction and Analysis of the Ultrahigh Pressure Water Jet Cutting Multifuctional Application [C]. 2017 WJTA-IMCA Conference and Expo, October 25-27, 2017, New Orleans, Louisiana</w:t>
      </w:r>
      <w:bookmarkEnd w:id="268"/>
    </w:p>
    <w:p>
      <w:pPr>
        <w:numPr>
          <w:ilvl w:val="0"/>
          <w:numId w:val="17"/>
        </w:numPr>
        <w:spacing w:line="360" w:lineRule="auto"/>
      </w:pPr>
      <w:bookmarkStart w:id="269" w:name="_Ref39701970"/>
      <w:r>
        <w:t>Hashish, M., Waterjets for Aeroengine Applications [C]. The 24th International Conference on Water Jetting, 2018, pp. 207~217</w:t>
      </w:r>
      <w:bookmarkEnd w:id="269"/>
    </w:p>
    <w:p>
      <w:pPr>
        <w:numPr>
          <w:ilvl w:val="0"/>
          <w:numId w:val="17"/>
        </w:numPr>
        <w:spacing w:line="360" w:lineRule="auto"/>
      </w:pPr>
      <w:bookmarkStart w:id="270" w:name="_Ref39701984"/>
      <w:r>
        <w:t>Bergs</w:t>
      </w:r>
      <w:r>
        <w:rPr>
          <w:rFonts w:hint="eastAsia"/>
        </w:rPr>
        <w:t>,</w:t>
      </w:r>
      <w:r>
        <w:t xml:space="preserve"> T., Schüler, M., Arntz, K., et al. Technological Analysis of Different Abrasive Water Jet Machining Strategies for BLISK Roughing [C]. 2019 WJTA Conference and Expo, November 11-13, 2019, New Orleans, Louisiana</w:t>
      </w:r>
      <w:bookmarkEnd w:id="270"/>
    </w:p>
    <w:p>
      <w:pPr>
        <w:numPr>
          <w:ilvl w:val="0"/>
          <w:numId w:val="17"/>
        </w:numPr>
        <w:spacing w:line="360" w:lineRule="auto"/>
      </w:pPr>
      <w:bookmarkStart w:id="271" w:name="_Ref39702009"/>
      <w:r>
        <w:t>高航</w:t>
      </w:r>
      <w:r>
        <w:rPr>
          <w:rFonts w:hint="eastAsia"/>
        </w:rPr>
        <w:t>,</w:t>
      </w:r>
      <w:r>
        <w:t xml:space="preserve"> 袁业民</w:t>
      </w:r>
      <w:r>
        <w:rPr>
          <w:rFonts w:hint="eastAsia"/>
        </w:rPr>
        <w:t>,</w:t>
      </w:r>
      <w:r>
        <w:t xml:space="preserve"> 陈建峰</w:t>
      </w:r>
      <w:r>
        <w:rPr>
          <w:rFonts w:hint="eastAsia"/>
        </w:rPr>
        <w:t>,</w:t>
      </w:r>
      <w:r>
        <w:t xml:space="preserve"> 等. 航空发动机整体叶盘磨料水射流开坯加工技术研究进展[J]. 航空学报</w:t>
      </w:r>
      <w:r>
        <w:rPr>
          <w:rFonts w:hint="eastAsia"/>
        </w:rPr>
        <w:t>,</w:t>
      </w:r>
      <w:r>
        <w:t xml:space="preserve"> 2020</w:t>
      </w:r>
      <w:r>
        <w:rPr>
          <w:rFonts w:hint="eastAsia"/>
        </w:rPr>
        <w:t>,</w:t>
      </w:r>
      <w:r>
        <w:t xml:space="preserve"> 41(2)</w:t>
      </w:r>
      <w:r>
        <w:rPr>
          <w:rFonts w:hint="eastAsia"/>
        </w:rPr>
        <w:t>:</w:t>
      </w:r>
      <w:r>
        <w:t xml:space="preserve"> 6-27</w:t>
      </w:r>
      <w:bookmarkEnd w:id="271"/>
    </w:p>
    <w:p>
      <w:pPr>
        <w:numPr>
          <w:ilvl w:val="0"/>
          <w:numId w:val="17"/>
        </w:numPr>
        <w:spacing w:line="360" w:lineRule="auto"/>
      </w:pPr>
      <w:bookmarkStart w:id="272" w:name="_Ref39702069"/>
      <w:r>
        <w:t>Chen, M., Zhang, S., Zeng, J., et al. Correcting Shape Error Located in Cut-in/cut-out Region in Abrasive Water Jet Cutting Process [J]. The International Journal of Advanced Manufacturing Technology, Vol. 102, No. 5-8, 2018, pp. 1165~1178</w:t>
      </w:r>
      <w:bookmarkEnd w:id="272"/>
    </w:p>
    <w:p>
      <w:pPr>
        <w:numPr>
          <w:ilvl w:val="0"/>
          <w:numId w:val="17"/>
        </w:numPr>
        <w:spacing w:line="360" w:lineRule="auto"/>
      </w:pPr>
      <w:bookmarkStart w:id="273" w:name="_Ref39702082"/>
      <w:r>
        <w:t>王舒. 厚材料3D水射流精密切割切缝特性研究[D]. 重庆大学</w:t>
      </w:r>
      <w:r>
        <w:rPr>
          <w:rFonts w:hint="eastAsia"/>
        </w:rPr>
        <w:t>,</w:t>
      </w:r>
      <w:r>
        <w:t xml:space="preserve"> 2017</w:t>
      </w:r>
      <w:bookmarkEnd w:id="273"/>
    </w:p>
    <w:p>
      <w:pPr>
        <w:numPr>
          <w:ilvl w:val="0"/>
          <w:numId w:val="17"/>
        </w:numPr>
        <w:spacing w:line="360" w:lineRule="auto"/>
      </w:pPr>
      <w:bookmarkStart w:id="274" w:name="_Ref39702106"/>
      <w:r>
        <w:t>吴逾强. 高压磨料射流切缝特性实验研究[D]. 重庆大学, 2011</w:t>
      </w:r>
      <w:bookmarkEnd w:id="274"/>
    </w:p>
    <w:p>
      <w:pPr>
        <w:widowControl/>
        <w:numPr>
          <w:ilvl w:val="0"/>
          <w:numId w:val="17"/>
        </w:numPr>
        <w:spacing w:line="360" w:lineRule="auto"/>
        <w:jc w:val="left"/>
      </w:pPr>
      <w:bookmarkStart w:id="275" w:name="_Ref39702146"/>
      <w:r>
        <w:t>Hashish, M., Steele, D.E., Machining with Super-pressure (690 MPa) Waterjets [J]. International Journal of Machine Tools &amp; Manufacture, Vol. 37, No. 4, 1997, pp. 465~479</w:t>
      </w:r>
      <w:bookmarkEnd w:id="275"/>
    </w:p>
    <w:p>
      <w:pPr>
        <w:numPr>
          <w:ilvl w:val="0"/>
          <w:numId w:val="17"/>
        </w:numPr>
        <w:spacing w:line="360" w:lineRule="auto"/>
      </w:pPr>
      <w:bookmarkStart w:id="276" w:name="_Ref39702148"/>
      <w:r>
        <w:rPr>
          <w:spacing w:val="8"/>
        </w:rPr>
        <w:t>Susuzlu, T., Hoogstrate, A.M., Karpuschewski, B., Initial Research on the Ultra-high Pressure Waterjet up to 700 MPa [J]. Journal of Materials Processing Technology, Vol. 149, No. 1, 2004, pp. 30~36</w:t>
      </w:r>
      <w:bookmarkEnd w:id="276"/>
    </w:p>
    <w:p>
      <w:pPr>
        <w:numPr>
          <w:ilvl w:val="0"/>
          <w:numId w:val="17"/>
        </w:numPr>
        <w:spacing w:line="360" w:lineRule="auto"/>
      </w:pPr>
      <w:bookmarkStart w:id="277" w:name="_Ref39702154"/>
      <w:r>
        <w:t>沈忠厚. 水射流理论与技术[M]. 石油大学出版社</w:t>
      </w:r>
      <w:r>
        <w:rPr>
          <w:rFonts w:hint="eastAsia"/>
        </w:rPr>
        <w:t>,</w:t>
      </w:r>
      <w:r>
        <w:t xml:space="preserve"> 1998</w:t>
      </w:r>
      <w:bookmarkEnd w:id="277"/>
    </w:p>
    <w:p>
      <w:pPr>
        <w:numPr>
          <w:ilvl w:val="0"/>
          <w:numId w:val="17"/>
        </w:numPr>
        <w:spacing w:line="360" w:lineRule="auto"/>
      </w:pPr>
      <w:bookmarkStart w:id="278" w:name="_Ref39702165"/>
      <w:r>
        <w:t>高端技术 遍布万家——访美国福禄公司首席执行官 CHARLESM BROWN 先生和亚洲区总裁 BRADHILLAM 先生[J]. 现代制造</w:t>
      </w:r>
      <w:r>
        <w:rPr>
          <w:rFonts w:hint="eastAsia"/>
        </w:rPr>
        <w:t>,</w:t>
      </w:r>
      <w:r>
        <w:t xml:space="preserve"> 2009(33)</w:t>
      </w:r>
      <w:r>
        <w:rPr>
          <w:rFonts w:hint="eastAsia"/>
        </w:rPr>
        <w:t>:</w:t>
      </w:r>
      <w:r>
        <w:t xml:space="preserve"> 15-16</w:t>
      </w:r>
      <w:bookmarkEnd w:id="278"/>
    </w:p>
    <w:p>
      <w:pPr>
        <w:numPr>
          <w:ilvl w:val="0"/>
          <w:numId w:val="17"/>
        </w:numPr>
        <w:spacing w:line="360" w:lineRule="auto"/>
      </w:pPr>
      <w:bookmarkStart w:id="279" w:name="_Ref39702199"/>
      <w:r>
        <w:t>孙家骏. 水射流切割技术[M]. 中国矿业大学出版社</w:t>
      </w:r>
      <w:r>
        <w:rPr>
          <w:rFonts w:hint="eastAsia"/>
        </w:rPr>
        <w:t>,</w:t>
      </w:r>
      <w:r>
        <w:t xml:space="preserve"> 1992</w:t>
      </w:r>
      <w:bookmarkEnd w:id="279"/>
    </w:p>
    <w:p>
      <w:pPr>
        <w:numPr>
          <w:ilvl w:val="0"/>
          <w:numId w:val="17"/>
        </w:numPr>
        <w:spacing w:line="360" w:lineRule="auto"/>
      </w:pPr>
      <w:bookmarkStart w:id="280" w:name="_Ref39702205"/>
      <w:r>
        <w:t>吴逾强. 超高压磨料水射流精密切割3D模型基础研究[D]. 重庆大学</w:t>
      </w:r>
      <w:r>
        <w:rPr>
          <w:rFonts w:hint="eastAsia"/>
        </w:rPr>
        <w:t>,</w:t>
      </w:r>
      <w:r>
        <w:t xml:space="preserve"> 2015</w:t>
      </w:r>
      <w:bookmarkEnd w:id="280"/>
    </w:p>
    <w:p>
      <w:pPr>
        <w:numPr>
          <w:ilvl w:val="0"/>
          <w:numId w:val="17"/>
        </w:numPr>
        <w:spacing w:line="360" w:lineRule="auto"/>
      </w:pPr>
      <w:bookmarkStart w:id="281" w:name="_Ref39702210"/>
      <w:r>
        <w:t>Liu, H., Waterjet Technology for Machining Fine Features Pertaining to Micro-machining [J]. Journal of Manufacturing Processes, Vol. 21, No. 1, 2010, pp. 8~18</w:t>
      </w:r>
      <w:bookmarkEnd w:id="281"/>
    </w:p>
    <w:p>
      <w:pPr>
        <w:numPr>
          <w:ilvl w:val="0"/>
          <w:numId w:val="17"/>
        </w:numPr>
        <w:spacing w:line="360" w:lineRule="auto"/>
      </w:pPr>
      <w:bookmarkStart w:id="282" w:name="_Ref39702217"/>
      <w:r>
        <w:t>Liu, H., Hovanski, Y., Caldwell, D.D., et al. Low-cost Manufacturing of Flow Channels with Multi-nozzle Abrasive-waterjets: A Feasibility Investigation [C]. Proceedings of the 19th International Conference on Water Jetting, October 15-17, 2008, Nottingham</w:t>
      </w:r>
      <w:bookmarkEnd w:id="282"/>
    </w:p>
    <w:p>
      <w:pPr>
        <w:numPr>
          <w:ilvl w:val="0"/>
          <w:numId w:val="17"/>
        </w:numPr>
        <w:spacing w:line="360" w:lineRule="auto"/>
      </w:pPr>
      <w:bookmarkStart w:id="283" w:name="_Ref39702221"/>
      <w:r>
        <w:t>Liu, H., Schubert, E., Piercing in Delicate Materials with Abrasive-waterjets [J]. The International Journal of Advanced Manufacturing Technology, Vol. 42, No. 3, 2009, pp. 263~279</w:t>
      </w:r>
      <w:bookmarkEnd w:id="283"/>
    </w:p>
    <w:p>
      <w:pPr>
        <w:numPr>
          <w:ilvl w:val="0"/>
          <w:numId w:val="17"/>
        </w:numPr>
        <w:spacing w:line="360" w:lineRule="auto"/>
      </w:pPr>
      <w:bookmarkStart w:id="284" w:name="_Ref39702231"/>
      <w:r>
        <w:t>周大鹏. 磨料水射流精密切割质量控制与补偿的研究[D]. 中国矿业大学</w:t>
      </w:r>
      <w:r>
        <w:rPr>
          <w:rFonts w:hint="eastAsia"/>
        </w:rPr>
        <w:t>,</w:t>
      </w:r>
      <w:r>
        <w:t xml:space="preserve"> 2013</w:t>
      </w:r>
      <w:bookmarkEnd w:id="284"/>
    </w:p>
    <w:p>
      <w:pPr>
        <w:numPr>
          <w:ilvl w:val="0"/>
          <w:numId w:val="17"/>
        </w:numPr>
        <w:spacing w:line="360" w:lineRule="auto"/>
      </w:pPr>
      <w:bookmarkStart w:id="285" w:name="_Ref39702247"/>
      <w:r>
        <w:t>Hashish, M., On the Modeling of Abrasive-waterjet Cutting [C]. Proceedings of the 7th International Symposium on Jet Cutting Technology, June 26-28, 1984, Ottawa, Canada</w:t>
      </w:r>
      <w:bookmarkEnd w:id="285"/>
    </w:p>
    <w:p>
      <w:pPr>
        <w:numPr>
          <w:ilvl w:val="0"/>
          <w:numId w:val="17"/>
        </w:numPr>
        <w:spacing w:line="360" w:lineRule="auto"/>
      </w:pPr>
      <w:bookmarkStart w:id="286" w:name="_Ref39702256"/>
      <w:r>
        <w:t>Matsui, S., Matsumura, H., Ikemoto, Y., et al. High Precision Cutting Method for Metallic Materials by Abrasive Waterjet [C]. Jet Cutting Technology-Proceedings of the 10th International Symposium, October 31-November 2, 1990, Amsterdam</w:t>
      </w:r>
      <w:bookmarkEnd w:id="286"/>
    </w:p>
    <w:p>
      <w:pPr>
        <w:numPr>
          <w:ilvl w:val="0"/>
          <w:numId w:val="17"/>
        </w:numPr>
        <w:spacing w:line="360" w:lineRule="auto"/>
      </w:pPr>
      <w:bookmarkStart w:id="287" w:name="_Ref39702263"/>
      <w:r>
        <w:t>Kitamura, M., Ishikawa, M., Sudo, K., et al. Cutting of Steam Turbine Components Using An Abrasive Waterjet [C]. Jet Cutting Technology-Proceedings of the 11th International Symposium, September 8-10, 1992, St Andrews, Scotland</w:t>
      </w:r>
      <w:bookmarkEnd w:id="287"/>
    </w:p>
    <w:p>
      <w:pPr>
        <w:numPr>
          <w:ilvl w:val="0"/>
          <w:numId w:val="17"/>
        </w:numPr>
        <w:spacing w:line="360" w:lineRule="auto"/>
      </w:pPr>
      <w:bookmarkStart w:id="288" w:name="_Ref39702269"/>
      <w:r>
        <w:t>Hashish, M., Benefits of Dynamic Waterjet Angle Compensation [C]. Proceedings of the 2007 American WJTA Conference and EXPO, August 19-21, 2007, Houston, Texas</w:t>
      </w:r>
      <w:bookmarkEnd w:id="288"/>
    </w:p>
    <w:p>
      <w:pPr>
        <w:numPr>
          <w:ilvl w:val="0"/>
          <w:numId w:val="17"/>
        </w:numPr>
        <w:spacing w:line="360" w:lineRule="auto"/>
      </w:pPr>
      <w:bookmarkStart w:id="289" w:name="_Ref39702292"/>
      <w:r>
        <w:t>Henning, A., Westkämper, E., Schmidt, B., Analysis of Geometry at Abrasive Waterjet Cutting Operation [C]. Proceedings of the 17th International Conference on Water Jetting,  September 7-9, 2004, Mainz, Germany</w:t>
      </w:r>
      <w:bookmarkEnd w:id="289"/>
    </w:p>
    <w:p>
      <w:pPr>
        <w:numPr>
          <w:ilvl w:val="0"/>
          <w:numId w:val="17"/>
        </w:numPr>
        <w:spacing w:line="360" w:lineRule="auto"/>
      </w:pPr>
      <w:bookmarkStart w:id="290" w:name="_Ref39702305"/>
      <w:r>
        <w:t>Henning, A., Westkämper, E., Analysis of the Cutting Front in Abrasive Waterjet Cutting [C]. Proceedings of the 18th International Conference on Water Jetting, September, 2006, Gdansk, Poland</w:t>
      </w:r>
      <w:bookmarkEnd w:id="290"/>
    </w:p>
    <w:p>
      <w:pPr>
        <w:numPr>
          <w:ilvl w:val="0"/>
          <w:numId w:val="17"/>
        </w:numPr>
        <w:spacing w:line="360" w:lineRule="auto"/>
      </w:pPr>
      <w:bookmarkStart w:id="291" w:name="_Ref39702307"/>
      <w:r>
        <w:t>Henning, A., Westkämper, E., Dynamic Analysis of the Spatial-temporal Behaviour of the Cutting Front in Abrasive Waterjet Cutting [C]. Proceedings of the 2007 American  WJTA Conference and EXPO, August 19-21, 2007, Houston, Texas</w:t>
      </w:r>
      <w:bookmarkEnd w:id="291"/>
    </w:p>
    <w:p>
      <w:pPr>
        <w:numPr>
          <w:ilvl w:val="0"/>
          <w:numId w:val="17"/>
        </w:numPr>
        <w:spacing w:line="360" w:lineRule="auto"/>
      </w:pPr>
      <w:bookmarkStart w:id="292" w:name="_Ref39702314"/>
      <w:r>
        <w:t>Akkurt, A., Cut Front Geometry Characterization in Cutting Applications of Brass with Abrasive Water Jet [J]. Journal of Materials Engineering and Performance, Vol. 19, No. 4, 2010, pp. 599~606</w:t>
      </w:r>
      <w:bookmarkEnd w:id="292"/>
    </w:p>
    <w:p>
      <w:pPr>
        <w:numPr>
          <w:ilvl w:val="0"/>
          <w:numId w:val="17"/>
        </w:numPr>
        <w:spacing w:line="360" w:lineRule="auto"/>
      </w:pPr>
      <w:bookmarkStart w:id="293" w:name="_Ref39702319"/>
      <w:r>
        <w:t>Zhang, S., Wu, Y., Wang, S., An Exploration of an Abrasive Water Jet Cutting Front Profile [J]. The International Journal of Advanced Manufacturing Technology, Vol. 80, No. 9, 2015, pp. 1685~1688</w:t>
      </w:r>
      <w:bookmarkEnd w:id="293"/>
    </w:p>
    <w:p>
      <w:pPr>
        <w:numPr>
          <w:ilvl w:val="0"/>
          <w:numId w:val="17"/>
        </w:numPr>
        <w:spacing w:line="360" w:lineRule="auto"/>
      </w:pPr>
      <w:bookmarkStart w:id="294" w:name="_Ref39702358"/>
      <w:r>
        <w:t>Chung, Y., Geskin, E.S., Singh, P.J., Prediction of the Geometry of the Kerf Created in the Course of Abrasive Waterjet Machining of Ductile Materials [C]. Jet Cutting Technology-Proceedings of the 11th International Symposium, September 8-10, 1992, St Andrews, Scotland</w:t>
      </w:r>
      <w:bookmarkEnd w:id="294"/>
    </w:p>
    <w:p>
      <w:pPr>
        <w:widowControl/>
        <w:numPr>
          <w:ilvl w:val="0"/>
          <w:numId w:val="17"/>
        </w:numPr>
        <w:spacing w:line="360" w:lineRule="auto"/>
        <w:jc w:val="left"/>
      </w:pPr>
      <w:bookmarkStart w:id="295" w:name="_Ref39702364"/>
      <w:r>
        <w:t>Groppetti, R., Gutema, T., Di, Lucchio, A., A Contribution to the Analysis of Some Kerf Quality Attributes for Precision Abrasive Waterjet Cutting [C]. Proceedings of the 14th International Conference on Jetting Technology, September 21-23, 1998, Brugge, Belgium</w:t>
      </w:r>
      <w:bookmarkEnd w:id="295"/>
    </w:p>
    <w:p>
      <w:pPr>
        <w:numPr>
          <w:ilvl w:val="0"/>
          <w:numId w:val="17"/>
        </w:numPr>
        <w:spacing w:line="360" w:lineRule="auto"/>
      </w:pPr>
      <w:bookmarkStart w:id="296" w:name="_Ref39702380"/>
      <w:r>
        <w:t>Annoni, M., Monno, M., A Lower Limit for the Feed Rate in AWJ Precision Machining [C]. Proceedings of the 15th International Conference on Jetting Technology, September 6-8, 2000, Ronneby, Sweden</w:t>
      </w:r>
      <w:bookmarkEnd w:id="296"/>
    </w:p>
    <w:p>
      <w:pPr>
        <w:numPr>
          <w:ilvl w:val="0"/>
          <w:numId w:val="17"/>
        </w:numPr>
        <w:spacing w:line="360" w:lineRule="auto"/>
      </w:pPr>
      <w:bookmarkStart w:id="297" w:name="_Ref39702394"/>
      <w:r>
        <w:t>Hashish, M., Enhanced Abrasive Waterjet Cutting Accuracy with Dynamic Tilt Compensation [C]. CRIP 2nd International Conference on High Performance Cutting, , June 12-13, 2006, Vancouver, British Columbia, Canada</w:t>
      </w:r>
      <w:bookmarkEnd w:id="297"/>
    </w:p>
    <w:p>
      <w:pPr>
        <w:numPr>
          <w:ilvl w:val="0"/>
          <w:numId w:val="17"/>
        </w:numPr>
        <w:spacing w:line="360" w:lineRule="auto"/>
      </w:pPr>
      <w:bookmarkStart w:id="298" w:name="_Ref39702398"/>
      <w:r>
        <w:t>Maccarini, G., Monno, M., Pellegrini, G., et al. Characterization of the AWJ Kerf: The Influence of Material Properties [C]. Proceedings of the 19th International Conference on Water Jetting, October 15-17, 2008, Nottingham</w:t>
      </w:r>
      <w:bookmarkEnd w:id="298"/>
    </w:p>
    <w:p>
      <w:pPr>
        <w:numPr>
          <w:ilvl w:val="0"/>
          <w:numId w:val="17"/>
        </w:numPr>
        <w:spacing w:line="360" w:lineRule="auto"/>
      </w:pPr>
      <w:bookmarkStart w:id="299" w:name="_Ref39702404"/>
      <w:r>
        <w:t>Shanmugam, D.K., Wang, J., Liu, H., Minimisation of Kerf Tapers in Abrasive Waterjet Machining of Alumina Ceramics Using a Compensation Technique [J]. International Journal of Machine Tools and Manufacture, Vol. 48, No. 14, 2008, pp. 1527~1534</w:t>
      </w:r>
      <w:bookmarkEnd w:id="299"/>
    </w:p>
    <w:p>
      <w:pPr>
        <w:numPr>
          <w:ilvl w:val="0"/>
          <w:numId w:val="17"/>
        </w:numPr>
        <w:spacing w:line="360" w:lineRule="auto"/>
      </w:pPr>
      <w:bookmarkStart w:id="300" w:name="_Ref39702420"/>
      <w:r>
        <w:t>Hlaváč, L., Hlaváčová, I., Geryk, V., et al. Investigation of the Taper of Kerfs Cut in Steels by AWJ [J]. The International Journal of Advanced Manufacturing Technology, Vol. 77, No. 9-12, 2015, pp. 1811~1818</w:t>
      </w:r>
      <w:bookmarkEnd w:id="300"/>
    </w:p>
    <w:p>
      <w:pPr>
        <w:numPr>
          <w:ilvl w:val="0"/>
          <w:numId w:val="17"/>
        </w:numPr>
        <w:spacing w:line="360" w:lineRule="auto"/>
      </w:pPr>
      <w:bookmarkStart w:id="301" w:name="_Ref39702421"/>
      <w:r>
        <w:t>Hlaváč, L., Hlaváčová, I., Geryk, V., Taper of Kerfs Made in Rocks by Abrasive Water Jet (AWJ) [J]. The International Journal of Advanced Manufacturing Technology, Vol. 88, No. 1-4, 2017, pp. 443~449</w:t>
      </w:r>
      <w:bookmarkEnd w:id="301"/>
    </w:p>
    <w:p>
      <w:pPr>
        <w:numPr>
          <w:ilvl w:val="0"/>
          <w:numId w:val="17"/>
        </w:numPr>
        <w:spacing w:line="360" w:lineRule="auto"/>
      </w:pPr>
      <w:bookmarkStart w:id="302" w:name="_Ref39702462"/>
      <w:r>
        <w:t>Pahuja, R., Ramulu, M., Abrasive Water Jet Machining of Titanium (Ti6Al4V)–CFRP Stacks – A Semi-analytical Modeling Approach in the Prediction of Kerf Geometry [J]. Journal of Manufacturing Processes, Vol. 39, 2019, pp. 327~337</w:t>
      </w:r>
      <w:bookmarkEnd w:id="302"/>
    </w:p>
    <w:p>
      <w:pPr>
        <w:numPr>
          <w:ilvl w:val="0"/>
          <w:numId w:val="17"/>
        </w:numPr>
        <w:spacing w:line="360" w:lineRule="auto"/>
      </w:pPr>
      <w:bookmarkStart w:id="303" w:name="_Ref39702472"/>
      <w:r>
        <w:t>陈冰海. 磨料射流无损精密切割机制研究[D]. 上海大学</w:t>
      </w:r>
      <w:r>
        <w:rPr>
          <w:rFonts w:hint="eastAsia"/>
        </w:rPr>
        <w:t>,</w:t>
      </w:r>
      <w:r>
        <w:t xml:space="preserve"> 2019</w:t>
      </w:r>
      <w:bookmarkEnd w:id="303"/>
    </w:p>
    <w:p>
      <w:pPr>
        <w:numPr>
          <w:ilvl w:val="0"/>
          <w:numId w:val="17"/>
        </w:numPr>
        <w:spacing w:line="360" w:lineRule="auto"/>
      </w:pPr>
      <w:bookmarkStart w:id="304" w:name="_Ref39702477"/>
      <w:r>
        <w:t>Flow公司介绍[DB/OL]. https://www.flowwaterjet.com/</w:t>
      </w:r>
      <w:bookmarkEnd w:id="304"/>
    </w:p>
    <w:p>
      <w:pPr>
        <w:numPr>
          <w:ilvl w:val="0"/>
          <w:numId w:val="17"/>
        </w:numPr>
        <w:spacing w:line="360" w:lineRule="auto"/>
      </w:pPr>
      <w:bookmarkStart w:id="305" w:name="_Ref39702490"/>
      <w:r>
        <w:t>Olsen, J., Zeng, J., Guglielmetti, B., Advanced Error Correction Methodology Applied to Abrasive Waterjet Cutting [C]. 2003 WJTA American Waterjet Conference, August 17-19, 2003, Houston, Texas</w:t>
      </w:r>
      <w:bookmarkEnd w:id="305"/>
    </w:p>
    <w:p>
      <w:pPr>
        <w:pStyle w:val="24"/>
        <w:numPr>
          <w:ilvl w:val="0"/>
          <w:numId w:val="17"/>
        </w:numPr>
        <w:spacing w:line="360" w:lineRule="auto"/>
        <w:ind w:left="839" w:hanging="839" w:firstLineChars="0"/>
      </w:pPr>
      <w:bookmarkStart w:id="306" w:name="_Ref39702528"/>
      <w:r>
        <w:t>狮迈科技有限公司介绍[DB/OL]. https://www.lionstek.com/</w:t>
      </w:r>
      <w:bookmarkEnd w:id="306"/>
    </w:p>
    <w:p>
      <w:pPr>
        <w:pStyle w:val="24"/>
        <w:numPr>
          <w:ilvl w:val="0"/>
          <w:numId w:val="17"/>
        </w:numPr>
        <w:spacing w:line="360" w:lineRule="auto"/>
        <w:ind w:left="839" w:hanging="839" w:firstLineChars="0"/>
      </w:pPr>
      <w:bookmarkStart w:id="307" w:name="_Ref39702536"/>
      <w:r>
        <w:t>南京大地水刀股份有限公司介绍[DB/OL]. https://www.dardi.cn/</w:t>
      </w:r>
      <w:bookmarkEnd w:id="307"/>
    </w:p>
    <w:p>
      <w:pPr>
        <w:numPr>
          <w:ilvl w:val="0"/>
          <w:numId w:val="17"/>
        </w:numPr>
        <w:spacing w:line="360" w:lineRule="auto"/>
      </w:pPr>
      <w:bookmarkStart w:id="308" w:name="_Ref39702554"/>
      <w:r>
        <w:t>Hashish, M., Precision Cutting of Thick Materials with AWJ [C]. Proceedings of the 17th International Conference on Water Jetting, September 7-9, 2004, Mainz, Germany</w:t>
      </w:r>
      <w:bookmarkEnd w:id="308"/>
    </w:p>
    <w:p>
      <w:pPr>
        <w:pStyle w:val="24"/>
        <w:numPr>
          <w:ilvl w:val="0"/>
          <w:numId w:val="17"/>
        </w:numPr>
        <w:spacing w:line="360" w:lineRule="auto"/>
        <w:ind w:firstLineChars="0"/>
      </w:pPr>
      <w:bookmarkStart w:id="309" w:name="_Ref40296063"/>
      <w:r>
        <w:rPr>
          <w:rFonts w:hint="eastAsia"/>
        </w:rPr>
        <w:t>衣正尧,</w:t>
      </w:r>
      <w:r>
        <w:t xml:space="preserve"> </w:t>
      </w:r>
      <w:r>
        <w:rPr>
          <w:rFonts w:hint="eastAsia"/>
        </w:rPr>
        <w:t>武剑,</w:t>
      </w:r>
      <w:r>
        <w:t xml:space="preserve"> </w:t>
      </w:r>
      <w:r>
        <w:rPr>
          <w:rFonts w:hint="eastAsia"/>
        </w:rPr>
        <w:t>刘富强,</w:t>
      </w:r>
      <w:r>
        <w:t xml:space="preserve"> </w:t>
      </w:r>
      <w:r>
        <w:rPr>
          <w:rFonts w:hint="eastAsia"/>
        </w:rPr>
        <w:t>等.</w:t>
      </w:r>
      <w:r>
        <w:t xml:space="preserve"> </w:t>
      </w:r>
      <w:r>
        <w:rPr>
          <w:rFonts w:hint="eastAsia"/>
        </w:rPr>
        <w:t>纯水射流除锈性能的仿真对比分析与试验研究[J].</w:t>
      </w:r>
      <w:r>
        <w:t xml:space="preserve"> </w:t>
      </w:r>
      <w:r>
        <w:rPr>
          <w:rFonts w:hint="eastAsia"/>
        </w:rPr>
        <w:t>流体机械,</w:t>
      </w:r>
      <w:r>
        <w:t xml:space="preserve"> </w:t>
      </w:r>
      <w:r>
        <w:rPr>
          <w:rFonts w:hint="eastAsia"/>
        </w:rPr>
        <w:t>2012,</w:t>
      </w:r>
      <w:r>
        <w:t xml:space="preserve"> </w:t>
      </w:r>
      <w:r>
        <w:rPr>
          <w:rFonts w:hint="eastAsia"/>
        </w:rPr>
        <w:t>40(06):</w:t>
      </w:r>
      <w:r>
        <w:t xml:space="preserve"> </w:t>
      </w:r>
      <w:r>
        <w:rPr>
          <w:rFonts w:hint="eastAsia"/>
        </w:rPr>
        <w:t>5-9</w:t>
      </w:r>
      <w:bookmarkEnd w:id="309"/>
    </w:p>
    <w:p>
      <w:pPr>
        <w:pStyle w:val="24"/>
        <w:numPr>
          <w:ilvl w:val="0"/>
          <w:numId w:val="17"/>
        </w:numPr>
        <w:spacing w:line="360" w:lineRule="auto"/>
        <w:ind w:firstLineChars="0"/>
      </w:pPr>
      <w:bookmarkStart w:id="310" w:name="_Ref40296166"/>
      <w:r>
        <w:rPr>
          <w:rFonts w:hint="eastAsia"/>
        </w:rPr>
        <w:t>薛胜雄. 高压水射流技术工程[M]. 合肥:</w:t>
      </w:r>
      <w:r>
        <w:t xml:space="preserve"> </w:t>
      </w:r>
      <w:r>
        <w:rPr>
          <w:rFonts w:hint="eastAsia"/>
        </w:rPr>
        <w:t>合肥工业大学出版社,</w:t>
      </w:r>
      <w:r>
        <w:t xml:space="preserve"> </w:t>
      </w:r>
      <w:r>
        <w:rPr>
          <w:rFonts w:hint="eastAsia"/>
        </w:rPr>
        <w:t>2006:</w:t>
      </w:r>
      <w:r>
        <w:t xml:space="preserve"> </w:t>
      </w:r>
      <w:r>
        <w:rPr>
          <w:rFonts w:hint="eastAsia"/>
        </w:rPr>
        <w:t>29-32</w:t>
      </w:r>
      <w:bookmarkEnd w:id="310"/>
    </w:p>
    <w:p>
      <w:pPr>
        <w:pStyle w:val="24"/>
        <w:numPr>
          <w:ilvl w:val="0"/>
          <w:numId w:val="17"/>
        </w:numPr>
        <w:spacing w:line="360" w:lineRule="auto"/>
        <w:ind w:firstLineChars="0"/>
      </w:pPr>
      <w:bookmarkStart w:id="311" w:name="_Ref40296182"/>
      <w:r>
        <w:rPr>
          <w:rFonts w:hint="eastAsia"/>
        </w:rPr>
        <w:t>于超. 高压水射流结构与磨料分布特性的研究[D].</w:t>
      </w:r>
      <w:r>
        <w:t xml:space="preserve"> </w:t>
      </w:r>
      <w:r>
        <w:rPr>
          <w:rFonts w:hint="eastAsia"/>
        </w:rPr>
        <w:t>燕山大学,</w:t>
      </w:r>
      <w:r>
        <w:t xml:space="preserve"> </w:t>
      </w:r>
      <w:r>
        <w:rPr>
          <w:rFonts w:hint="eastAsia"/>
        </w:rPr>
        <w:t>2012</w:t>
      </w:r>
      <w:bookmarkEnd w:id="311"/>
    </w:p>
    <w:p>
      <w:pPr>
        <w:pStyle w:val="24"/>
        <w:numPr>
          <w:ilvl w:val="0"/>
          <w:numId w:val="17"/>
        </w:numPr>
        <w:spacing w:line="360" w:lineRule="auto"/>
        <w:ind w:firstLineChars="0"/>
        <w:rPr>
          <w:szCs w:val="21"/>
        </w:rPr>
      </w:pPr>
      <w:bookmarkStart w:id="312" w:name="_Ref55111977"/>
      <w:r>
        <w:rPr>
          <w:szCs w:val="21"/>
        </w:rPr>
        <w:t>Crowe, C.T., Sommerfield, M., Tsuji, Y., Multiphase Flows with Droplets and Particles. CRC Press, Boca Raton, 1998, pp. 5~22</w:t>
      </w:r>
      <w:bookmarkEnd w:id="312"/>
    </w:p>
    <w:p>
      <w:pPr>
        <w:pStyle w:val="24"/>
        <w:numPr>
          <w:ilvl w:val="0"/>
          <w:numId w:val="17"/>
        </w:numPr>
        <w:spacing w:line="360" w:lineRule="auto"/>
        <w:ind w:firstLineChars="0"/>
        <w:rPr>
          <w:szCs w:val="21"/>
        </w:rPr>
      </w:pPr>
      <w:bookmarkStart w:id="313" w:name="_Ref55112039"/>
      <w:r>
        <w:rPr>
          <w:sz w:val="24"/>
          <w:szCs w:val="24"/>
        </w:rPr>
        <w:t xml:space="preserve">Wang, R., Wang, M., A Two-fluid Model of Abrasive Waterjet. Journal of Materials Processing Technology, </w:t>
      </w:r>
      <w:r>
        <w:rPr>
          <w:rFonts w:hint="eastAsia"/>
          <w:sz w:val="24"/>
          <w:szCs w:val="24"/>
        </w:rPr>
        <w:t>2010,</w:t>
      </w:r>
      <w:r>
        <w:rPr>
          <w:sz w:val="24"/>
          <w:szCs w:val="24"/>
        </w:rPr>
        <w:t xml:space="preserve"> pp. 190~196</w:t>
      </w:r>
      <w:bookmarkEnd w:id="313"/>
    </w:p>
    <w:p>
      <w:pPr>
        <w:numPr>
          <w:ilvl w:val="0"/>
          <w:numId w:val="17"/>
        </w:numPr>
        <w:spacing w:line="360" w:lineRule="auto"/>
      </w:pPr>
      <w:bookmarkStart w:id="314" w:name="_Ref41301438"/>
      <w:r>
        <w:rPr>
          <w:rFonts w:hint="eastAsia"/>
        </w:rPr>
        <w:t>Zhang</w:t>
      </w:r>
      <w:r>
        <w:t>,</w:t>
      </w:r>
      <w:r>
        <w:rPr>
          <w:rFonts w:hint="eastAsia"/>
        </w:rPr>
        <w:t xml:space="preserve"> S., Wu</w:t>
      </w:r>
      <w:r>
        <w:t>,</w:t>
      </w:r>
      <w:r>
        <w:rPr>
          <w:rFonts w:hint="eastAsia"/>
        </w:rPr>
        <w:t xml:space="preserve"> Y</w:t>
      </w:r>
      <w:r>
        <w:t>.</w:t>
      </w:r>
      <w:r>
        <w:rPr>
          <w:rFonts w:hint="eastAsia"/>
        </w:rPr>
        <w:t>, Wang</w:t>
      </w:r>
      <w:r>
        <w:t>,</w:t>
      </w:r>
      <w:r>
        <w:rPr>
          <w:rFonts w:hint="eastAsia"/>
        </w:rPr>
        <w:t xml:space="preserve"> Y.</w:t>
      </w:r>
      <w:r>
        <w:t>,</w:t>
      </w:r>
      <w:r>
        <w:rPr>
          <w:rFonts w:hint="eastAsia"/>
        </w:rPr>
        <w:t xml:space="preserve"> An </w:t>
      </w:r>
      <w:r>
        <w:t>I</w:t>
      </w:r>
      <w:r>
        <w:rPr>
          <w:rFonts w:hint="eastAsia"/>
        </w:rPr>
        <w:t xml:space="preserve">nvestigation of </w:t>
      </w:r>
      <w:r>
        <w:t>S</w:t>
      </w:r>
      <w:r>
        <w:rPr>
          <w:rFonts w:hint="eastAsia"/>
        </w:rPr>
        <w:t xml:space="preserve">urface </w:t>
      </w:r>
      <w:r>
        <w:t>Q</w:t>
      </w:r>
      <w:r>
        <w:rPr>
          <w:rFonts w:hint="eastAsia"/>
        </w:rPr>
        <w:t xml:space="preserve">uality </w:t>
      </w:r>
      <w:r>
        <w:t>C</w:t>
      </w:r>
      <w:r>
        <w:rPr>
          <w:rFonts w:hint="eastAsia"/>
        </w:rPr>
        <w:t xml:space="preserve">ut by </w:t>
      </w:r>
      <w:r>
        <w:t>A</w:t>
      </w:r>
      <w:r>
        <w:rPr>
          <w:rFonts w:hint="eastAsia"/>
        </w:rPr>
        <w:t xml:space="preserve">brasive </w:t>
      </w:r>
      <w:r>
        <w:t>W</w:t>
      </w:r>
      <w:r>
        <w:rPr>
          <w:rFonts w:hint="eastAsia"/>
        </w:rPr>
        <w:t xml:space="preserve">ater </w:t>
      </w:r>
      <w:r>
        <w:t>J</w:t>
      </w:r>
      <w:r>
        <w:rPr>
          <w:rFonts w:hint="eastAsia"/>
        </w:rPr>
        <w:t>et</w:t>
      </w:r>
      <w:r>
        <w:t xml:space="preserve"> </w:t>
      </w:r>
      <w:r>
        <w:rPr>
          <w:rFonts w:hint="eastAsia"/>
        </w:rPr>
        <w:t xml:space="preserve">[J]. </w:t>
      </w:r>
      <w:r>
        <w:t xml:space="preserve">The </w:t>
      </w:r>
      <w:r>
        <w:rPr>
          <w:rFonts w:hint="eastAsia"/>
        </w:rPr>
        <w:t>Open Mech</w:t>
      </w:r>
      <w:r>
        <w:t>anical</w:t>
      </w:r>
      <w:r>
        <w:rPr>
          <w:rFonts w:hint="eastAsia"/>
        </w:rPr>
        <w:t xml:space="preserve"> Eng</w:t>
      </w:r>
      <w:r>
        <w:t>ineering</w:t>
      </w:r>
      <w:r>
        <w:rPr>
          <w:rFonts w:hint="eastAsia"/>
        </w:rPr>
        <w:t xml:space="preserve"> J</w:t>
      </w:r>
      <w:r>
        <w:t>ournal</w:t>
      </w:r>
      <w:r>
        <w:rPr>
          <w:rFonts w:hint="eastAsia"/>
        </w:rPr>
        <w:t xml:space="preserve">, </w:t>
      </w:r>
      <w:r>
        <w:t xml:space="preserve">Vol. 5, No. 1, </w:t>
      </w:r>
      <w:r>
        <w:rPr>
          <w:rFonts w:hint="eastAsia"/>
        </w:rPr>
        <w:t xml:space="preserve">2011, </w:t>
      </w:r>
      <w:r>
        <w:t xml:space="preserve">pp. </w:t>
      </w:r>
      <w:r>
        <w:rPr>
          <w:rFonts w:hint="eastAsia"/>
        </w:rPr>
        <w:t>166~177</w:t>
      </w:r>
      <w:bookmarkEnd w:id="314"/>
    </w:p>
    <w:p>
      <w:pPr>
        <w:numPr>
          <w:ilvl w:val="0"/>
          <w:numId w:val="17"/>
        </w:numPr>
        <w:spacing w:line="360" w:lineRule="auto"/>
      </w:pPr>
      <w:bookmarkStart w:id="315" w:name="_Ref41302002"/>
      <w:r>
        <w:rPr>
          <w:rFonts w:hint="eastAsia"/>
        </w:rPr>
        <w:t>Capello</w:t>
      </w:r>
      <w:r>
        <w:t>,</w:t>
      </w:r>
      <w:r>
        <w:rPr>
          <w:rFonts w:hint="eastAsia"/>
        </w:rPr>
        <w:t xml:space="preserve"> E</w:t>
      </w:r>
      <w:r>
        <w:t>.</w:t>
      </w:r>
      <w:r>
        <w:rPr>
          <w:rFonts w:hint="eastAsia"/>
        </w:rPr>
        <w:t>, Groppetti</w:t>
      </w:r>
      <w:r>
        <w:t>,</w:t>
      </w:r>
      <w:r>
        <w:rPr>
          <w:rFonts w:hint="eastAsia"/>
        </w:rPr>
        <w:t xml:space="preserve"> R.</w:t>
      </w:r>
      <w:r>
        <w:t>,</w:t>
      </w:r>
      <w:r>
        <w:rPr>
          <w:rFonts w:hint="eastAsia"/>
        </w:rPr>
        <w:t xml:space="preserve"> On a </w:t>
      </w:r>
      <w:r>
        <w:t>S</w:t>
      </w:r>
      <w:r>
        <w:rPr>
          <w:rFonts w:hint="eastAsia"/>
        </w:rPr>
        <w:t xml:space="preserve">implified </w:t>
      </w:r>
      <w:r>
        <w:t>M</w:t>
      </w:r>
      <w:r>
        <w:rPr>
          <w:rFonts w:hint="eastAsia"/>
        </w:rPr>
        <w:t xml:space="preserve">odel for </w:t>
      </w:r>
      <w:r>
        <w:t>H</w:t>
      </w:r>
      <w:r>
        <w:rPr>
          <w:rFonts w:hint="eastAsia"/>
        </w:rPr>
        <w:t xml:space="preserve">ydro </w:t>
      </w:r>
      <w:r>
        <w:t>Abrasive Jet Machining Prediction, C</w:t>
      </w:r>
      <w:r>
        <w:rPr>
          <w:rFonts w:hint="eastAsia"/>
        </w:rPr>
        <w:t xml:space="preserve">ontrol and </w:t>
      </w:r>
      <w:r>
        <w:t>O</w:t>
      </w:r>
      <w:r>
        <w:rPr>
          <w:rFonts w:hint="eastAsia"/>
        </w:rPr>
        <w:t>ptimization</w:t>
      </w:r>
      <w:r>
        <w:t xml:space="preserve"> </w:t>
      </w:r>
      <w:r>
        <w:rPr>
          <w:rFonts w:hint="eastAsia"/>
        </w:rPr>
        <w:t>[C]</w:t>
      </w:r>
      <w:r>
        <w:t xml:space="preserve">. </w:t>
      </w:r>
      <w:r>
        <w:rPr>
          <w:rFonts w:hint="eastAsia"/>
        </w:rPr>
        <w:t>Proc</w:t>
      </w:r>
      <w:r>
        <w:t>eedings of the</w:t>
      </w:r>
      <w:r>
        <w:rPr>
          <w:rFonts w:hint="eastAsia"/>
        </w:rPr>
        <w:t xml:space="preserve"> 7th American Water Jet Conference, 1993</w:t>
      </w:r>
      <w:r>
        <w:t xml:space="preserve">, </w:t>
      </w:r>
      <w:r>
        <w:rPr>
          <w:rFonts w:hint="eastAsia"/>
        </w:rPr>
        <w:t>Seattle,</w:t>
      </w:r>
      <w:r>
        <w:t xml:space="preserve"> pp. </w:t>
      </w:r>
      <w:r>
        <w:rPr>
          <w:rFonts w:hint="eastAsia"/>
        </w:rPr>
        <w:t>157</w:t>
      </w:r>
      <w:r>
        <w:t>~</w:t>
      </w:r>
      <w:r>
        <w:rPr>
          <w:rFonts w:hint="eastAsia"/>
        </w:rPr>
        <w:t>174</w:t>
      </w:r>
      <w:bookmarkEnd w:id="315"/>
    </w:p>
    <w:p>
      <w:pPr>
        <w:pStyle w:val="24"/>
        <w:numPr>
          <w:ilvl w:val="0"/>
          <w:numId w:val="17"/>
        </w:numPr>
        <w:spacing w:line="360" w:lineRule="auto"/>
        <w:ind w:firstLineChars="0"/>
      </w:pPr>
      <w:bookmarkStart w:id="316" w:name="_Ref40296203"/>
      <w:r>
        <w:rPr>
          <w:rFonts w:hint="eastAsia"/>
        </w:rPr>
        <w:t>柯熠,</w:t>
      </w:r>
      <w:r>
        <w:t xml:space="preserve"> </w:t>
      </w:r>
      <w:r>
        <w:rPr>
          <w:rFonts w:hint="eastAsia"/>
        </w:rPr>
        <w:t>毛桂庭,</w:t>
      </w:r>
      <w:r>
        <w:t xml:space="preserve"> </w:t>
      </w:r>
      <w:r>
        <w:rPr>
          <w:rFonts w:hint="eastAsia"/>
        </w:rPr>
        <w:t>欧阳邓培,</w:t>
      </w:r>
      <w:r>
        <w:t xml:space="preserve"> </w:t>
      </w:r>
      <w:r>
        <w:rPr>
          <w:rFonts w:hint="eastAsia"/>
        </w:rPr>
        <w:t>等.</w:t>
      </w:r>
      <w:r>
        <w:t xml:space="preserve"> </w:t>
      </w:r>
      <w:r>
        <w:rPr>
          <w:rFonts w:hint="eastAsia"/>
        </w:rPr>
        <w:t>后混式高压磨料水射流磨料分布规律分析[J].</w:t>
      </w:r>
      <w:r>
        <w:t xml:space="preserve"> </w:t>
      </w:r>
      <w:r>
        <w:rPr>
          <w:rFonts w:hint="eastAsia"/>
        </w:rPr>
        <w:t>矿冶工程,</w:t>
      </w:r>
      <w:r>
        <w:t xml:space="preserve"> </w:t>
      </w:r>
      <w:r>
        <w:rPr>
          <w:rFonts w:hint="eastAsia"/>
        </w:rPr>
        <w:t>2017,</w:t>
      </w:r>
      <w:r>
        <w:t xml:space="preserve"> </w:t>
      </w:r>
      <w:r>
        <w:rPr>
          <w:rFonts w:hint="eastAsia"/>
        </w:rPr>
        <w:t>37(05):</w:t>
      </w:r>
      <w:r>
        <w:t xml:space="preserve"> </w:t>
      </w:r>
      <w:r>
        <w:rPr>
          <w:rFonts w:hint="eastAsia"/>
        </w:rPr>
        <w:t>30-34</w:t>
      </w:r>
      <w:bookmarkEnd w:id="316"/>
    </w:p>
    <w:p>
      <w:pPr>
        <w:pStyle w:val="24"/>
        <w:numPr>
          <w:ilvl w:val="0"/>
          <w:numId w:val="17"/>
        </w:numPr>
        <w:spacing w:line="360" w:lineRule="auto"/>
        <w:ind w:firstLineChars="0"/>
      </w:pPr>
      <w:bookmarkStart w:id="317" w:name="_Ref40296218"/>
      <w:r>
        <w:rPr>
          <w:rFonts w:hint="eastAsia"/>
        </w:rPr>
        <w:t>章文峰,</w:t>
      </w:r>
      <w:r>
        <w:t xml:space="preserve"> </w:t>
      </w:r>
      <w:r>
        <w:rPr>
          <w:rFonts w:hint="eastAsia"/>
        </w:rPr>
        <w:t>卢义玉,</w:t>
      </w:r>
      <w:r>
        <w:t xml:space="preserve"> </w:t>
      </w:r>
      <w:r>
        <w:rPr>
          <w:rFonts w:hint="eastAsia"/>
        </w:rPr>
        <w:t>汤积仁,</w:t>
      </w:r>
      <w:r>
        <w:t xml:space="preserve"> </w:t>
      </w:r>
      <w:r>
        <w:rPr>
          <w:rFonts w:hint="eastAsia"/>
        </w:rPr>
        <w:t>等.</w:t>
      </w:r>
      <w:r>
        <w:t xml:space="preserve"> </w:t>
      </w:r>
      <w:r>
        <w:rPr>
          <w:rFonts w:hint="eastAsia"/>
        </w:rPr>
        <w:t>基于PIV技术的磨料水射流中固体磨料粒子速度分布实验研究[J].</w:t>
      </w:r>
      <w:r>
        <w:t xml:space="preserve"> </w:t>
      </w:r>
      <w:r>
        <w:rPr>
          <w:rFonts w:hint="eastAsia"/>
        </w:rPr>
        <w:t>振动与冲击,</w:t>
      </w:r>
      <w:r>
        <w:t xml:space="preserve"> </w:t>
      </w:r>
      <w:r>
        <w:rPr>
          <w:rFonts w:hint="eastAsia"/>
        </w:rPr>
        <w:t>2016,</w:t>
      </w:r>
      <w:r>
        <w:t xml:space="preserve"> </w:t>
      </w:r>
      <w:r>
        <w:rPr>
          <w:rFonts w:hint="eastAsia"/>
        </w:rPr>
        <w:t>35(08):</w:t>
      </w:r>
      <w:r>
        <w:t xml:space="preserve"> </w:t>
      </w:r>
      <w:r>
        <w:rPr>
          <w:rFonts w:hint="eastAsia"/>
        </w:rPr>
        <w:t>159-165+186</w:t>
      </w:r>
      <w:bookmarkEnd w:id="317"/>
    </w:p>
    <w:p>
      <w:pPr>
        <w:numPr>
          <w:ilvl w:val="0"/>
          <w:numId w:val="17"/>
        </w:numPr>
        <w:spacing w:line="360" w:lineRule="auto"/>
      </w:pPr>
      <w:bookmarkStart w:id="318" w:name="_Ref40296603"/>
      <w:r>
        <w:rPr>
          <w:rFonts w:hint="eastAsia"/>
        </w:rPr>
        <w:t>陈明. 基于极端切割条件的磨料水射流去误差机制[D]. 上海大学,</w:t>
      </w:r>
      <w:r>
        <w:t xml:space="preserve"> </w:t>
      </w:r>
      <w:r>
        <w:rPr>
          <w:rFonts w:hint="eastAsia"/>
        </w:rPr>
        <w:t>2019</w:t>
      </w:r>
      <w:bookmarkEnd w:id="318"/>
    </w:p>
    <w:p>
      <w:pPr>
        <w:numPr>
          <w:ilvl w:val="0"/>
          <w:numId w:val="17"/>
        </w:numPr>
        <w:spacing w:line="360" w:lineRule="auto"/>
      </w:pPr>
      <w:bookmarkStart w:id="319" w:name="_Ref40296584"/>
      <w:r>
        <w:rPr>
          <w:rFonts w:hint="eastAsia"/>
        </w:rPr>
        <w:t>王志敏,</w:t>
      </w:r>
      <w:r>
        <w:t xml:space="preserve"> </w:t>
      </w:r>
      <w:r>
        <w:rPr>
          <w:rFonts w:hint="eastAsia"/>
        </w:rPr>
        <w:t>武美萍,</w:t>
      </w:r>
      <w:r>
        <w:t xml:space="preserve"> </w:t>
      </w:r>
      <w:r>
        <w:rPr>
          <w:rFonts w:hint="eastAsia"/>
        </w:rPr>
        <w:t>魏晶晶.</w:t>
      </w:r>
      <w:r>
        <w:t xml:space="preserve"> </w:t>
      </w:r>
      <w:r>
        <w:rPr>
          <w:rFonts w:hint="eastAsia"/>
        </w:rPr>
        <w:t>磨料水射流对脆性材料的冲蚀研究[J].</w:t>
      </w:r>
      <w:r>
        <w:t xml:space="preserve"> </w:t>
      </w:r>
      <w:r>
        <w:rPr>
          <w:rFonts w:hint="eastAsia"/>
        </w:rPr>
        <w:t>工程设计学报,</w:t>
      </w:r>
      <w:r>
        <w:t xml:space="preserve"> </w:t>
      </w:r>
      <w:r>
        <w:rPr>
          <w:rFonts w:hint="eastAsia"/>
        </w:rPr>
        <w:t>2019,</w:t>
      </w:r>
      <w:r>
        <w:t xml:space="preserve"> </w:t>
      </w:r>
      <w:r>
        <w:rPr>
          <w:rFonts w:hint="eastAsia"/>
        </w:rPr>
        <w:t>26(01):</w:t>
      </w:r>
      <w:r>
        <w:t xml:space="preserve"> </w:t>
      </w:r>
      <w:r>
        <w:rPr>
          <w:rFonts w:hint="eastAsia"/>
        </w:rPr>
        <w:t>79-86</w:t>
      </w:r>
      <w:bookmarkEnd w:id="319"/>
    </w:p>
    <w:p>
      <w:pPr>
        <w:numPr>
          <w:ilvl w:val="0"/>
          <w:numId w:val="17"/>
        </w:numPr>
        <w:spacing w:line="360" w:lineRule="auto"/>
      </w:pPr>
      <w:bookmarkStart w:id="320" w:name="_Ref41302970"/>
      <w:r>
        <w:rPr>
          <w:rFonts w:hint="eastAsia"/>
        </w:rPr>
        <w:t>Wu, Y</w:t>
      </w:r>
      <w:r>
        <w:t>.</w:t>
      </w:r>
      <w:r>
        <w:rPr>
          <w:rFonts w:hint="eastAsia"/>
        </w:rPr>
        <w:t>, Zhang</w:t>
      </w:r>
      <w:r>
        <w:t>,</w:t>
      </w:r>
      <w:r>
        <w:rPr>
          <w:rFonts w:hint="eastAsia"/>
        </w:rPr>
        <w:t xml:space="preserve"> S</w:t>
      </w:r>
      <w:r>
        <w:t>.</w:t>
      </w:r>
      <w:r>
        <w:rPr>
          <w:rFonts w:hint="eastAsia"/>
        </w:rPr>
        <w:t>, Wang</w:t>
      </w:r>
      <w:r>
        <w:t>,</w:t>
      </w:r>
      <w:r>
        <w:rPr>
          <w:rFonts w:hint="eastAsia"/>
        </w:rPr>
        <w:t xml:space="preserve"> S</w:t>
      </w:r>
      <w:r>
        <w:t>.</w:t>
      </w:r>
      <w:r>
        <w:rPr>
          <w:rFonts w:hint="eastAsia"/>
        </w:rPr>
        <w:t xml:space="preserve">, </w:t>
      </w:r>
      <w:r>
        <w:t>et al.</w:t>
      </w:r>
      <w:r>
        <w:rPr>
          <w:rFonts w:hint="eastAsia"/>
        </w:rPr>
        <w:t xml:space="preserve"> Method of </w:t>
      </w:r>
      <w:r>
        <w:t>O</w:t>
      </w:r>
      <w:r>
        <w:rPr>
          <w:rFonts w:hint="eastAsia"/>
        </w:rPr>
        <w:t xml:space="preserve">btaining </w:t>
      </w:r>
      <w:r>
        <w:t>A</w:t>
      </w:r>
      <w:r>
        <w:rPr>
          <w:rFonts w:hint="eastAsia"/>
        </w:rPr>
        <w:t xml:space="preserve">ccurate </w:t>
      </w:r>
      <w:r>
        <w:t>J</w:t>
      </w:r>
      <w:r>
        <w:rPr>
          <w:rFonts w:hint="eastAsia"/>
        </w:rPr>
        <w:t xml:space="preserve">et </w:t>
      </w:r>
      <w:r>
        <w:t>L</w:t>
      </w:r>
      <w:r>
        <w:rPr>
          <w:rFonts w:hint="eastAsia"/>
        </w:rPr>
        <w:t xml:space="preserve">ag </w:t>
      </w:r>
      <w:r>
        <w:t>I</w:t>
      </w:r>
      <w:r>
        <w:rPr>
          <w:rFonts w:hint="eastAsia"/>
        </w:rPr>
        <w:t xml:space="preserve">nformation in </w:t>
      </w:r>
      <w:r>
        <w:t>A</w:t>
      </w:r>
      <w:r>
        <w:rPr>
          <w:rFonts w:hint="eastAsia"/>
        </w:rPr>
        <w:t xml:space="preserve">brasive </w:t>
      </w:r>
      <w:r>
        <w:t>W</w:t>
      </w:r>
      <w:r>
        <w:rPr>
          <w:rFonts w:hint="eastAsia"/>
        </w:rPr>
        <w:t xml:space="preserve">ater-jet </w:t>
      </w:r>
      <w:r>
        <w:t>M</w:t>
      </w:r>
      <w:r>
        <w:rPr>
          <w:rFonts w:hint="eastAsia"/>
        </w:rPr>
        <w:t xml:space="preserve">achining </w:t>
      </w:r>
      <w:r>
        <w:t>P</w:t>
      </w:r>
      <w:r>
        <w:rPr>
          <w:rFonts w:hint="eastAsia"/>
        </w:rPr>
        <w:t>rocess</w:t>
      </w:r>
      <w:r>
        <w:t xml:space="preserve"> </w:t>
      </w:r>
      <w:r>
        <w:rPr>
          <w:rFonts w:hint="eastAsia"/>
        </w:rPr>
        <w:t xml:space="preserve">[J]. International Journal of Advanced Manufacturing Technology, </w:t>
      </w:r>
      <w:r>
        <w:t xml:space="preserve">Vol. 76, No. 9-12, </w:t>
      </w:r>
      <w:r>
        <w:rPr>
          <w:rFonts w:hint="eastAsia"/>
        </w:rPr>
        <w:t>2015,</w:t>
      </w:r>
      <w:r>
        <w:t xml:space="preserve">pp. </w:t>
      </w:r>
      <w:r>
        <w:rPr>
          <w:rFonts w:hint="eastAsia"/>
        </w:rPr>
        <w:t>1827</w:t>
      </w:r>
      <w:r>
        <w:t>~</w:t>
      </w:r>
      <w:r>
        <w:rPr>
          <w:rFonts w:hint="eastAsia"/>
        </w:rPr>
        <w:t>1835</w:t>
      </w:r>
      <w:bookmarkEnd w:id="320"/>
    </w:p>
    <w:p>
      <w:pPr>
        <w:numPr>
          <w:ilvl w:val="0"/>
          <w:numId w:val="17"/>
        </w:numPr>
        <w:spacing w:line="360" w:lineRule="auto"/>
      </w:pPr>
      <w:bookmarkStart w:id="321" w:name="_Ref41304006"/>
      <w:r>
        <w:rPr>
          <w:rFonts w:hint="eastAsia"/>
        </w:rPr>
        <w:t>傅燕鸣</w:t>
      </w:r>
      <w:r>
        <w:t xml:space="preserve">. </w:t>
      </w:r>
      <w:r>
        <w:rPr>
          <w:szCs w:val="21"/>
        </w:rPr>
        <w:t>机械设计课程设计手册[M]</w:t>
      </w:r>
      <w:r>
        <w:rPr>
          <w:rFonts w:hint="eastAsia"/>
          <w:szCs w:val="21"/>
        </w:rPr>
        <w:t>,</w:t>
      </w:r>
      <w:r>
        <w:rPr>
          <w:szCs w:val="21"/>
        </w:rPr>
        <w:t xml:space="preserve"> 上海科学技术出版社</w:t>
      </w:r>
      <w:r>
        <w:rPr>
          <w:rFonts w:hint="eastAsia"/>
          <w:szCs w:val="21"/>
        </w:rPr>
        <w:t>,</w:t>
      </w:r>
      <w:r>
        <w:rPr>
          <w:szCs w:val="21"/>
        </w:rPr>
        <w:t xml:space="preserve"> 2013</w:t>
      </w:r>
      <w:bookmarkEnd w:id="321"/>
    </w:p>
    <w:p>
      <w:pPr>
        <w:pStyle w:val="24"/>
        <w:numPr>
          <w:ilvl w:val="0"/>
          <w:numId w:val="17"/>
        </w:numPr>
        <w:spacing w:line="360" w:lineRule="auto"/>
        <w:ind w:left="839" w:hanging="839" w:firstLineChars="0"/>
      </w:pPr>
      <w:bookmarkStart w:id="322" w:name="_Ref40298295"/>
      <w:r>
        <w:t>Zeng, J., Determination of Machinability and Abrasive Cutting Properties in AWJ Cutting [C]. 2007 American WJTA Conference and Expo, August 19-21, 2007, Houston, Texas</w:t>
      </w:r>
      <w:bookmarkEnd w:id="322"/>
    </w:p>
    <w:p>
      <w:pPr>
        <w:numPr>
          <w:ilvl w:val="0"/>
          <w:numId w:val="17"/>
        </w:numPr>
        <w:spacing w:line="360" w:lineRule="auto"/>
      </w:pPr>
      <w:bookmarkStart w:id="323" w:name="_Ref40302309"/>
      <w:r>
        <w:t>Chen, M., Zhang, S., Zeng, J., Exploring the Effectiveness of a Self-defined Virtual Cutting Method with a “Soft Knife” [J]. The International Journal of Advanced Manufacturing Technology, Vol. 106, 2020, pp. 3007~3015</w:t>
      </w:r>
      <w:bookmarkEnd w:id="323"/>
    </w:p>
    <w:p>
      <w:pPr>
        <w:sectPr>
          <w:headerReference r:id="rId34" w:type="default"/>
          <w:footerReference r:id="rId35" w:type="default"/>
          <w:endnotePr>
            <w:numFmt w:val="decimal"/>
          </w:endnotePr>
          <w:pgSz w:w="11906" w:h="16838"/>
          <w:pgMar w:top="1701" w:right="1797" w:bottom="1701" w:left="1797" w:header="851" w:footer="992" w:gutter="0"/>
          <w:pgNumType w:start="111"/>
          <w:cols w:space="720" w:num="1"/>
          <w:docGrid w:type="linesAndChars" w:linePitch="312" w:charSpace="0"/>
        </w:sectPr>
      </w:pPr>
    </w:p>
    <w:p>
      <w:pPr>
        <w:pStyle w:val="2"/>
        <w:jc w:val="center"/>
        <w:rPr>
          <w:rFonts w:ascii="黑体" w:hAnsi="黑体" w:eastAsia="黑体"/>
          <w:sz w:val="32"/>
          <w:szCs w:val="32"/>
        </w:rPr>
        <w:sectPr>
          <w:headerReference r:id="rId36" w:type="default"/>
          <w:footerReference r:id="rId37" w:type="default"/>
          <w:endnotePr>
            <w:numFmt w:val="decimal"/>
          </w:endnotePr>
          <w:type w:val="continuous"/>
          <w:pgSz w:w="11906" w:h="16838"/>
          <w:pgMar w:top="1701" w:right="1797" w:bottom="1701" w:left="1797" w:header="851" w:footer="992" w:gutter="0"/>
          <w:pgNumType w:start="170"/>
          <w:cols w:space="720" w:num="1"/>
          <w:docGrid w:type="linesAndChars" w:linePitch="312" w:charSpace="0"/>
        </w:sectPr>
      </w:pPr>
      <w:bookmarkStart w:id="324" w:name="_Toc60499588"/>
    </w:p>
    <w:p>
      <w:pPr>
        <w:pStyle w:val="2"/>
        <w:jc w:val="center"/>
        <w:rPr>
          <w:rFonts w:ascii="黑体" w:hAnsi="黑体" w:eastAsia="黑体"/>
          <w:sz w:val="32"/>
          <w:szCs w:val="32"/>
        </w:rPr>
      </w:pPr>
      <w:bookmarkStart w:id="325" w:name="_Toc19979"/>
      <w:bookmarkStart w:id="326" w:name="_Toc55940874"/>
      <w:bookmarkStart w:id="327" w:name="_Toc5838"/>
      <w:r>
        <w:rPr>
          <w:rFonts w:hint="eastAsia" w:ascii="黑体" w:hAnsi="黑体" w:eastAsia="黑体"/>
          <w:sz w:val="32"/>
          <w:szCs w:val="32"/>
        </w:rPr>
        <w:t>作者在攻读硕士学位期间公开发表的论文</w:t>
      </w:r>
      <w:bookmarkEnd w:id="324"/>
      <w:bookmarkEnd w:id="325"/>
      <w:bookmarkEnd w:id="326"/>
      <w:bookmarkEnd w:id="327"/>
    </w:p>
    <w:p>
      <w:pPr>
        <w:spacing w:line="360" w:lineRule="auto"/>
        <w:ind w:left="839" w:hanging="839"/>
        <w:rPr>
          <w:spacing w:val="8"/>
        </w:rPr>
      </w:pPr>
      <w:r>
        <w:rPr>
          <w:rFonts w:hint="eastAsia"/>
        </w:rPr>
        <w:t>[1</w:t>
      </w:r>
      <w:r>
        <w:t xml:space="preserve">] </w:t>
      </w:r>
      <w:r>
        <w:rPr>
          <w:rFonts w:hint="eastAsia"/>
        </w:rPr>
        <w:t xml:space="preserve">  </w:t>
      </w:r>
      <w:r>
        <w:t xml:space="preserve">   Zhang, S., </w:t>
      </w:r>
      <w:del w:id="38" w:author="windr" w:date="2021-05-05T09:48:19Z">
        <w:r>
          <w:rPr>
            <w:rFonts w:hint="default"/>
            <w:lang w:val="en-US"/>
          </w:rPr>
          <w:delText>***</w:delText>
        </w:r>
      </w:del>
      <w:ins w:id="39" w:author="windr" w:date="2021-05-05T09:48:21Z">
        <w:r>
          <w:rPr>
            <w:rFonts w:hint="eastAsia"/>
            <w:lang w:val="en-US" w:eastAsia="zh-CN"/>
          </w:rPr>
          <w:t>Ji</w:t>
        </w:r>
      </w:ins>
      <w:ins w:id="40" w:author="windr" w:date="2021-05-05T09:48:22Z">
        <w:r>
          <w:rPr>
            <w:rFonts w:hint="eastAsia"/>
            <w:lang w:val="en-US" w:eastAsia="zh-CN"/>
          </w:rPr>
          <w:t xml:space="preserve">, </w:t>
        </w:r>
      </w:ins>
      <w:ins w:id="41" w:author="windr" w:date="2021-05-05T09:48:23Z">
        <w:r>
          <w:rPr>
            <w:rFonts w:hint="eastAsia"/>
            <w:lang w:val="en-US" w:eastAsia="zh-CN"/>
          </w:rPr>
          <w:t>L</w:t>
        </w:r>
      </w:ins>
      <w:ins w:id="42" w:author="windr" w:date="2021-05-05T09:48:24Z">
        <w:r>
          <w:rPr>
            <w:rFonts w:hint="eastAsia"/>
            <w:lang w:val="en-US" w:eastAsia="zh-CN"/>
          </w:rPr>
          <w:t>.</w:t>
        </w:r>
      </w:ins>
      <w:r>
        <w:t>, Wu, Y., Chen, M., Zhou, W.</w:t>
      </w:r>
      <w:r>
        <w:rPr>
          <w:rFonts w:hint="eastAsia"/>
          <w:spacing w:val="8"/>
        </w:rPr>
        <w:t xml:space="preserve">, </w:t>
      </w:r>
      <w:r>
        <w:rPr>
          <w:spacing w:val="8"/>
        </w:rPr>
        <w:t>Exploring the Method to Obtain the Abrasive Water Jet Profile in Cutting Process</w:t>
      </w:r>
      <w:r>
        <w:rPr>
          <w:rFonts w:hint="eastAsia"/>
          <w:spacing w:val="8"/>
        </w:rPr>
        <w:t xml:space="preserve"> [J]. </w:t>
      </w:r>
      <w:r>
        <w:rPr>
          <w:spacing w:val="8"/>
        </w:rPr>
        <w:t>The International Journal of Advanced Manufacturing Technology</w:t>
      </w:r>
      <w:r>
        <w:rPr>
          <w:rFonts w:hint="eastAsia"/>
          <w:spacing w:val="8"/>
        </w:rPr>
        <w:t xml:space="preserve">, </w:t>
      </w:r>
      <w:r>
        <w:rPr>
          <w:spacing w:val="8"/>
        </w:rPr>
        <w:t>Vol. 107, 2020, pp. 4797-4809</w:t>
      </w:r>
    </w:p>
    <w:p>
      <w:pPr>
        <w:spacing w:line="360" w:lineRule="auto"/>
        <w:ind w:left="735" w:hanging="735" w:hangingChars="350"/>
        <w:sectPr>
          <w:footerReference r:id="rId38" w:type="default"/>
          <w:endnotePr>
            <w:numFmt w:val="decimal"/>
          </w:endnotePr>
          <w:pgSz w:w="11906" w:h="16838"/>
          <w:pgMar w:top="1701" w:right="1797" w:bottom="1701" w:left="1797" w:header="851" w:footer="992" w:gutter="0"/>
          <w:pgNumType w:start="117"/>
          <w:cols w:space="720" w:num="1"/>
          <w:docGrid w:type="linesAndChars" w:linePitch="312" w:charSpace="0"/>
        </w:sectPr>
      </w:pPr>
    </w:p>
    <w:p>
      <w:pPr>
        <w:spacing w:line="360" w:lineRule="auto"/>
        <w:ind w:left="839" w:hanging="839"/>
      </w:pPr>
      <w:r>
        <w:rPr>
          <w:rFonts w:hint="eastAsia"/>
        </w:rPr>
        <w:t>[</w:t>
      </w:r>
      <w:r>
        <w:t xml:space="preserve">2] </w:t>
      </w:r>
      <w:r>
        <w:rPr>
          <w:rFonts w:hint="eastAsia"/>
        </w:rPr>
        <w:t xml:space="preserve">  </w:t>
      </w:r>
      <w:r>
        <w:t xml:space="preserve">  </w:t>
      </w:r>
      <w:r>
        <w:rPr>
          <w:rFonts w:hint="eastAsia"/>
        </w:rPr>
        <w:t>吴逾强,</w:t>
      </w:r>
      <w:r>
        <w:t xml:space="preserve"> </w:t>
      </w:r>
      <w:r>
        <w:rPr>
          <w:rFonts w:hint="eastAsia"/>
        </w:rPr>
        <w:t>张仕进,</w:t>
      </w:r>
      <w:r>
        <w:t xml:space="preserve"> </w:t>
      </w:r>
      <w:r>
        <w:rPr>
          <w:rFonts w:hint="eastAsia"/>
        </w:rPr>
        <w:t>陈明,</w:t>
      </w:r>
      <w:r>
        <w:t xml:space="preserve"> </w:t>
      </w:r>
      <w:del w:id="43" w:author="windr" w:date="2021-05-05T09:48:29Z">
        <w:r>
          <w:rPr>
            <w:rFonts w:hint="default"/>
            <w:lang w:val="en-US"/>
          </w:rPr>
          <w:delText>***</w:delText>
        </w:r>
      </w:del>
      <w:ins w:id="44" w:author="windr" w:date="2021-05-05T09:48:32Z">
        <w:r>
          <w:rPr>
            <w:rFonts w:hint="eastAsia"/>
            <w:lang w:val="en-US" w:eastAsia="zh-CN"/>
          </w:rPr>
          <w:t>姬李丹阳</w:t>
        </w:r>
      </w:ins>
      <w:r>
        <w:t xml:space="preserve">. </w:t>
      </w:r>
      <w:r>
        <w:rPr>
          <w:rFonts w:hint="eastAsia"/>
        </w:rPr>
        <w:t>一种保留高能束加工切缝形貌信息的方法</w:t>
      </w:r>
      <w:r>
        <w:t>, 202010657400.5 (</w:t>
      </w:r>
      <w:r>
        <w:rPr>
          <w:rFonts w:hint="eastAsia"/>
        </w:rPr>
        <w:t>专利申请</w:t>
      </w:r>
      <w:r>
        <w:t>中)</w:t>
      </w:r>
    </w:p>
    <w:p>
      <w:pPr>
        <w:spacing w:line="360" w:lineRule="auto"/>
      </w:pPr>
    </w:p>
    <w:p>
      <w:pPr>
        <w:rPr>
          <w:spacing w:val="8"/>
        </w:rPr>
        <w:sectPr>
          <w:headerReference r:id="rId39" w:type="default"/>
          <w:footerReference r:id="rId40" w:type="default"/>
          <w:endnotePr>
            <w:numFmt w:val="decimal"/>
          </w:endnotePr>
          <w:type w:val="continuous"/>
          <w:pgSz w:w="11906" w:h="16838"/>
          <w:pgMar w:top="1701" w:right="1797" w:bottom="1701" w:left="1797" w:header="851" w:footer="992" w:gutter="0"/>
          <w:pgNumType w:start="115"/>
          <w:cols w:space="720" w:num="1"/>
          <w:docGrid w:type="linesAndChars" w:linePitch="312" w:charSpace="0"/>
        </w:sectPr>
      </w:pPr>
    </w:p>
    <w:p>
      <w:pPr>
        <w:rPr>
          <w:spacing w:val="8"/>
        </w:rPr>
      </w:pPr>
    </w:p>
    <w:p>
      <w:pPr>
        <w:rPr>
          <w:spacing w:val="8"/>
        </w:rPr>
      </w:pPr>
    </w:p>
    <w:p>
      <w:pPr>
        <w:pStyle w:val="2"/>
        <w:jc w:val="center"/>
        <w:rPr>
          <w:rFonts w:ascii="黑体" w:hAnsi="黑体" w:eastAsia="黑体"/>
          <w:sz w:val="32"/>
          <w:szCs w:val="32"/>
        </w:rPr>
        <w:sectPr>
          <w:footerReference r:id="rId41" w:type="default"/>
          <w:endnotePr>
            <w:numFmt w:val="decimal"/>
          </w:endnotePr>
          <w:type w:val="continuous"/>
          <w:pgSz w:w="11906" w:h="16838"/>
          <w:pgMar w:top="1701" w:right="1797" w:bottom="1701" w:left="1797" w:header="851" w:footer="992" w:gutter="0"/>
          <w:pgNumType w:start="170"/>
          <w:cols w:space="720" w:num="1"/>
          <w:docGrid w:type="linesAndChars" w:linePitch="312" w:charSpace="0"/>
        </w:sectPr>
      </w:pPr>
      <w:bookmarkStart w:id="328" w:name="_Toc60499589"/>
    </w:p>
    <w:p>
      <w:pPr>
        <w:pStyle w:val="2"/>
        <w:jc w:val="center"/>
        <w:rPr>
          <w:rFonts w:ascii="黑体" w:hAnsi="黑体" w:eastAsia="黑体"/>
          <w:sz w:val="32"/>
          <w:szCs w:val="32"/>
        </w:rPr>
      </w:pPr>
      <w:bookmarkStart w:id="329" w:name="_Toc55940875"/>
      <w:bookmarkStart w:id="330" w:name="_Toc4071"/>
      <w:bookmarkStart w:id="331" w:name="_Toc4776"/>
      <w:r>
        <w:rPr>
          <w:rFonts w:hint="eastAsia" w:ascii="黑体" w:hAnsi="黑体" w:eastAsia="黑体"/>
          <w:sz w:val="32"/>
          <w:szCs w:val="32"/>
        </w:rPr>
        <w:t>作者在攻读硕士学位期间所作的项目</w:t>
      </w:r>
      <w:bookmarkEnd w:id="328"/>
      <w:bookmarkEnd w:id="329"/>
      <w:bookmarkEnd w:id="330"/>
      <w:bookmarkEnd w:id="331"/>
    </w:p>
    <w:p>
      <w:pPr>
        <w:spacing w:line="480" w:lineRule="exact"/>
        <w:ind w:left="839" w:hanging="839"/>
        <w:jc w:val="left"/>
        <w:rPr>
          <w:szCs w:val="21"/>
        </w:rPr>
      </w:pPr>
      <w:r>
        <w:rPr>
          <w:rFonts w:hint="eastAsia"/>
          <w:spacing w:val="8"/>
        </w:rPr>
        <w:t>[</w:t>
      </w:r>
      <w:r>
        <w:rPr>
          <w:spacing w:val="8"/>
        </w:rPr>
        <w:t>1]</w:t>
      </w:r>
      <w:r>
        <w:rPr>
          <w:rFonts w:hint="eastAsia"/>
          <w:spacing w:val="8"/>
        </w:rPr>
        <w:t xml:space="preserve">  </w:t>
      </w:r>
      <w:r>
        <w:rPr>
          <w:spacing w:val="8"/>
        </w:rPr>
        <w:t xml:space="preserve">   </w:t>
      </w:r>
      <w:r>
        <w:rPr>
          <w:rFonts w:hint="eastAsia"/>
          <w:szCs w:val="21"/>
        </w:rPr>
        <w:t>国家自然科学基金项目“基于射流流形的复杂空间水射流动态加工性表征体系”</w:t>
      </w:r>
    </w:p>
    <w:p>
      <w:pPr>
        <w:rPr>
          <w:spacing w:val="8"/>
        </w:rPr>
      </w:pPr>
    </w:p>
    <w:p>
      <w:pPr>
        <w:rPr>
          <w:spacing w:val="8"/>
        </w:rPr>
      </w:pPr>
    </w:p>
    <w:p>
      <w:pPr>
        <w:rPr>
          <w:spacing w:val="8"/>
        </w:rPr>
      </w:pPr>
    </w:p>
    <w:p>
      <w:pPr>
        <w:rPr>
          <w:spacing w:val="8"/>
        </w:rPr>
        <w:sectPr>
          <w:footerReference r:id="rId42" w:type="default"/>
          <w:endnotePr>
            <w:numFmt w:val="decimal"/>
          </w:endnotePr>
          <w:pgSz w:w="11906" w:h="16838"/>
          <w:pgMar w:top="1701" w:right="1797" w:bottom="1701" w:left="1797" w:header="851" w:footer="992" w:gutter="0"/>
          <w:pgNumType w:start="118"/>
          <w:cols w:space="720" w:num="1"/>
          <w:docGrid w:type="linesAndChars" w:linePitch="312" w:charSpace="0"/>
        </w:sectPr>
      </w:pPr>
    </w:p>
    <w:p>
      <w:pPr>
        <w:rPr>
          <w:spacing w:val="8"/>
        </w:rPr>
      </w:pPr>
    </w:p>
    <w:p>
      <w:pPr>
        <w:pStyle w:val="2"/>
        <w:jc w:val="center"/>
        <w:rPr>
          <w:rFonts w:ascii="黑体" w:hAnsi="黑体" w:eastAsia="黑体"/>
          <w:sz w:val="32"/>
          <w:szCs w:val="32"/>
        </w:rPr>
        <w:sectPr>
          <w:headerReference r:id="rId43" w:type="default"/>
          <w:footerReference r:id="rId44" w:type="default"/>
          <w:endnotePr>
            <w:numFmt w:val="decimal"/>
          </w:endnotePr>
          <w:type w:val="continuous"/>
          <w:pgSz w:w="11906" w:h="16838"/>
          <w:pgMar w:top="1701" w:right="1797" w:bottom="1701" w:left="1797" w:header="851" w:footer="992" w:gutter="0"/>
          <w:pgNumType w:start="171"/>
          <w:cols w:space="720" w:num="1"/>
          <w:docGrid w:type="linesAndChars" w:linePitch="312" w:charSpace="0"/>
        </w:sectPr>
      </w:pPr>
      <w:bookmarkStart w:id="332" w:name="_Toc60499590"/>
    </w:p>
    <w:p>
      <w:pPr>
        <w:pStyle w:val="2"/>
        <w:jc w:val="center"/>
        <w:rPr>
          <w:rFonts w:ascii="黑体" w:hAnsi="黑体" w:eastAsia="黑体"/>
          <w:sz w:val="32"/>
          <w:szCs w:val="32"/>
        </w:rPr>
      </w:pPr>
      <w:bookmarkStart w:id="333" w:name="_Toc55940876"/>
      <w:bookmarkStart w:id="334" w:name="_Toc10884"/>
      <w:bookmarkStart w:id="335" w:name="_Toc21532"/>
      <w:r>
        <w:rPr>
          <w:rFonts w:hint="eastAsia" w:ascii="黑体" w:hAnsi="黑体" w:eastAsia="黑体"/>
          <w:sz w:val="32"/>
          <w:szCs w:val="32"/>
        </w:rPr>
        <w:t>致</w:t>
      </w:r>
      <w:r>
        <w:rPr>
          <w:rFonts w:ascii="黑体" w:hAnsi="黑体" w:eastAsia="黑体"/>
          <w:sz w:val="32"/>
          <w:szCs w:val="32"/>
        </w:rPr>
        <w:t xml:space="preserve">    </w:t>
      </w:r>
      <w:r>
        <w:rPr>
          <w:rFonts w:hint="eastAsia" w:ascii="黑体" w:hAnsi="黑体" w:eastAsia="黑体"/>
          <w:sz w:val="32"/>
          <w:szCs w:val="32"/>
        </w:rPr>
        <w:t>谢</w:t>
      </w:r>
      <w:bookmarkEnd w:id="332"/>
      <w:bookmarkEnd w:id="333"/>
      <w:bookmarkEnd w:id="334"/>
      <w:bookmarkEnd w:id="335"/>
    </w:p>
    <w:p>
      <w:pPr>
        <w:spacing w:line="360" w:lineRule="auto"/>
        <w:ind w:firstLine="420" w:firstLineChars="200"/>
        <w:rPr>
          <w:ins w:id="46" w:author="windr" w:date="2021-05-05T09:48:47Z"/>
          <w:rFonts w:hint="eastAsia" w:ascii="宋体" w:hAnsi="宋体" w:cs="宋体"/>
          <w:rPrChange w:id="47" w:author="windr" w:date="2021-05-05T10:00:41Z">
            <w:rPr>
              <w:ins w:id="48" w:author="windr" w:date="2021-05-05T09:48:47Z"/>
              <w:rFonts w:hint="eastAsia"/>
            </w:rPr>
          </w:rPrChange>
        </w:rPr>
        <w:pPrChange w:id="45" w:author="windr" w:date="2021-05-05T10:01:09Z">
          <w:pPr/>
        </w:pPrChange>
      </w:pPr>
      <w:ins w:id="49" w:author="windr" w:date="2021-05-05T09:48:47Z">
        <w:r>
          <w:rPr>
            <w:rFonts w:hint="eastAsia" w:ascii="宋体" w:hAnsi="宋体" w:cs="宋体"/>
            <w:rPrChange w:id="50" w:author="windr" w:date="2021-05-05T10:00:41Z">
              <w:rPr>
                <w:rFonts w:hint="eastAsia"/>
              </w:rPr>
            </w:rPrChange>
          </w:rPr>
          <w:t>我们时常为过去追悔莫及，时常为将来恐惧忧虑。这都是在浪费白白得来的今天。今世是我们的岗哨，每天都有每天的责任，过好每天就是幸福。</w:t>
        </w:r>
      </w:ins>
    </w:p>
    <w:p>
      <w:pPr>
        <w:spacing w:line="360" w:lineRule="auto"/>
        <w:ind w:firstLine="420" w:firstLineChars="200"/>
        <w:rPr>
          <w:ins w:id="53" w:author="windr" w:date="2021-05-05T09:48:47Z"/>
          <w:rFonts w:hint="eastAsia" w:ascii="宋体" w:hAnsi="宋体" w:cs="宋体"/>
          <w:rPrChange w:id="54" w:author="windr" w:date="2021-05-05T10:00:41Z">
            <w:rPr>
              <w:ins w:id="55" w:author="windr" w:date="2021-05-05T09:48:47Z"/>
              <w:rFonts w:hint="eastAsia"/>
            </w:rPr>
          </w:rPrChange>
        </w:rPr>
        <w:pPrChange w:id="52" w:author="windr" w:date="2021-05-05T10:01:36Z">
          <w:pPr/>
        </w:pPrChange>
      </w:pPr>
      <w:ins w:id="56" w:author="windr" w:date="2021-05-05T09:48:47Z">
        <w:r>
          <w:rPr>
            <w:rFonts w:hint="eastAsia" w:ascii="宋体" w:hAnsi="宋体" w:cs="宋体"/>
            <w:rPrChange w:id="57" w:author="windr" w:date="2021-05-05T10:00:41Z">
              <w:rPr>
                <w:rFonts w:hint="eastAsia"/>
              </w:rPr>
            </w:rPrChange>
          </w:rPr>
          <w:t>本文是在导师张仕进教授及陈明师兄的悉心指导下完成的。承蒙张老师的亲切关怀和精心指导，虽然工作繁忙，仍抽出时间给予我学术上的指导和帮助。感谢陈明师兄无私帮助</w:t>
        </w:r>
      </w:ins>
      <w:ins w:id="59" w:author="windr" w:date="2021-05-05T10:02:42Z">
        <w:r>
          <w:rPr>
            <w:rFonts w:hint="eastAsia" w:ascii="宋体" w:hAnsi="宋体" w:cs="宋体"/>
            <w:lang w:eastAsia="zh-CN"/>
          </w:rPr>
          <w:t>，</w:t>
        </w:r>
      </w:ins>
      <w:ins w:id="60" w:author="windr" w:date="2021-05-05T10:02:45Z">
        <w:r>
          <w:rPr>
            <w:rFonts w:hint="eastAsia" w:ascii="宋体" w:hAnsi="宋体" w:cs="宋体"/>
            <w:lang w:val="en-US" w:eastAsia="zh-CN"/>
          </w:rPr>
          <w:t>您</w:t>
        </w:r>
      </w:ins>
      <w:ins w:id="61" w:author="windr" w:date="2021-05-05T10:02:48Z">
        <w:r>
          <w:rPr>
            <w:rFonts w:hint="eastAsia" w:ascii="宋体" w:hAnsi="宋体" w:cs="宋体"/>
            <w:lang w:val="en-US" w:eastAsia="zh-CN"/>
          </w:rPr>
          <w:t>有求必应</w:t>
        </w:r>
      </w:ins>
      <w:ins w:id="62" w:author="windr" w:date="2021-05-05T10:02:49Z">
        <w:r>
          <w:rPr>
            <w:rFonts w:hint="eastAsia" w:ascii="宋体" w:hAnsi="宋体" w:cs="宋体"/>
            <w:lang w:val="en-US" w:eastAsia="zh-CN"/>
          </w:rPr>
          <w:t>、</w:t>
        </w:r>
      </w:ins>
      <w:ins w:id="63" w:author="windr" w:date="2021-05-05T10:02:51Z">
        <w:r>
          <w:rPr>
            <w:rFonts w:hint="eastAsia" w:ascii="宋体" w:hAnsi="宋体" w:cs="宋体"/>
            <w:lang w:val="en-US" w:eastAsia="zh-CN"/>
          </w:rPr>
          <w:t>有问必答的</w:t>
        </w:r>
      </w:ins>
      <w:ins w:id="64" w:author="windr" w:date="2021-05-05T10:02:55Z">
        <w:r>
          <w:rPr>
            <w:rFonts w:hint="eastAsia" w:ascii="宋体" w:hAnsi="宋体" w:cs="宋体"/>
            <w:lang w:val="en-US" w:eastAsia="zh-CN"/>
          </w:rPr>
          <w:t>积极态度</w:t>
        </w:r>
      </w:ins>
      <w:ins w:id="65" w:author="windr" w:date="2021-05-05T10:03:11Z">
        <w:r>
          <w:rPr>
            <w:rFonts w:hint="eastAsia" w:ascii="宋体" w:hAnsi="宋体" w:cs="宋体"/>
            <w:lang w:val="en-US" w:eastAsia="zh-CN"/>
          </w:rPr>
          <w:t>让我</w:t>
        </w:r>
      </w:ins>
      <w:ins w:id="66" w:author="windr" w:date="2021-05-05T10:03:15Z">
        <w:r>
          <w:rPr>
            <w:rFonts w:hint="eastAsia" w:ascii="宋体" w:hAnsi="宋体" w:cs="宋体"/>
            <w:lang w:val="en-US" w:eastAsia="zh-CN"/>
          </w:rPr>
          <w:t>受益匪浅</w:t>
        </w:r>
      </w:ins>
      <w:ins w:id="67" w:author="windr" w:date="2021-05-05T09:48:47Z">
        <w:r>
          <w:rPr>
            <w:rFonts w:hint="eastAsia" w:ascii="宋体" w:hAnsi="宋体" w:cs="宋体"/>
            <w:rPrChange w:id="68" w:author="windr" w:date="2021-05-05T10:00:41Z">
              <w:rPr>
                <w:rFonts w:hint="eastAsia"/>
              </w:rPr>
            </w:rPrChange>
          </w:rPr>
          <w:t>。</w:t>
        </w:r>
      </w:ins>
    </w:p>
    <w:p>
      <w:pPr>
        <w:spacing w:line="360" w:lineRule="auto"/>
        <w:ind w:firstLine="420" w:firstLineChars="200"/>
        <w:rPr>
          <w:ins w:id="71" w:author="windr" w:date="2021-05-05T09:48:47Z"/>
          <w:rFonts w:hint="eastAsia" w:ascii="宋体" w:hAnsi="宋体" w:cs="宋体"/>
          <w:rPrChange w:id="72" w:author="windr" w:date="2021-05-05T10:00:41Z">
            <w:rPr>
              <w:ins w:id="73" w:author="windr" w:date="2021-05-05T09:48:47Z"/>
              <w:rFonts w:hint="eastAsia"/>
            </w:rPr>
          </w:rPrChange>
        </w:rPr>
        <w:pPrChange w:id="70" w:author="windr" w:date="2021-05-05T10:01:09Z">
          <w:pPr/>
        </w:pPrChange>
      </w:pPr>
      <w:ins w:id="74" w:author="windr" w:date="2021-05-05T09:48:47Z">
        <w:r>
          <w:rPr>
            <w:rFonts w:hint="eastAsia" w:ascii="宋体" w:hAnsi="宋体" w:cs="宋体"/>
            <w:rPrChange w:id="75" w:author="windr" w:date="2021-05-05T10:00:41Z">
              <w:rPr>
                <w:rFonts w:hint="eastAsia"/>
              </w:rPr>
            </w:rPrChange>
          </w:rPr>
          <w:t>特别感谢熊浩副教授、吴逾强博士及挚友王艺亭在论文写作和实验实践上的指导，你们的教诲如醍醐灌顶，使我受益终身。感谢曾继跃博士，您精湛的专业素质、严谨的工作态度，为我等晚辈点亮了一盏明灯。感谢刘彦杰师弟、周文康师弟、吴知远师弟以及狮迈科技的谢褚中、卢胜、杨伦兵、毛鸿雁等同事，感谢你们的无私协助，山高路远，后会有期。感谢李宇哲博士在MATLAB计算上的指导。</w:t>
        </w:r>
      </w:ins>
    </w:p>
    <w:p>
      <w:pPr>
        <w:spacing w:line="360" w:lineRule="auto"/>
        <w:ind w:firstLine="420" w:firstLineChars="200"/>
        <w:rPr>
          <w:ins w:id="78" w:author="windr" w:date="2021-05-05T09:48:47Z"/>
          <w:rFonts w:hint="eastAsia" w:ascii="宋体" w:hAnsi="宋体" w:cs="宋体"/>
          <w:rPrChange w:id="79" w:author="windr" w:date="2021-05-05T10:00:41Z">
            <w:rPr>
              <w:ins w:id="80" w:author="windr" w:date="2021-05-05T09:48:47Z"/>
              <w:rFonts w:hint="eastAsia"/>
            </w:rPr>
          </w:rPrChange>
        </w:rPr>
        <w:pPrChange w:id="77" w:author="windr" w:date="2021-05-05T10:03:30Z">
          <w:pPr/>
        </w:pPrChange>
      </w:pPr>
      <w:ins w:id="81" w:author="windr" w:date="2021-05-05T09:48:47Z">
        <w:r>
          <w:rPr>
            <w:rFonts w:hint="eastAsia" w:ascii="宋体" w:hAnsi="宋体" w:cs="宋体"/>
            <w:rPrChange w:id="82" w:author="windr" w:date="2021-05-05T10:00:41Z">
              <w:rPr>
                <w:rFonts w:hint="eastAsia"/>
              </w:rPr>
            </w:rPrChange>
          </w:rPr>
          <w:t>还要感谢我的父母及挚友</w:t>
        </w:r>
      </w:ins>
      <w:ins w:id="84" w:author="windr" w:date="2021-05-05T10:03:33Z">
        <w:r>
          <w:rPr>
            <w:rFonts w:hint="eastAsia" w:ascii="宋体" w:hAnsi="宋体" w:cs="宋体"/>
            <w:lang w:val="en-US" w:eastAsia="zh-CN"/>
          </w:rPr>
          <w:t>苏豆豆</w:t>
        </w:r>
      </w:ins>
      <w:ins w:id="85" w:author="windr" w:date="2021-05-05T09:48:47Z">
        <w:r>
          <w:rPr>
            <w:rFonts w:hint="eastAsia" w:ascii="宋体" w:hAnsi="宋体" w:cs="宋体"/>
            <w:rPrChange w:id="86" w:author="windr" w:date="2021-05-05T10:00:41Z">
              <w:rPr>
                <w:rFonts w:hint="eastAsia"/>
              </w:rPr>
            </w:rPrChange>
          </w:rPr>
          <w:t>，感谢你们在生活上给予我很大的支持和鼓励，你们永远是我努力进步的动力源泉。</w:t>
        </w:r>
      </w:ins>
    </w:p>
    <w:p>
      <w:pPr>
        <w:spacing w:line="360" w:lineRule="auto"/>
        <w:ind w:firstLine="420" w:firstLineChars="200"/>
        <w:rPr>
          <w:rFonts w:hint="default" w:ascii="宋体" w:hAnsi="宋体" w:cs="宋体"/>
          <w:rPrChange w:id="89" w:author="windr" w:date="2021-05-05T10:00:41Z">
            <w:rPr/>
          </w:rPrChange>
        </w:rPr>
        <w:pPrChange w:id="88" w:author="windr" w:date="2021-05-05T10:03:41Z">
          <w:pPr/>
        </w:pPrChange>
      </w:pPr>
      <w:ins w:id="90" w:author="windr" w:date="2021-05-05T09:48:47Z">
        <w:r>
          <w:rPr>
            <w:rFonts w:hint="eastAsia" w:ascii="宋体" w:hAnsi="宋体" w:cs="宋体"/>
            <w:rPrChange w:id="91" w:author="windr" w:date="2021-05-05T10:00:41Z">
              <w:rPr>
                <w:rFonts w:hint="eastAsia"/>
              </w:rPr>
            </w:rPrChange>
          </w:rPr>
          <w:t>最后，把这句话送给自己：</w:t>
        </w:r>
      </w:ins>
      <w:ins w:id="93" w:author="windr" w:date="2021-05-05T10:04:25Z">
        <w:r>
          <w:rPr>
            <w:rFonts w:hint="eastAsia" w:ascii="宋体" w:hAnsi="宋体" w:cs="宋体"/>
            <w:lang w:val="en-US" w:eastAsia="zh-CN"/>
          </w:rPr>
          <w:t>当</w:t>
        </w:r>
      </w:ins>
      <w:ins w:id="94" w:author="windr" w:date="2021-05-05T10:04:27Z">
        <w:r>
          <w:rPr>
            <w:rFonts w:hint="eastAsia" w:ascii="宋体" w:hAnsi="宋体" w:cs="宋体"/>
            <w:lang w:val="en-US" w:eastAsia="zh-CN"/>
          </w:rPr>
          <w:t>困难</w:t>
        </w:r>
      </w:ins>
      <w:ins w:id="95" w:author="windr" w:date="2021-05-05T10:04:30Z">
        <w:r>
          <w:rPr>
            <w:rFonts w:hint="eastAsia" w:ascii="宋体" w:hAnsi="宋体" w:cs="宋体"/>
            <w:lang w:val="en-US" w:eastAsia="zh-CN"/>
          </w:rPr>
          <w:t>找上门来</w:t>
        </w:r>
      </w:ins>
      <w:ins w:id="96" w:author="windr" w:date="2021-05-05T10:04:31Z">
        <w:r>
          <w:rPr>
            <w:rFonts w:hint="eastAsia" w:ascii="宋体" w:hAnsi="宋体" w:cs="宋体"/>
            <w:lang w:val="en-US" w:eastAsia="zh-CN"/>
          </w:rPr>
          <w:t>，</w:t>
        </w:r>
      </w:ins>
      <w:ins w:id="97" w:author="windr" w:date="2021-05-05T10:04:33Z">
        <w:r>
          <w:rPr>
            <w:rFonts w:hint="eastAsia" w:ascii="宋体" w:hAnsi="宋体" w:cs="宋体"/>
            <w:lang w:val="en-US" w:eastAsia="zh-CN"/>
          </w:rPr>
          <w:t>请把</w:t>
        </w:r>
      </w:ins>
      <w:ins w:id="98" w:author="windr" w:date="2021-05-05T10:04:35Z">
        <w:r>
          <w:rPr>
            <w:rFonts w:hint="eastAsia" w:ascii="宋体" w:hAnsi="宋体" w:cs="宋体"/>
            <w:lang w:val="en-US" w:eastAsia="zh-CN"/>
          </w:rPr>
          <w:t>回避</w:t>
        </w:r>
      </w:ins>
      <w:ins w:id="99" w:author="windr" w:date="2021-05-05T10:04:38Z">
        <w:r>
          <w:rPr>
            <w:rFonts w:hint="eastAsia" w:ascii="宋体" w:hAnsi="宋体" w:cs="宋体"/>
            <w:lang w:val="en-US" w:eastAsia="zh-CN"/>
          </w:rPr>
          <w:t>藏在心里</w:t>
        </w:r>
      </w:ins>
      <w:ins w:id="100" w:author="windr" w:date="2021-05-05T10:04:40Z">
        <w:r>
          <w:rPr>
            <w:rFonts w:hint="eastAsia" w:ascii="宋体" w:hAnsi="宋体" w:cs="宋体"/>
            <w:lang w:val="en-US" w:eastAsia="zh-CN"/>
          </w:rPr>
          <w:t>，</w:t>
        </w:r>
      </w:ins>
      <w:ins w:id="101" w:author="windr" w:date="2021-05-05T10:04:41Z">
        <w:r>
          <w:rPr>
            <w:rFonts w:hint="eastAsia" w:ascii="宋体" w:hAnsi="宋体" w:cs="宋体"/>
            <w:lang w:val="en-US" w:eastAsia="zh-CN"/>
          </w:rPr>
          <w:t>用</w:t>
        </w:r>
      </w:ins>
      <w:ins w:id="102" w:author="windr" w:date="2021-05-05T10:04:47Z">
        <w:r>
          <w:rPr>
            <w:rFonts w:hint="eastAsia" w:ascii="宋体" w:hAnsi="宋体" w:cs="宋体"/>
            <w:lang w:val="en-US" w:eastAsia="zh-CN"/>
          </w:rPr>
          <w:t>行动与</w:t>
        </w:r>
      </w:ins>
      <w:ins w:id="103" w:author="windr" w:date="2021-05-05T10:04:49Z">
        <w:r>
          <w:rPr>
            <w:rFonts w:hint="eastAsia" w:ascii="宋体" w:hAnsi="宋体" w:cs="宋体"/>
            <w:lang w:val="en-US" w:eastAsia="zh-CN"/>
          </w:rPr>
          <w:t>思考</w:t>
        </w:r>
      </w:ins>
      <w:ins w:id="104" w:author="windr" w:date="2021-05-05T10:04:51Z">
        <w:r>
          <w:rPr>
            <w:rFonts w:hint="eastAsia" w:ascii="宋体" w:hAnsi="宋体" w:cs="宋体"/>
            <w:lang w:val="en-US" w:eastAsia="zh-CN"/>
          </w:rPr>
          <w:t>有力</w:t>
        </w:r>
      </w:ins>
      <w:ins w:id="105" w:author="windr" w:date="2021-05-05T10:04:56Z">
        <w:r>
          <w:rPr>
            <w:rFonts w:hint="eastAsia" w:ascii="宋体" w:hAnsi="宋体" w:cs="宋体"/>
            <w:lang w:val="en-US" w:eastAsia="zh-CN"/>
          </w:rPr>
          <w:t>地</w:t>
        </w:r>
      </w:ins>
      <w:ins w:id="106" w:author="windr" w:date="2021-05-05T10:04:58Z">
        <w:r>
          <w:rPr>
            <w:rFonts w:hint="eastAsia" w:ascii="宋体" w:hAnsi="宋体" w:cs="宋体"/>
            <w:lang w:val="en-US" w:eastAsia="zh-CN"/>
          </w:rPr>
          <w:t>予以</w:t>
        </w:r>
      </w:ins>
      <w:ins w:id="107" w:author="windr" w:date="2021-05-05T10:05:00Z">
        <w:r>
          <w:rPr>
            <w:rFonts w:hint="eastAsia" w:ascii="宋体" w:hAnsi="宋体" w:cs="宋体"/>
            <w:lang w:val="en-US" w:eastAsia="zh-CN"/>
          </w:rPr>
          <w:t>回击</w:t>
        </w:r>
      </w:ins>
      <w:ins w:id="108" w:author="windr" w:date="2021-05-05T10:05:01Z">
        <w:r>
          <w:rPr>
            <w:rFonts w:hint="eastAsia" w:ascii="宋体" w:hAnsi="宋体" w:cs="宋体"/>
            <w:lang w:val="en-US" w:eastAsia="zh-CN"/>
          </w:rPr>
          <w:t>！</w:t>
        </w:r>
      </w:ins>
      <w:bookmarkStart w:id="336" w:name="_GoBack"/>
      <w:bookmarkEnd w:id="336"/>
    </w:p>
    <w:sectPr>
      <w:footerReference r:id="rId45" w:type="default"/>
      <w:endnotePr>
        <w:numFmt w:val="decimal"/>
      </w:endnotePr>
      <w:pgSz w:w="11906" w:h="16838"/>
      <w:pgMar w:top="1701" w:right="1797" w:bottom="1701" w:left="1797" w:header="851" w:footer="992" w:gutter="0"/>
      <w:pgNumType w:start="119"/>
      <w:cols w:space="720" w:num="1"/>
      <w:docGrid w:type="linesAndChar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Cambria">
    <w:panose1 w:val="02040503050406030204"/>
    <w:charset w:val="00"/>
    <w:family w:val="roman"/>
    <w:pitch w:val="default"/>
    <w:sig w:usb0="E00006FF" w:usb1="420024FF" w:usb2="02000000" w:usb3="00000000" w:csb0="2000019F" w:csb1="00000000"/>
  </w:font>
  <w:font w:name="Consolas">
    <w:panose1 w:val="020B0609020204030204"/>
    <w:charset w:val="00"/>
    <w:family w:val="modern"/>
    <w:pitch w:val="default"/>
    <w:sig w:usb0="E00006FF" w:usb1="0000FCFF" w:usb2="00000001" w:usb3="00000000" w:csb0="6000019F" w:csb1="DFD70000"/>
  </w:font>
  <w:font w:name="Albertus Medium">
    <w:altName w:val="Segoe Print"/>
    <w:panose1 w:val="020E0602030304020304"/>
    <w:charset w:val="00"/>
    <w:family w:val="swiss"/>
    <w:pitch w:val="default"/>
    <w:sig w:usb0="00000000" w:usb1="00000000" w:usb2="00000000" w:usb3="00000000" w:csb0="00000093" w:csb1="00000000"/>
  </w:font>
  <w:font w:name="楷体_GB2312">
    <w:altName w:val="楷体"/>
    <w:panose1 w:val="00000000000000000000"/>
    <w:charset w:val="86"/>
    <w:family w:val="modern"/>
    <w:pitch w:val="default"/>
    <w:sig w:usb0="00000000" w:usb1="00000000" w:usb2="00000010" w:usb3="00000000" w:csb0="00040000" w:csb1="00000000"/>
  </w:font>
  <w:font w:name="华文楷体">
    <w:altName w:val="宋体"/>
    <w:panose1 w:val="02010600040101010101"/>
    <w:charset w:val="86"/>
    <w:family w:val="auto"/>
    <w:pitch w:val="default"/>
    <w:sig w:usb0="00000000" w:usb1="00000000" w:usb2="00000010" w:usb3="00000000" w:csb0="0004009F" w:csb1="00000000"/>
  </w:font>
  <w:font w:name="隶书">
    <w:altName w:val="微软雅黑"/>
    <w:panose1 w:val="02010509060101010101"/>
    <w:charset w:val="86"/>
    <w:family w:val="modern"/>
    <w:pitch w:val="default"/>
    <w:sig w:usb0="00000000" w:usb1="00000000" w:usb2="00000010" w:usb3="00000000" w:csb0="00040000" w:csb1="00000000"/>
  </w:font>
  <w:font w:name="仿宋_GB2312">
    <w:altName w:val="仿宋"/>
    <w:panose1 w:val="00000000000000000000"/>
    <w:charset w:val="86"/>
    <w:family w:val="modern"/>
    <w:pitch w:val="default"/>
    <w:sig w:usb0="00000000" w:usb1="00000000" w:usb2="00000010" w:usb3="00000000" w:csb0="00040000" w:csb1="00000000"/>
  </w:font>
  <w:font w:name="微软雅黑">
    <w:panose1 w:val="020B0503020204020204"/>
    <w:charset w:val="86"/>
    <w:family w:val="swiss"/>
    <w:pitch w:val="default"/>
    <w:sig w:usb0="80000287" w:usb1="2ACF3C50" w:usb2="00000016" w:usb3="00000000" w:csb0="0004001F" w:csb1="00000000"/>
  </w:font>
  <w:font w:name="Cambria Math">
    <w:panose1 w:val="02040503050406030204"/>
    <w:charset w:val="00"/>
    <w:family w:val="roman"/>
    <w:pitch w:val="default"/>
    <w:sig w:usb0="E00006FF" w:usb1="420024FF" w:usb2="02000000" w:usb3="00000000" w:csb0="2000019F" w:csb1="00000000"/>
  </w:font>
  <w:font w:name="Yu Mincho">
    <w:altName w:val="Yu Gothic UI Semilight"/>
    <w:panose1 w:val="02020400000000000000"/>
    <w:charset w:val="80"/>
    <w:family w:val="roman"/>
    <w:pitch w:val="default"/>
    <w:sig w:usb0="00000000" w:usb1="00000000" w:usb2="00000012" w:usb3="00000000" w:csb0="2002009F"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 w:name="楷体">
    <w:panose1 w:val="02010609060101010101"/>
    <w:charset w:val="86"/>
    <w:family w:val="auto"/>
    <w:pitch w:val="default"/>
    <w:sig w:usb0="800002BF" w:usb1="38CF7CFA" w:usb2="00000016" w:usb3="00000000" w:csb0="00040001" w:csb1="00000000"/>
  </w:font>
  <w:font w:name="仿宋">
    <w:panose1 w:val="02010609060101010101"/>
    <w:charset w:val="86"/>
    <w:family w:val="auto"/>
    <w:pitch w:val="default"/>
    <w:sig w:usb0="800002BF" w:usb1="38CF7CFA" w:usb2="00000016" w:usb3="00000000" w:csb0="00040001" w:csb1="00000000"/>
  </w:font>
  <w:font w:name="Yu Gothic UI Semilight">
    <w:panose1 w:val="020B0400000000000000"/>
    <w:charset w:val="80"/>
    <w:family w:val="auto"/>
    <w:pitch w:val="default"/>
    <w:sig w:usb0="E00002FF" w:usb1="2AC7FDFF" w:usb2="00000016"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19422079"/>
    </w:sdtPr>
    <w:sdtContent>
      <w:p>
        <w:pPr>
          <w:pStyle w:val="9"/>
          <w:jc w:val="center"/>
        </w:pPr>
      </w:p>
    </w:sdtContent>
  </w:sdt>
  <w:p>
    <w:pPr>
      <w:pStyle w:val="9"/>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
    <w:pPr>
      <w:pStyle w:val="9"/>
      <w:jc w:val="center"/>
    </w:pPr>
    <w:r>
      <w:rPr>
        <w:rFonts w:hint="eastAsia"/>
      </w:rPr>
      <w:t>第</w:t>
    </w:r>
    <w:sdt>
      <w:sdtPr>
        <w:id w:val="-1041663352"/>
      </w:sdtPr>
      <w:sdtContent>
        <w:r>
          <w:fldChar w:fldCharType="begin"/>
        </w:r>
        <w:r>
          <w:instrText xml:space="preserve">PAGE   \* MERGEFORMAT</w:instrText>
        </w:r>
        <w:r>
          <w:fldChar w:fldCharType="separate"/>
        </w:r>
        <w:r>
          <w:rPr>
            <w:lang w:val="zh-CN"/>
          </w:rPr>
          <w:t>99</w:t>
        </w:r>
        <w:r>
          <w:rPr>
            <w:lang w:val="zh-CN"/>
          </w:rPr>
          <w:fldChar w:fldCharType="end"/>
        </w:r>
        <w:r>
          <w:rPr>
            <w:rFonts w:hint="eastAsia"/>
          </w:rPr>
          <w:t>页</w:t>
        </w:r>
      </w:sdtContent>
    </w:sdt>
  </w:p>
  <w:p>
    <w:pPr>
      <w:pStyle w:val="9"/>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
    <w:pPr>
      <w:pStyle w:val="9"/>
      <w:jc w:val="center"/>
    </w:pPr>
    <w:r>
      <w:rPr>
        <w:rFonts w:hint="eastAsia"/>
      </w:rPr>
      <w:t>第</w:t>
    </w:r>
    <w:sdt>
      <w:sdtPr>
        <w:id w:val="-1041663352"/>
      </w:sdtPr>
      <w:sdtContent>
        <w:r>
          <w:fldChar w:fldCharType="begin"/>
        </w:r>
        <w:r>
          <w:instrText xml:space="preserve">PAGE   \* MERGEFORMAT</w:instrText>
        </w:r>
        <w:r>
          <w:fldChar w:fldCharType="separate"/>
        </w:r>
        <w:r>
          <w:rPr>
            <w:lang w:val="zh-CN"/>
          </w:rPr>
          <w:t>99</w:t>
        </w:r>
        <w:r>
          <w:rPr>
            <w:lang w:val="zh-CN"/>
          </w:rPr>
          <w:fldChar w:fldCharType="end"/>
        </w:r>
        <w:r>
          <w:rPr>
            <w:rFonts w:hint="eastAsia"/>
          </w:rPr>
          <w:t>页</w:t>
        </w:r>
      </w:sdtContent>
    </w:sdt>
  </w:p>
  <w:p>
    <w:pPr>
      <w:pStyle w:val="9"/>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
    <w:pPr>
      <w:pStyle w:val="9"/>
      <w:jc w:val="center"/>
    </w:pPr>
    <w:r>
      <w:rPr>
        <w:rFonts w:hint="eastAsia"/>
      </w:rPr>
      <w:t>第</w:t>
    </w:r>
    <w:sdt>
      <w:sdtPr>
        <w:id w:val="-1041663352"/>
      </w:sdtPr>
      <w:sdtContent>
        <w:r>
          <w:fldChar w:fldCharType="begin"/>
        </w:r>
        <w:r>
          <w:instrText xml:space="preserve">PAGE   \* MERGEFORMAT</w:instrText>
        </w:r>
        <w:r>
          <w:fldChar w:fldCharType="separate"/>
        </w:r>
        <w:r>
          <w:rPr>
            <w:lang w:val="zh-CN"/>
          </w:rPr>
          <w:t>99</w:t>
        </w:r>
        <w:r>
          <w:rPr>
            <w:lang w:val="zh-CN"/>
          </w:rPr>
          <w:fldChar w:fldCharType="end"/>
        </w:r>
        <w:r>
          <w:rPr>
            <w:rFonts w:hint="eastAsia"/>
          </w:rPr>
          <w:t>页</w:t>
        </w:r>
      </w:sdtContent>
    </w:sdt>
  </w:p>
  <w:p>
    <w:pPr>
      <w:pStyle w:val="9"/>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
    <w:pPr>
      <w:pStyle w:val="9"/>
      <w:jc w:val="center"/>
    </w:pPr>
    <w:r>
      <w:rPr>
        <w:rFonts w:hint="eastAsia"/>
      </w:rPr>
      <w:t>第</w:t>
    </w:r>
    <w:sdt>
      <w:sdtPr>
        <w:id w:val="-1080063405"/>
      </w:sdtPr>
      <w:sdtContent>
        <w:r>
          <w:fldChar w:fldCharType="begin"/>
        </w:r>
        <w:r>
          <w:instrText xml:space="preserve">PAGE   \* MERGEFORMAT</w:instrText>
        </w:r>
        <w:r>
          <w:fldChar w:fldCharType="separate"/>
        </w:r>
        <w:r>
          <w:t>1000</w:t>
        </w:r>
        <w:r>
          <w:fldChar w:fldCharType="end"/>
        </w:r>
        <w:r>
          <w:rPr>
            <w:rFonts w:hint="eastAsia"/>
          </w:rPr>
          <w:t>页</w:t>
        </w:r>
      </w:sdtContent>
    </w:sdt>
  </w:p>
  <w:p>
    <w:pPr>
      <w:pStyle w:val="9"/>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
    <w:pPr>
      <w:pStyle w:val="9"/>
      <w:jc w:val="center"/>
    </w:pPr>
    <w:r>
      <w:rPr>
        <w:rFonts w:hint="eastAsia"/>
      </w:rPr>
      <w:t>第</w:t>
    </w:r>
    <w:sdt>
      <w:sdtPr>
        <w:id w:val="-323583928"/>
      </w:sdtPr>
      <w:sdtContent>
        <w:r>
          <w:fldChar w:fldCharType="begin"/>
        </w:r>
        <w:r>
          <w:instrText xml:space="preserve">PAGE   \* MERGEFORMAT</w:instrText>
        </w:r>
        <w:r>
          <w:fldChar w:fldCharType="separate"/>
        </w:r>
        <w:r>
          <w:rPr>
            <w:lang w:val="zh-CN"/>
          </w:rPr>
          <w:t>3</w:t>
        </w:r>
        <w:r>
          <w:rPr>
            <w:lang w:val="zh-CN"/>
          </w:rPr>
          <w:fldChar w:fldCharType="end"/>
        </w:r>
        <w:r>
          <w:rPr>
            <w:rFonts w:hint="eastAsia"/>
          </w:rPr>
          <w:t>页</w:t>
        </w:r>
      </w:sdtContent>
    </w:sdt>
  </w:p>
  <w:p>
    <w:pPr>
      <w:pStyle w:val="9"/>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r>
      <w:rPr>
        <w:rFonts w:hint="eastAsia"/>
      </w:rPr>
      <w:t>第</w:t>
    </w:r>
    <w:sdt>
      <w:sdtPr>
        <w:id w:val="279374623"/>
      </w:sdtPr>
      <w:sdtContent>
        <w:r>
          <w:fldChar w:fldCharType="begin"/>
        </w:r>
        <w:r>
          <w:instrText xml:space="preserve"> page </w:instrText>
        </w:r>
        <w:r>
          <w:fldChar w:fldCharType="separate"/>
        </w:r>
        <w:r>
          <w:t>2</w:t>
        </w:r>
        <w:r>
          <w:fldChar w:fldCharType="end"/>
        </w:r>
        <w:r>
          <w:rPr>
            <w:rFonts w:hint="eastAsia"/>
          </w:rPr>
          <w:t>页</w:t>
        </w:r>
      </w:sdtContent>
    </w:sdt>
  </w:p>
  <w:p>
    <w:pPr>
      <w:pStyle w:val="9"/>
      <w:tabs>
        <w:tab w:val="left" w:pos="5207"/>
        <w:tab w:val="clear" w:pos="4153"/>
        <w:tab w:val="clear" w:pos="8306"/>
      </w:tabs>
    </w:pPr>
    <w:r>
      <w:tab/>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r>
      <w:rPr>
        <w:rFonts w:hint="eastAsia"/>
      </w:rPr>
      <w:t>第</w:t>
    </w:r>
    <w:sdt>
      <w:sdtPr>
        <w:id w:val="279374623"/>
      </w:sdtPr>
      <w:sdtContent>
        <w:r>
          <w:fldChar w:fldCharType="begin"/>
        </w:r>
        <w:r>
          <w:instrText xml:space="preserve"> page </w:instrText>
        </w:r>
        <w:r>
          <w:fldChar w:fldCharType="separate"/>
        </w:r>
        <w:r>
          <w:t>2</w:t>
        </w:r>
        <w:r>
          <w:fldChar w:fldCharType="end"/>
        </w:r>
        <w:r>
          <w:rPr>
            <w:rFonts w:hint="eastAsia"/>
          </w:rPr>
          <w:t>页</w:t>
        </w:r>
      </w:sdtContent>
    </w:sdt>
  </w:p>
  <w:p>
    <w:pPr>
      <w:pStyle w:val="9"/>
      <w:tabs>
        <w:tab w:val="left" w:pos="5207"/>
        <w:tab w:val="clear" w:pos="4153"/>
        <w:tab w:val="clear" w:pos="8306"/>
      </w:tabs>
    </w:pPr>
    <w:r>
      <w:tab/>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r>
      <w:rPr>
        <w:rFonts w:hint="eastAsia"/>
      </w:rPr>
      <w:t>第</w:t>
    </w:r>
    <w:sdt>
      <w:sdtPr>
        <w:id w:val="279374623"/>
      </w:sdtPr>
      <w:sdtContent>
        <w:r>
          <w:fldChar w:fldCharType="begin"/>
        </w:r>
        <w:r>
          <w:instrText xml:space="preserve"> page </w:instrText>
        </w:r>
        <w:r>
          <w:fldChar w:fldCharType="separate"/>
        </w:r>
        <w:r>
          <w:t>2</w:t>
        </w:r>
        <w:r>
          <w:fldChar w:fldCharType="end"/>
        </w:r>
        <w:r>
          <w:rPr>
            <w:rFonts w:hint="eastAsia"/>
          </w:rPr>
          <w:t>页</w:t>
        </w:r>
      </w:sdtContent>
    </w:sdt>
  </w:p>
  <w:p>
    <w:pPr>
      <w:pStyle w:val="9"/>
      <w:tabs>
        <w:tab w:val="left" w:pos="5207"/>
        <w:tab w:val="clear" w:pos="4153"/>
        <w:tab w:val="clear" w:pos="8306"/>
      </w:tabs>
    </w:pPr>
    <w:r>
      <w:tab/>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center" w:pos="4156"/>
        <w:tab w:val="left" w:pos="5239"/>
        <w:tab w:val="clear" w:pos="4153"/>
      </w:tabs>
    </w:pPr>
    <w:r>
      <w:tab/>
    </w:r>
    <w:r>
      <w:rPr>
        <w:rFonts w:hint="eastAsia"/>
      </w:rPr>
      <w:t>第</w:t>
    </w:r>
    <w:sdt>
      <w:sdtPr>
        <w:id w:val="1131203955"/>
      </w:sdtPr>
      <w:sdtContent>
        <w:r>
          <w:fldChar w:fldCharType="begin"/>
        </w:r>
        <w:r>
          <w:instrText xml:space="preserve">PAGE   \* MERGEFORMAT</w:instrText>
        </w:r>
        <w:r>
          <w:fldChar w:fldCharType="separate"/>
        </w:r>
        <w:r>
          <w:rPr>
            <w:lang w:val="zh-CN"/>
          </w:rPr>
          <w:t>5</w:t>
        </w:r>
        <w:r>
          <w:rPr>
            <w:lang w:val="zh-CN"/>
          </w:rPr>
          <w:fldChar w:fldCharType="end"/>
        </w:r>
        <w:r>
          <w:rPr>
            <w:rFonts w:hint="eastAsia"/>
          </w:rPr>
          <w:t>页</w:t>
        </w:r>
      </w:sdtContent>
    </w:sdt>
    <w:r>
      <w:tab/>
    </w:r>
  </w:p>
  <w:p>
    <w:pPr>
      <w:pStyle w:val="9"/>
      <w:tabs>
        <w:tab w:val="left" w:pos="5207"/>
        <w:tab w:val="clear" w:pos="4153"/>
        <w:tab w:val="clear" w:pos="8306"/>
      </w:tabs>
    </w:pPr>
    <w:r>
      <w:tab/>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center" w:pos="4156"/>
        <w:tab w:val="left" w:pos="5239"/>
        <w:tab w:val="clear" w:pos="4153"/>
      </w:tabs>
    </w:pPr>
    <w:r>
      <w:tab/>
    </w:r>
    <w:r>
      <w:rPr>
        <w:rFonts w:hint="eastAsia"/>
      </w:rPr>
      <w:t>第</w:t>
    </w:r>
    <w:sdt>
      <w:sdtPr>
        <w:id w:val="1465694788"/>
      </w:sdtPr>
      <w:sdtContent>
        <w:r>
          <w:fldChar w:fldCharType="begin"/>
        </w:r>
        <w:r>
          <w:instrText xml:space="preserve">PAGE   \* MERGEFORMAT</w:instrText>
        </w:r>
        <w:r>
          <w:fldChar w:fldCharType="separate"/>
        </w:r>
        <w:r>
          <w:rPr>
            <w:lang w:val="zh-CN"/>
          </w:rPr>
          <w:t>170</w:t>
        </w:r>
        <w:r>
          <w:rPr>
            <w:lang w:val="zh-CN"/>
          </w:rPr>
          <w:fldChar w:fldCharType="end"/>
        </w:r>
        <w:r>
          <w:rPr>
            <w:rFonts w:hint="eastAsia"/>
          </w:rPr>
          <w:t>页</w:t>
        </w:r>
      </w:sdtContent>
    </w:sdt>
    <w:r>
      <w:tab/>
    </w:r>
  </w:p>
  <w:p>
    <w:pPr>
      <w:pStyle w:val="9"/>
      <w:tabs>
        <w:tab w:val="left" w:pos="5207"/>
        <w:tab w:val="clear" w:pos="4153"/>
        <w:tab w:val="clear" w:pos="8306"/>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78441335"/>
    </w:sdtPr>
    <w:sdtContent>
      <w:p>
        <w:pPr>
          <w:pStyle w:val="9"/>
          <w:jc w:val="center"/>
        </w:pPr>
      </w:p>
    </w:sdtContent>
  </w:sdt>
  <w:p>
    <w:pPr>
      <w:pStyle w:val="9"/>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center" w:pos="4156"/>
        <w:tab w:val="left" w:pos="5239"/>
        <w:tab w:val="clear" w:pos="4153"/>
      </w:tabs>
    </w:pPr>
    <w:r>
      <w:tab/>
    </w:r>
    <w:r>
      <w:rPr>
        <w:rFonts w:hint="eastAsia"/>
      </w:rPr>
      <w:t>第</w:t>
    </w:r>
    <w:sdt>
      <w:sdtPr>
        <w:id w:val="461930856"/>
      </w:sdtPr>
      <w:sdtContent>
        <w:r>
          <w:fldChar w:fldCharType="begin"/>
        </w:r>
        <w:r>
          <w:instrText xml:space="preserve">PAGE   \* MERGEFORMAT</w:instrText>
        </w:r>
        <w:r>
          <w:fldChar w:fldCharType="separate"/>
        </w:r>
        <w:r>
          <w:rPr>
            <w:lang w:val="zh-CN"/>
          </w:rPr>
          <w:t>121</w:t>
        </w:r>
        <w:r>
          <w:rPr>
            <w:lang w:val="zh-CN"/>
          </w:rPr>
          <w:fldChar w:fldCharType="end"/>
        </w:r>
        <w:r>
          <w:rPr>
            <w:rFonts w:hint="eastAsia"/>
          </w:rPr>
          <w:t>页</w:t>
        </w:r>
      </w:sdtContent>
    </w:sdt>
    <w:r>
      <w:tab/>
    </w:r>
  </w:p>
  <w:p>
    <w:pPr>
      <w:pStyle w:val="9"/>
      <w:tabs>
        <w:tab w:val="left" w:pos="5207"/>
        <w:tab w:val="clear" w:pos="4153"/>
        <w:tab w:val="clear" w:pos="8306"/>
      </w:tabs>
    </w:pPr>
    <w:r>
      <w:tab/>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center" w:pos="4156"/>
        <w:tab w:val="left" w:pos="5239"/>
        <w:tab w:val="clear" w:pos="4153"/>
      </w:tabs>
    </w:pPr>
    <w:r>
      <w:tab/>
    </w:r>
    <w:r>
      <w:rPr>
        <w:rFonts w:hint="eastAsia"/>
      </w:rPr>
      <w:t>第</w:t>
    </w:r>
    <w:sdt>
      <w:sdtPr>
        <w:id w:val="583345768"/>
      </w:sdtPr>
      <w:sdtContent>
        <w:r>
          <w:fldChar w:fldCharType="begin"/>
        </w:r>
        <w:r>
          <w:instrText xml:space="preserve">PAGE   \* MERGEFORMAT</w:instrText>
        </w:r>
        <w:r>
          <w:fldChar w:fldCharType="separate"/>
        </w:r>
        <w:r>
          <w:rPr>
            <w:lang w:val="zh-CN"/>
          </w:rPr>
          <w:t>116</w:t>
        </w:r>
        <w:r>
          <w:rPr>
            <w:lang w:val="zh-CN"/>
          </w:rPr>
          <w:fldChar w:fldCharType="end"/>
        </w:r>
        <w:r>
          <w:rPr>
            <w:rFonts w:hint="eastAsia"/>
          </w:rPr>
          <w:t>页</w:t>
        </w:r>
      </w:sdtContent>
    </w:sdt>
    <w:r>
      <w:tab/>
    </w:r>
  </w:p>
  <w:p>
    <w:pPr>
      <w:pStyle w:val="9"/>
      <w:tabs>
        <w:tab w:val="left" w:pos="5207"/>
        <w:tab w:val="clear" w:pos="4153"/>
        <w:tab w:val="clear" w:pos="8306"/>
      </w:tabs>
    </w:pPr>
    <w:r>
      <w:tab/>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center" w:pos="4156"/>
        <w:tab w:val="left" w:pos="5239"/>
        <w:tab w:val="clear" w:pos="4153"/>
      </w:tabs>
    </w:pPr>
    <w:r>
      <w:tab/>
    </w:r>
    <w:r>
      <w:rPr>
        <w:rFonts w:hint="eastAsia"/>
      </w:rPr>
      <w:t>第</w:t>
    </w:r>
    <w:sdt>
      <w:sdtPr>
        <w:id w:val="-1715883962"/>
      </w:sdtPr>
      <w:sdtContent>
        <w:r>
          <w:fldChar w:fldCharType="begin"/>
        </w:r>
        <w:r>
          <w:instrText xml:space="preserve">PAGE   \* MERGEFORMAT</w:instrText>
        </w:r>
        <w:r>
          <w:fldChar w:fldCharType="separate"/>
        </w:r>
        <w:r>
          <w:rPr>
            <w:lang w:val="zh-CN"/>
          </w:rPr>
          <w:t>171</w:t>
        </w:r>
        <w:r>
          <w:rPr>
            <w:lang w:val="zh-CN"/>
          </w:rPr>
          <w:fldChar w:fldCharType="end"/>
        </w:r>
        <w:r>
          <w:rPr>
            <w:rFonts w:hint="eastAsia"/>
          </w:rPr>
          <w:t>页</w:t>
        </w:r>
      </w:sdtContent>
    </w:sdt>
    <w:r>
      <w:tab/>
    </w:r>
  </w:p>
  <w:p>
    <w:pPr>
      <w:pStyle w:val="9"/>
      <w:tabs>
        <w:tab w:val="left" w:pos="5207"/>
        <w:tab w:val="clear" w:pos="4153"/>
        <w:tab w:val="clear" w:pos="8306"/>
      </w:tabs>
    </w:pPr>
    <w:r>
      <w:tab/>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center" w:pos="4156"/>
        <w:tab w:val="left" w:pos="5239"/>
        <w:tab w:val="clear" w:pos="4153"/>
      </w:tabs>
    </w:pPr>
    <w:r>
      <w:tab/>
    </w:r>
    <w:r>
      <w:rPr>
        <w:rFonts w:hint="eastAsia"/>
      </w:rPr>
      <w:t>第</w:t>
    </w:r>
    <w:sdt>
      <w:sdtPr>
        <w:id w:val="-661156529"/>
      </w:sdtPr>
      <w:sdtContent>
        <w:r>
          <w:fldChar w:fldCharType="begin"/>
        </w:r>
        <w:r>
          <w:instrText xml:space="preserve">PAGE   \* MERGEFORMAT</w:instrText>
        </w:r>
        <w:r>
          <w:fldChar w:fldCharType="separate"/>
        </w:r>
        <w:r>
          <w:rPr>
            <w:lang w:val="zh-CN"/>
          </w:rPr>
          <w:t>122</w:t>
        </w:r>
        <w:r>
          <w:rPr>
            <w:lang w:val="zh-CN"/>
          </w:rPr>
          <w:fldChar w:fldCharType="end"/>
        </w:r>
        <w:r>
          <w:rPr>
            <w:rFonts w:hint="eastAsia"/>
          </w:rPr>
          <w:t>页</w:t>
        </w:r>
      </w:sdtContent>
    </w:sdt>
    <w:r>
      <w:tab/>
    </w:r>
  </w:p>
  <w:p>
    <w:pPr>
      <w:pStyle w:val="9"/>
      <w:tabs>
        <w:tab w:val="left" w:pos="5207"/>
        <w:tab w:val="clear" w:pos="4153"/>
        <w:tab w:val="clear" w:pos="8306"/>
      </w:tabs>
    </w:pPr>
    <w:r>
      <w:tab/>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center" w:pos="4156"/>
        <w:tab w:val="left" w:pos="5239"/>
        <w:tab w:val="clear" w:pos="4153"/>
      </w:tabs>
    </w:pPr>
    <w:r>
      <w:tab/>
    </w:r>
    <w:r>
      <w:rPr>
        <w:rFonts w:hint="eastAsia"/>
      </w:rPr>
      <w:t>第</w:t>
    </w:r>
    <w:sdt>
      <w:sdtPr>
        <w:id w:val="-1055621808"/>
      </w:sdtPr>
      <w:sdtContent>
        <w:r>
          <w:fldChar w:fldCharType="begin"/>
        </w:r>
        <w:r>
          <w:instrText xml:space="preserve">PAGE   \* MERGEFORMAT</w:instrText>
        </w:r>
        <w:r>
          <w:fldChar w:fldCharType="separate"/>
        </w:r>
        <w:r>
          <w:rPr>
            <w:lang w:val="zh-CN"/>
          </w:rPr>
          <w:t>172</w:t>
        </w:r>
        <w:r>
          <w:rPr>
            <w:lang w:val="zh-CN"/>
          </w:rPr>
          <w:fldChar w:fldCharType="end"/>
        </w:r>
        <w:r>
          <w:rPr>
            <w:rFonts w:hint="eastAsia"/>
          </w:rPr>
          <w:t>页</w:t>
        </w:r>
      </w:sdtContent>
    </w:sdt>
    <w:r>
      <w:tab/>
    </w:r>
  </w:p>
  <w:p>
    <w:pPr>
      <w:pStyle w:val="9"/>
      <w:tabs>
        <w:tab w:val="left" w:pos="5207"/>
        <w:tab w:val="clear" w:pos="4153"/>
        <w:tab w:val="clear" w:pos="8306"/>
      </w:tabs>
    </w:pPr>
    <w:r>
      <w:tab/>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center" w:pos="4156"/>
        <w:tab w:val="left" w:pos="5239"/>
        <w:tab w:val="clear" w:pos="4153"/>
      </w:tabs>
    </w:pPr>
    <w:r>
      <w:tab/>
    </w:r>
    <w:r>
      <w:rPr>
        <w:rFonts w:hint="eastAsia"/>
      </w:rPr>
      <w:t>第</w:t>
    </w:r>
    <w:sdt>
      <w:sdtPr>
        <w:id w:val="1711450961"/>
      </w:sdtPr>
      <w:sdtContent>
        <w:r>
          <w:fldChar w:fldCharType="begin"/>
        </w:r>
        <w:r>
          <w:instrText xml:space="preserve">PAGE   \* MERGEFORMAT</w:instrText>
        </w:r>
        <w:r>
          <w:fldChar w:fldCharType="separate"/>
        </w:r>
        <w:r>
          <w:rPr>
            <w:lang w:val="zh-CN"/>
          </w:rPr>
          <w:t>123</w:t>
        </w:r>
        <w:r>
          <w:rPr>
            <w:lang w:val="zh-CN"/>
          </w:rPr>
          <w:fldChar w:fldCharType="end"/>
        </w:r>
        <w:r>
          <w:rPr>
            <w:rFonts w:hint="eastAsia"/>
          </w:rPr>
          <w:t>页</w:t>
        </w:r>
      </w:sdtContent>
    </w:sdt>
    <w:r>
      <w:tab/>
    </w:r>
  </w:p>
  <w:p>
    <w:pPr>
      <w:pStyle w:val="9"/>
      <w:tabs>
        <w:tab w:val="left" w:pos="5207"/>
        <w:tab w:val="clear" w:pos="4153"/>
        <w:tab w:val="clear" w:pos="8306"/>
      </w:tabs>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r>
      <w:fldChar w:fldCharType="begin"/>
    </w:r>
    <w:r>
      <w:instrText xml:space="preserve">PAGE   \* MERGEFORMAT</w:instrText>
    </w:r>
    <w:r>
      <w:fldChar w:fldCharType="separate"/>
    </w:r>
    <w:r>
      <w:rPr>
        <w:lang w:val="zh-CN"/>
      </w:rPr>
      <w:t>1</w:t>
    </w:r>
    <w:r>
      <w:rPr>
        <w:lang w:val="zh-CN"/>
      </w:rPr>
      <w:fldChar w:fldCharType="end"/>
    </w:r>
  </w:p>
  <w:p>
    <w:pPr>
      <w:pStyle w:val="9"/>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46413058"/>
    </w:sdtPr>
    <w:sdtContent>
      <w:p>
        <w:pPr>
          <w:pStyle w:val="9"/>
          <w:jc w:val="center"/>
        </w:pPr>
        <w:r>
          <w:fldChar w:fldCharType="begin"/>
        </w:r>
        <w:r>
          <w:instrText xml:space="preserve">PAGE   \* MERGEFORMAT</w:instrText>
        </w:r>
        <w:r>
          <w:fldChar w:fldCharType="separate"/>
        </w:r>
        <w:r>
          <w:rPr>
            <w:lang w:val="zh-CN"/>
          </w:rPr>
          <w:t>IV</w:t>
        </w:r>
        <w:r>
          <w:rPr>
            <w:lang w:val="zh-CN"/>
          </w:rPr>
          <w:fldChar w:fldCharType="end"/>
        </w:r>
      </w:p>
    </w:sdtContent>
  </w:sdt>
  <w:p>
    <w:pPr>
      <w:pStyle w:val="9"/>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70861482"/>
    </w:sdtPr>
    <w:sdtContent>
      <w:p>
        <w:pPr>
          <w:pStyle w:val="9"/>
          <w:jc w:val="center"/>
        </w:pPr>
        <w:r>
          <w:fldChar w:fldCharType="begin"/>
        </w:r>
        <w:r>
          <w:instrText xml:space="preserve">PAGE   \* MERGEFORMAT</w:instrText>
        </w:r>
        <w:r>
          <w:fldChar w:fldCharType="separate"/>
        </w:r>
        <w:r>
          <w:rPr>
            <w:lang w:val="zh-CN"/>
          </w:rPr>
          <w:t>VI</w:t>
        </w:r>
        <w:r>
          <w:rPr>
            <w:lang w:val="zh-CN"/>
          </w:rPr>
          <w:fldChar w:fldCharType="end"/>
        </w:r>
      </w:p>
    </w:sdtContent>
  </w:sdt>
  <w:p>
    <w:pPr>
      <w:pStyle w:val="9"/>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r>
      <w:rPr>
        <w:rFonts w:hint="eastAsia"/>
      </w:rPr>
      <w:t>第</w:t>
    </w:r>
    <w:sdt>
      <w:sdtPr>
        <w:id w:val="-2085981874"/>
      </w:sdtPr>
      <w:sdtContent>
        <w:r>
          <w:fldChar w:fldCharType="begin"/>
        </w:r>
        <w:r>
          <w:instrText xml:space="preserve">PAGE   \* MERGEFORMAT</w:instrText>
        </w:r>
        <w:r>
          <w:fldChar w:fldCharType="separate"/>
        </w:r>
        <w:r>
          <w:rPr>
            <w:lang w:val="zh-CN"/>
          </w:rPr>
          <w:t>16</w:t>
        </w:r>
        <w:r>
          <w:rPr>
            <w:lang w:val="zh-CN"/>
          </w:rPr>
          <w:fldChar w:fldCharType="end"/>
        </w:r>
        <w:r>
          <w:rPr>
            <w:rFonts w:hint="eastAsia"/>
          </w:rPr>
          <w:t>页</w:t>
        </w:r>
      </w:sdtContent>
    </w:sdt>
  </w:p>
  <w:p>
    <w:pPr>
      <w:pStyle w:val="9"/>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r>
      <w:rPr>
        <w:sz w:val="18"/>
      </w:rPr>
      <mc:AlternateContent>
        <mc:Choice Requires="wps">
          <w:drawing>
            <wp:anchor distT="0" distB="0" distL="114300" distR="114300" simplePos="0" relativeHeight="251665408" behindDoc="0" locked="0" layoutInCell="1" allowOverlap="1">
              <wp:simplePos x="0" y="0"/>
              <wp:positionH relativeFrom="margin">
                <wp:posOffset>2372995</wp:posOffset>
              </wp:positionH>
              <wp:positionV relativeFrom="paragraph">
                <wp:posOffset>-8255</wp:posOffset>
              </wp:positionV>
              <wp:extent cx="567055" cy="179705"/>
              <wp:effectExtent l="0" t="0" r="0" b="0"/>
              <wp:wrapNone/>
              <wp:docPr id="21" name="文本框 21"/>
              <wp:cNvGraphicFramePr/>
              <a:graphic xmlns:a="http://schemas.openxmlformats.org/drawingml/2006/main">
                <a:graphicData uri="http://schemas.microsoft.com/office/word/2010/wordprocessingShape">
                  <wps:wsp>
                    <wps:cNvSpPr txBox="1"/>
                    <wps:spPr>
                      <a:xfrm>
                        <a:off x="0" y="0"/>
                        <a:ext cx="567055" cy="1797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rFonts w:hint="eastAsia" w:eastAsia="宋体"/>
                              <w:lang w:eastAsia="zh-CN"/>
                            </w:rPr>
                          </w:pPr>
                          <w:r>
                            <w:rPr>
                              <w:rFonts w:hint="eastAsia"/>
                              <w:lang w:val="en-US" w:eastAsia="zh-CN"/>
                            </w:rPr>
                            <w:t>第</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17</w:t>
                          </w:r>
                          <w:r>
                            <w:rPr>
                              <w:rFonts w:hint="eastAsia"/>
                              <w:lang w:eastAsia="zh-CN"/>
                            </w:rPr>
                            <w:fldChar w:fldCharType="end"/>
                          </w:r>
                          <w:r>
                            <w:rPr>
                              <w:rFonts w:hint="eastAsia"/>
                              <w:lang w:eastAsia="zh-CN"/>
                            </w:rPr>
                            <w:t>页</w:t>
                          </w: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186.85pt;margin-top:-0.65pt;height:14.15pt;width:44.65pt;mso-position-horizontal-relative:margin;z-index:251665408;mso-width-relative:page;mso-height-relative:page;" filled="f" stroked="f" coordsize="21600,21600" o:gfxdata="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aAs4n2QAAAAkBAAAPAAAAAAAAAAEAIAAAACIAAABkcnMvZG93&#10;bnJldi54bWxQSwECFAAUAAAACACHTuJA1FGaRjgCAABjBAAADgAAAAAAAAABACAAAAAoAQAAZHJz&#10;L2Uyb0RvYy54bWxQSwUGAAAAAAYABgBZAQAA0gUAAAAA&#10;">
              <v:fill on="f" focussize="0,0"/>
              <v:stroke on="f" weight="0.5pt"/>
              <v:imagedata o:title=""/>
              <o:lock v:ext="edit" aspectratio="f"/>
              <v:textbox inset="0mm,0mm,0mm,0mm">
                <w:txbxContent>
                  <w:p>
                    <w:pPr>
                      <w:pStyle w:val="9"/>
                      <w:rPr>
                        <w:rFonts w:hint="eastAsia" w:eastAsia="宋体"/>
                        <w:lang w:eastAsia="zh-CN"/>
                      </w:rPr>
                    </w:pPr>
                    <w:r>
                      <w:rPr>
                        <w:rFonts w:hint="eastAsia"/>
                        <w:lang w:val="en-US" w:eastAsia="zh-CN"/>
                      </w:rPr>
                      <w:t>第</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17</w:t>
                    </w:r>
                    <w:r>
                      <w:rPr>
                        <w:rFonts w:hint="eastAsia"/>
                        <w:lang w:eastAsia="zh-CN"/>
                      </w:rPr>
                      <w:fldChar w:fldCharType="end"/>
                    </w:r>
                    <w:r>
                      <w:rPr>
                        <w:rFonts w:hint="eastAsia"/>
                        <w:lang w:eastAsia="zh-CN"/>
                      </w:rPr>
                      <w:t>页</w:t>
                    </w:r>
                  </w:p>
                </w:txbxContent>
              </v:textbox>
            </v:shape>
          </w:pict>
        </mc:Fallback>
      </mc:AlternateContent>
    </w:r>
  </w:p>
  <w:p>
    <w:pPr>
      <w:pStyle w:val="9"/>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r>
      <w:rPr>
        <w:rFonts w:hint="eastAsia"/>
        <w:lang w:val="en-US" w:eastAsia="zh-CN"/>
      </w:rPr>
      <w:t>第</w:t>
    </w:r>
    <w:r>
      <w:fldChar w:fldCharType="begin"/>
    </w:r>
    <w:r>
      <w:instrText xml:space="preserve">PAGE   \* MERGEFORMAT</w:instrText>
    </w:r>
    <w:r>
      <w:fldChar w:fldCharType="separate"/>
    </w:r>
    <w:r>
      <w:rPr>
        <w:lang w:val="zh-CN"/>
      </w:rPr>
      <w:t>32</w:t>
    </w:r>
    <w:r>
      <w:rPr>
        <w:lang w:val="zh-CN"/>
      </w:rPr>
      <w:fldChar w:fldCharType="end"/>
    </w:r>
    <w:r>
      <w:rPr>
        <w:rFonts w:hint="eastAsia"/>
      </w:rPr>
      <w:t>页</w:t>
    </w:r>
  </w:p>
  <w:p>
    <w:pPr>
      <w:pStyle w:val="9"/>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r>
      <w:rPr>
        <w:rFonts w:hint="eastAsia"/>
      </w:rPr>
      <w:t>第</w:t>
    </w:r>
    <w:r>
      <w:fldChar w:fldCharType="begin"/>
    </w:r>
    <w:r>
      <w:instrText xml:space="preserve">PAGE   \* MERGEFORMAT</w:instrText>
    </w:r>
    <w:r>
      <w:fldChar w:fldCharType="separate"/>
    </w:r>
    <w:r>
      <w:rPr>
        <w:lang w:val="zh-CN"/>
      </w:rPr>
      <w:t>32</w:t>
    </w:r>
    <w:r>
      <w:rPr>
        <w:lang w:val="zh-CN"/>
      </w:rPr>
      <w:fldChar w:fldCharType="end"/>
    </w:r>
    <w:r>
      <w:rPr>
        <w:rFonts w:hint="eastAsia"/>
      </w:rPr>
      <w:t>页</w:t>
    </w:r>
  </w:p>
  <w:p>
    <w:pPr>
      <w:pStyle w:val="9"/>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hint="eastAsia" w:eastAsia="宋体"/>
        <w:lang w:val="en-US" w:eastAsia="zh-CN"/>
      </w:rPr>
    </w:pPr>
  </w:p>
  <w:p>
    <w:pPr>
      <w:pStyle w:val="10"/>
      <w:rPr>
        <w:rFonts w:hint="default" w:eastAsia="宋体"/>
        <w:lang w:val="en-US" w:eastAsia="zh-CN"/>
      </w:rPr>
    </w:pPr>
    <w:r>
      <w:rPr>
        <w:rFonts w:hint="eastAsia"/>
        <w:lang w:val="en-US" w:eastAsia="zh-CN"/>
      </w:rPr>
      <w:t>第六章 结论与展望</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hint="eastAsia" w:eastAsia="宋体"/>
        <w:lang w:val="en-US" w:eastAsia="zh-CN"/>
      </w:rPr>
    </w:pPr>
  </w:p>
  <w:p>
    <w:pPr>
      <w:pStyle w:val="10"/>
      <w:rPr>
        <w:rFonts w:hint="default" w:eastAsia="宋体"/>
        <w:lang w:val="en-US" w:eastAsia="zh-CN"/>
      </w:rPr>
    </w:pPr>
    <w:r>
      <w:rPr>
        <w:rFonts w:hint="eastAsia"/>
        <w:lang w:val="en-US" w:eastAsia="zh-CN"/>
      </w:rPr>
      <w:t>附录一</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hint="eastAsia" w:eastAsia="宋体"/>
        <w:lang w:val="en-US" w:eastAsia="zh-CN"/>
      </w:rPr>
    </w:pPr>
  </w:p>
  <w:p>
    <w:pPr>
      <w:pStyle w:val="10"/>
      <w:rPr>
        <w:rFonts w:hint="default" w:eastAsia="宋体"/>
        <w:lang w:val="en-US" w:eastAsia="zh-CN"/>
      </w:rPr>
    </w:pPr>
    <w:r>
      <w:rPr>
        <w:rFonts w:hint="eastAsia"/>
        <w:lang w:val="en-US" w:eastAsia="zh-CN"/>
      </w:rPr>
      <w:t>附录二</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hint="eastAsia" w:eastAsia="宋体"/>
        <w:lang w:val="en-US" w:eastAsia="zh-CN"/>
      </w:rPr>
    </w:pPr>
  </w:p>
  <w:p>
    <w:pPr>
      <w:pStyle w:val="10"/>
      <w:rPr>
        <w:rFonts w:hint="default" w:eastAsia="宋体"/>
        <w:lang w:val="en-US" w:eastAsia="zh-CN"/>
      </w:rPr>
    </w:pPr>
    <w:r>
      <w:rPr>
        <w:rFonts w:hint="eastAsia"/>
        <w:lang w:val="en-US" w:eastAsia="zh-CN"/>
      </w:rPr>
      <w:t>附录三</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hint="eastAsia" w:eastAsia="宋体"/>
        <w:lang w:val="en-US" w:eastAsia="zh-CN"/>
      </w:rPr>
    </w:pPr>
  </w:p>
  <w:p>
    <w:pPr>
      <w:pStyle w:val="10"/>
      <w:rPr>
        <w:rFonts w:hint="default" w:eastAsia="宋体"/>
        <w:lang w:val="en-US" w:eastAsia="zh-CN"/>
      </w:rPr>
    </w:pPr>
    <w:r>
      <w:rPr>
        <w:rFonts w:hint="eastAsia"/>
        <w:lang w:val="en-US" w:eastAsia="zh-CN"/>
      </w:rPr>
      <w:t>附录四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hint="eastAsia" w:eastAsia="宋体"/>
        <w:lang w:val="en-US" w:eastAsia="zh-CN"/>
      </w:rPr>
    </w:pPr>
  </w:p>
  <w:p>
    <w:pPr>
      <w:pStyle w:val="10"/>
      <w:rPr>
        <w:rFonts w:hint="default" w:eastAsia="宋体"/>
        <w:lang w:val="en-US" w:eastAsia="zh-CN"/>
      </w:rPr>
    </w:pPr>
    <w:r>
      <w:rPr>
        <w:rFonts w:hint="eastAsia"/>
        <w:lang w:val="en-US" w:eastAsia="zh-CN"/>
      </w:rPr>
      <w:t>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tabs>
        <w:tab w:val="center" w:pos="4156"/>
        <w:tab w:val="left" w:pos="4621"/>
        <w:tab w:val="left" w:pos="5408"/>
        <w:tab w:val="clear" w:pos="4153"/>
        <w:tab w:val="clear" w:pos="8306"/>
      </w:tabs>
      <w:jc w:val="left"/>
    </w:pPr>
    <w:r>
      <w:tab/>
    </w:r>
    <w:r>
      <w:rPr>
        <w:rFonts w:hint="eastAsia"/>
      </w:rPr>
      <w:t>作者在攻读硕士学位期间公开发表的论文</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tabs>
        <w:tab w:val="center" w:pos="4156"/>
        <w:tab w:val="left" w:pos="4621"/>
        <w:tab w:val="left" w:pos="5408"/>
        <w:tab w:val="clear" w:pos="4153"/>
        <w:tab w:val="clear" w:pos="8306"/>
      </w:tabs>
      <w:jc w:val="left"/>
    </w:pPr>
    <w:r>
      <w:tab/>
    </w:r>
    <w:r>
      <w:rPr>
        <w:rFonts w:hint="eastAsia"/>
      </w:rPr>
      <w:t>作者在攻读硕士学位期间所作的项目</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tabs>
        <w:tab w:val="center" w:pos="4156"/>
        <w:tab w:val="left" w:pos="4621"/>
        <w:tab w:val="left" w:pos="5408"/>
        <w:tab w:val="clear" w:pos="4153"/>
        <w:tab w:val="clear" w:pos="8306"/>
      </w:tabs>
      <w:jc w:val="left"/>
    </w:pPr>
    <w:r>
      <w:tab/>
    </w:r>
    <w:r>
      <w:rPr>
        <w:rFonts w:hint="eastAsia"/>
      </w:rPr>
      <w:t xml:space="preserve">致 </w:t>
    </w:r>
    <w:r>
      <w:t xml:space="preserve">   </w:t>
    </w:r>
    <w:r>
      <w:rPr>
        <w:rFonts w:hint="eastAsia"/>
      </w:rPr>
      <w:t>谢</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rFonts w:hint="eastAsia"/>
      </w:rPr>
      <w:t>摘要</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rFonts w:hint="eastAsia"/>
      </w:rPr>
      <w:t>A</w:t>
    </w:r>
    <w:r>
      <w:t>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hint="eastAsia" w:eastAsia="宋体"/>
        <w:lang w:val="en-US" w:eastAsia="zh-CN"/>
      </w:rPr>
    </w:pPr>
    <w:r>
      <w:rPr>
        <w:rFonts w:hint="eastAsia"/>
      </w:rPr>
      <w:t>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hint="eastAsia" w:eastAsia="宋体"/>
        <w:lang w:val="en-US" w:eastAsia="zh-CN"/>
      </w:rPr>
    </w:pPr>
    <w:r>
      <w:rPr>
        <w:rFonts w:hint="eastAsia"/>
        <w:lang w:val="en-US" w:eastAsia="zh-CN"/>
      </w:rPr>
      <w:t>第一章 绪论</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hint="eastAsia" w:eastAsia="宋体"/>
        <w:lang w:val="en-US" w:eastAsia="zh-CN"/>
      </w:rPr>
    </w:pPr>
    <w:r>
      <w:rPr>
        <w:rFonts w:hint="eastAsia"/>
      </w:rPr>
      <w:t xml:space="preserve">第二章 </w:t>
    </w:r>
    <w:r>
      <w:t xml:space="preserve"> </w:t>
    </w:r>
    <w:r>
      <w:rPr>
        <w:rFonts w:hint="eastAsia"/>
      </w:rPr>
      <w:t>切缝形成机理</w:t>
    </w:r>
    <w:r>
      <w:rPr>
        <w:rFonts w:hint="eastAsia"/>
        <w:lang w:val="en-US" w:eastAsia="zh-CN"/>
      </w:rPr>
      <w:t>分析</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rFonts w:hint="eastAsia"/>
      </w:rPr>
      <w:t xml:space="preserve">第三章 </w:t>
    </w:r>
    <w:r>
      <w:t xml:space="preserve"> </w:t>
    </w:r>
    <w:r>
      <w:rPr>
        <w:rFonts w:hint="eastAsia"/>
        <w:lang w:val="en-US" w:eastAsia="zh-CN"/>
      </w:rPr>
      <w:t>磨料水射流拼块切缝实验</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p>
    <w:pPr>
      <w:pStyle w:val="10"/>
      <w:rPr>
        <w:rFonts w:hint="default" w:eastAsia="宋体"/>
        <w:lang w:val="en-US" w:eastAsia="zh-CN"/>
      </w:rPr>
    </w:pPr>
    <w:r>
      <w:rPr>
        <w:rFonts w:hint="eastAsia"/>
        <w:lang w:val="en-US" w:eastAsia="zh-CN"/>
      </w:rPr>
      <w:t>第四章 射流切缝形貌三维扫描</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p>
    <w:pPr>
      <w:pStyle w:val="10"/>
      <w:rPr>
        <w:rFonts w:hint="default" w:eastAsia="宋体"/>
        <w:lang w:val="en-US" w:eastAsia="zh-CN"/>
      </w:rPr>
    </w:pPr>
    <w:r>
      <w:rPr>
        <w:rFonts w:hint="eastAsia"/>
        <w:lang w:val="en-US" w:eastAsia="zh-CN"/>
      </w:rPr>
      <w:t>第五章 射流切缝形貌3D表征方法及形貌误差补偿</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9202F2A"/>
    <w:multiLevelType w:val="multilevel"/>
    <w:tmpl w:val="09202F2A"/>
    <w:lvl w:ilvl="0" w:tentative="0">
      <w:start w:val="1"/>
      <w:numFmt w:val="decimal"/>
      <w:lvlText w:val="(%1)"/>
      <w:lvlJc w:val="left"/>
      <w:pPr>
        <w:ind w:left="900" w:hanging="420"/>
      </w:pPr>
      <w:rPr>
        <w:rFonts w:hint="default"/>
      </w:rPr>
    </w:lvl>
    <w:lvl w:ilvl="1" w:tentative="0">
      <w:start w:val="1"/>
      <w:numFmt w:val="lowerLetter"/>
      <w:lvlText w:val="%2)"/>
      <w:lvlJc w:val="left"/>
      <w:pPr>
        <w:ind w:left="1320" w:hanging="420"/>
      </w:pPr>
    </w:lvl>
    <w:lvl w:ilvl="2" w:tentative="0">
      <w:start w:val="1"/>
      <w:numFmt w:val="decimal"/>
      <w:lvlText w:val="(%3)"/>
      <w:lvlJc w:val="left"/>
      <w:pPr>
        <w:ind w:left="1740" w:hanging="420"/>
      </w:pPr>
      <w:rPr>
        <w:rFonts w:hint="eastAsia"/>
      </w:r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
    <w:nsid w:val="1D0D2823"/>
    <w:multiLevelType w:val="multilevel"/>
    <w:tmpl w:val="1D0D2823"/>
    <w:lvl w:ilvl="0" w:tentative="0">
      <w:start w:val="4"/>
      <w:numFmt w:val="decimal"/>
      <w:lvlText w:val="%1"/>
      <w:lvlJc w:val="left"/>
      <w:pPr>
        <w:ind w:left="360" w:hanging="360"/>
      </w:pPr>
      <w:rPr>
        <w:rFonts w:hint="default"/>
        <w:sz w:val="24"/>
      </w:rPr>
    </w:lvl>
    <w:lvl w:ilvl="1" w:tentative="0">
      <w:start w:val="5"/>
      <w:numFmt w:val="decimal"/>
      <w:lvlText w:val="%1.%2"/>
      <w:lvlJc w:val="left"/>
      <w:pPr>
        <w:ind w:left="720" w:hanging="720"/>
      </w:pPr>
      <w:rPr>
        <w:rFonts w:hint="default"/>
        <w:sz w:val="24"/>
      </w:rPr>
    </w:lvl>
    <w:lvl w:ilvl="2" w:tentative="0">
      <w:start w:val="1"/>
      <w:numFmt w:val="decimal"/>
      <w:lvlText w:val="%1.%2.%3"/>
      <w:lvlJc w:val="left"/>
      <w:pPr>
        <w:ind w:left="720" w:hanging="720"/>
      </w:pPr>
      <w:rPr>
        <w:rFonts w:hint="default"/>
        <w:sz w:val="24"/>
      </w:rPr>
    </w:lvl>
    <w:lvl w:ilvl="3" w:tentative="0">
      <w:start w:val="1"/>
      <w:numFmt w:val="decimal"/>
      <w:lvlText w:val="%1.%2.%3.%4"/>
      <w:lvlJc w:val="left"/>
      <w:pPr>
        <w:ind w:left="1080" w:hanging="1080"/>
      </w:pPr>
      <w:rPr>
        <w:rFonts w:hint="default"/>
        <w:sz w:val="24"/>
      </w:rPr>
    </w:lvl>
    <w:lvl w:ilvl="4" w:tentative="0">
      <w:start w:val="1"/>
      <w:numFmt w:val="decimal"/>
      <w:lvlText w:val="%1.%2.%3.%4.%5"/>
      <w:lvlJc w:val="left"/>
      <w:pPr>
        <w:ind w:left="1440" w:hanging="1440"/>
      </w:pPr>
      <w:rPr>
        <w:rFonts w:hint="default"/>
        <w:sz w:val="24"/>
      </w:rPr>
    </w:lvl>
    <w:lvl w:ilvl="5" w:tentative="0">
      <w:start w:val="1"/>
      <w:numFmt w:val="decimal"/>
      <w:lvlText w:val="%1.%2.%3.%4.%5.%6"/>
      <w:lvlJc w:val="left"/>
      <w:pPr>
        <w:ind w:left="1440" w:hanging="1440"/>
      </w:pPr>
      <w:rPr>
        <w:rFonts w:hint="default"/>
        <w:sz w:val="24"/>
      </w:rPr>
    </w:lvl>
    <w:lvl w:ilvl="6" w:tentative="0">
      <w:start w:val="1"/>
      <w:numFmt w:val="decimal"/>
      <w:lvlText w:val="%1.%2.%3.%4.%5.%6.%7"/>
      <w:lvlJc w:val="left"/>
      <w:pPr>
        <w:ind w:left="1800" w:hanging="1800"/>
      </w:pPr>
      <w:rPr>
        <w:rFonts w:hint="default"/>
        <w:sz w:val="24"/>
      </w:rPr>
    </w:lvl>
    <w:lvl w:ilvl="7" w:tentative="0">
      <w:start w:val="1"/>
      <w:numFmt w:val="decimal"/>
      <w:lvlText w:val="%1.%2.%3.%4.%5.%6.%7.%8"/>
      <w:lvlJc w:val="left"/>
      <w:pPr>
        <w:ind w:left="2160" w:hanging="2160"/>
      </w:pPr>
      <w:rPr>
        <w:rFonts w:hint="default"/>
        <w:sz w:val="24"/>
      </w:rPr>
    </w:lvl>
    <w:lvl w:ilvl="8" w:tentative="0">
      <w:start w:val="1"/>
      <w:numFmt w:val="decimal"/>
      <w:lvlText w:val="%1.%2.%3.%4.%5.%6.%7.%8.%9"/>
      <w:lvlJc w:val="left"/>
      <w:pPr>
        <w:ind w:left="2160" w:hanging="2160"/>
      </w:pPr>
      <w:rPr>
        <w:rFonts w:hint="default"/>
        <w:sz w:val="24"/>
      </w:rPr>
    </w:lvl>
  </w:abstractNum>
  <w:abstractNum w:abstractNumId="2">
    <w:nsid w:val="206C0879"/>
    <w:multiLevelType w:val="multilevel"/>
    <w:tmpl w:val="206C0879"/>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
    <w:nsid w:val="2230444B"/>
    <w:multiLevelType w:val="multilevel"/>
    <w:tmpl w:val="2230444B"/>
    <w:lvl w:ilvl="0" w:tentative="0">
      <w:start w:val="1"/>
      <w:numFmt w:val="decimal"/>
      <w:lvlText w:val="[%1]"/>
      <w:lvlJc w:val="left"/>
      <w:pPr>
        <w:tabs>
          <w:tab w:val="left" w:pos="180"/>
        </w:tabs>
        <w:ind w:left="840" w:hanging="840"/>
      </w:pPr>
      <w:rPr>
        <w:rFonts w:hint="eastAsia"/>
        <w:sz w:val="21"/>
        <w:szCs w:val="21"/>
        <w:lang w:val="en-US"/>
      </w:rPr>
    </w:lvl>
    <w:lvl w:ilvl="1" w:tentative="0">
      <w:start w:val="1"/>
      <w:numFmt w:val="decimal"/>
      <w:lvlText w:val="%2."/>
      <w:lvlJc w:val="left"/>
      <w:pPr>
        <w:tabs>
          <w:tab w:val="left" w:pos="840"/>
        </w:tabs>
        <w:ind w:left="840" w:hanging="420"/>
      </w:pPr>
      <w:rPr>
        <w:rFonts w:hint="eastAsia"/>
        <w:sz w:val="21"/>
        <w:szCs w:val="21"/>
        <w:lang w:val="en-US"/>
      </w:rPr>
    </w:lvl>
    <w:lvl w:ilvl="2" w:tentative="0">
      <w:start w:val="1"/>
      <w:numFmt w:val="lowerRoman"/>
      <w:lvlText w:val="%3."/>
      <w:lvlJc w:val="right"/>
      <w:pPr>
        <w:tabs>
          <w:tab w:val="left" w:pos="1260"/>
        </w:tabs>
        <w:ind w:left="1260" w:hanging="420"/>
      </w:pPr>
      <w:rPr>
        <w:rFonts w:hint="eastAsia"/>
      </w:rPr>
    </w:lvl>
    <w:lvl w:ilvl="3" w:tentative="0">
      <w:start w:val="1"/>
      <w:numFmt w:val="decimal"/>
      <w:lvlText w:val="%4."/>
      <w:lvlJc w:val="left"/>
      <w:pPr>
        <w:tabs>
          <w:tab w:val="left" w:pos="1680"/>
        </w:tabs>
        <w:ind w:left="1680" w:hanging="420"/>
      </w:pPr>
      <w:rPr>
        <w:rFonts w:hint="eastAsia"/>
      </w:rPr>
    </w:lvl>
    <w:lvl w:ilvl="4" w:tentative="0">
      <w:start w:val="1"/>
      <w:numFmt w:val="lowerLetter"/>
      <w:lvlText w:val="%5)"/>
      <w:lvlJc w:val="left"/>
      <w:pPr>
        <w:tabs>
          <w:tab w:val="left" w:pos="2100"/>
        </w:tabs>
        <w:ind w:left="2100" w:hanging="420"/>
      </w:pPr>
      <w:rPr>
        <w:rFonts w:hint="eastAsia"/>
      </w:rPr>
    </w:lvl>
    <w:lvl w:ilvl="5" w:tentative="0">
      <w:start w:val="1"/>
      <w:numFmt w:val="lowerRoman"/>
      <w:lvlText w:val="%6."/>
      <w:lvlJc w:val="right"/>
      <w:pPr>
        <w:tabs>
          <w:tab w:val="left" w:pos="2520"/>
        </w:tabs>
        <w:ind w:left="2520" w:hanging="420"/>
      </w:pPr>
      <w:rPr>
        <w:rFonts w:hint="eastAsia"/>
      </w:rPr>
    </w:lvl>
    <w:lvl w:ilvl="6" w:tentative="0">
      <w:start w:val="1"/>
      <w:numFmt w:val="decimal"/>
      <w:lvlText w:val="%7."/>
      <w:lvlJc w:val="left"/>
      <w:pPr>
        <w:tabs>
          <w:tab w:val="left" w:pos="2940"/>
        </w:tabs>
        <w:ind w:left="2940" w:hanging="420"/>
      </w:pPr>
      <w:rPr>
        <w:rFonts w:hint="eastAsia"/>
      </w:rPr>
    </w:lvl>
    <w:lvl w:ilvl="7" w:tentative="0">
      <w:start w:val="1"/>
      <w:numFmt w:val="lowerLetter"/>
      <w:lvlText w:val="%8)"/>
      <w:lvlJc w:val="left"/>
      <w:pPr>
        <w:tabs>
          <w:tab w:val="left" w:pos="3360"/>
        </w:tabs>
        <w:ind w:left="3360" w:hanging="420"/>
      </w:pPr>
      <w:rPr>
        <w:rFonts w:hint="eastAsia"/>
      </w:rPr>
    </w:lvl>
    <w:lvl w:ilvl="8" w:tentative="0">
      <w:start w:val="1"/>
      <w:numFmt w:val="lowerRoman"/>
      <w:lvlText w:val="%9."/>
      <w:lvlJc w:val="right"/>
      <w:pPr>
        <w:tabs>
          <w:tab w:val="left" w:pos="3780"/>
        </w:tabs>
        <w:ind w:left="3780" w:hanging="420"/>
      </w:pPr>
      <w:rPr>
        <w:rFonts w:hint="eastAsia"/>
      </w:rPr>
    </w:lvl>
  </w:abstractNum>
  <w:abstractNum w:abstractNumId="4">
    <w:nsid w:val="229C69DC"/>
    <w:multiLevelType w:val="multilevel"/>
    <w:tmpl w:val="229C69DC"/>
    <w:lvl w:ilvl="0" w:tentative="0">
      <w:start w:val="1"/>
      <w:numFmt w:val="decimal"/>
      <w:lvlText w:val="(%1)"/>
      <w:lvlJc w:val="left"/>
      <w:pPr>
        <w:tabs>
          <w:tab w:val="left" w:pos="845"/>
        </w:tabs>
        <w:ind w:left="844" w:hanging="419"/>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5">
    <w:nsid w:val="363E328F"/>
    <w:multiLevelType w:val="multilevel"/>
    <w:tmpl w:val="363E328F"/>
    <w:lvl w:ilvl="0" w:tentative="0">
      <w:start w:val="1"/>
      <w:numFmt w:val="decimal"/>
      <w:lvlText w:val="(%1)"/>
      <w:lvlJc w:val="left"/>
      <w:pPr>
        <w:tabs>
          <w:tab w:val="left" w:pos="900"/>
        </w:tabs>
        <w:ind w:left="899" w:hanging="419"/>
      </w:pPr>
      <w:rPr>
        <w:rFonts w:hint="eastAsia"/>
      </w:rPr>
    </w:lvl>
    <w:lvl w:ilvl="1" w:tentative="0">
      <w:start w:val="1"/>
      <w:numFmt w:val="bullet"/>
      <w:lvlText w:val=""/>
      <w:lvlJc w:val="left"/>
      <w:pPr>
        <w:tabs>
          <w:tab w:val="left" w:pos="1320"/>
        </w:tabs>
        <w:ind w:left="1320" w:hanging="420"/>
      </w:pPr>
      <w:rPr>
        <w:rFonts w:hint="default" w:ascii="Wingdings" w:hAnsi="Wingdings"/>
      </w:rPr>
    </w:lvl>
    <w:lvl w:ilvl="2" w:tentative="0">
      <w:start w:val="1"/>
      <w:numFmt w:val="bullet"/>
      <w:lvlText w:val=""/>
      <w:lvlJc w:val="left"/>
      <w:pPr>
        <w:tabs>
          <w:tab w:val="left" w:pos="1740"/>
        </w:tabs>
        <w:ind w:left="1740" w:hanging="420"/>
      </w:pPr>
      <w:rPr>
        <w:rFonts w:hint="default" w:ascii="Wingdings" w:hAnsi="Wingdings"/>
      </w:rPr>
    </w:lvl>
    <w:lvl w:ilvl="3" w:tentative="0">
      <w:start w:val="1"/>
      <w:numFmt w:val="bullet"/>
      <w:lvlText w:val=""/>
      <w:lvlJc w:val="left"/>
      <w:pPr>
        <w:tabs>
          <w:tab w:val="left" w:pos="2160"/>
        </w:tabs>
        <w:ind w:left="2160" w:hanging="420"/>
      </w:pPr>
      <w:rPr>
        <w:rFonts w:hint="default" w:ascii="Wingdings" w:hAnsi="Wingdings"/>
      </w:rPr>
    </w:lvl>
    <w:lvl w:ilvl="4" w:tentative="0">
      <w:start w:val="1"/>
      <w:numFmt w:val="bullet"/>
      <w:lvlText w:val=""/>
      <w:lvlJc w:val="left"/>
      <w:pPr>
        <w:tabs>
          <w:tab w:val="left" w:pos="2580"/>
        </w:tabs>
        <w:ind w:left="2580" w:hanging="420"/>
      </w:pPr>
      <w:rPr>
        <w:rFonts w:hint="default" w:ascii="Wingdings" w:hAnsi="Wingdings"/>
      </w:rPr>
    </w:lvl>
    <w:lvl w:ilvl="5" w:tentative="0">
      <w:start w:val="1"/>
      <w:numFmt w:val="bullet"/>
      <w:lvlText w:val=""/>
      <w:lvlJc w:val="left"/>
      <w:pPr>
        <w:tabs>
          <w:tab w:val="left" w:pos="3000"/>
        </w:tabs>
        <w:ind w:left="3000" w:hanging="420"/>
      </w:pPr>
      <w:rPr>
        <w:rFonts w:hint="default" w:ascii="Wingdings" w:hAnsi="Wingdings"/>
      </w:rPr>
    </w:lvl>
    <w:lvl w:ilvl="6" w:tentative="0">
      <w:start w:val="1"/>
      <w:numFmt w:val="bullet"/>
      <w:lvlText w:val=""/>
      <w:lvlJc w:val="left"/>
      <w:pPr>
        <w:tabs>
          <w:tab w:val="left" w:pos="3420"/>
        </w:tabs>
        <w:ind w:left="3420" w:hanging="420"/>
      </w:pPr>
      <w:rPr>
        <w:rFonts w:hint="default" w:ascii="Wingdings" w:hAnsi="Wingdings"/>
      </w:rPr>
    </w:lvl>
    <w:lvl w:ilvl="7" w:tentative="0">
      <w:start w:val="1"/>
      <w:numFmt w:val="bullet"/>
      <w:lvlText w:val=""/>
      <w:lvlJc w:val="left"/>
      <w:pPr>
        <w:tabs>
          <w:tab w:val="left" w:pos="3840"/>
        </w:tabs>
        <w:ind w:left="3840" w:hanging="420"/>
      </w:pPr>
      <w:rPr>
        <w:rFonts w:hint="default" w:ascii="Wingdings" w:hAnsi="Wingdings"/>
      </w:rPr>
    </w:lvl>
    <w:lvl w:ilvl="8" w:tentative="0">
      <w:start w:val="1"/>
      <w:numFmt w:val="bullet"/>
      <w:lvlText w:val=""/>
      <w:lvlJc w:val="left"/>
      <w:pPr>
        <w:tabs>
          <w:tab w:val="left" w:pos="4260"/>
        </w:tabs>
        <w:ind w:left="4260" w:hanging="420"/>
      </w:pPr>
      <w:rPr>
        <w:rFonts w:hint="default" w:ascii="Wingdings" w:hAnsi="Wingdings"/>
      </w:rPr>
    </w:lvl>
  </w:abstractNum>
  <w:abstractNum w:abstractNumId="6">
    <w:nsid w:val="3D337B41"/>
    <w:multiLevelType w:val="multilevel"/>
    <w:tmpl w:val="3D337B41"/>
    <w:lvl w:ilvl="0" w:tentative="0">
      <w:start w:val="1"/>
      <w:numFmt w:val="decimal"/>
      <w:lvlText w:val="4.2.%1"/>
      <w:lvlJc w:val="left"/>
      <w:pPr>
        <w:ind w:left="540" w:hanging="420"/>
      </w:pPr>
      <w:rPr>
        <w:rFonts w:hint="eastAsia"/>
      </w:rPr>
    </w:lvl>
    <w:lvl w:ilvl="1" w:tentative="0">
      <w:start w:val="1"/>
      <w:numFmt w:val="decimal"/>
      <w:lvlText w:val="(%2)"/>
      <w:lvlJc w:val="left"/>
      <w:pPr>
        <w:ind w:left="948" w:hanging="408"/>
      </w:pPr>
      <w:rPr>
        <w:rFonts w:hint="default"/>
      </w:rPr>
    </w:lvl>
    <w:lvl w:ilvl="2" w:tentative="0">
      <w:start w:val="1"/>
      <w:numFmt w:val="lowerRoman"/>
      <w:lvlText w:val="%3."/>
      <w:lvlJc w:val="right"/>
      <w:pPr>
        <w:ind w:left="1380" w:hanging="420"/>
      </w:pPr>
    </w:lvl>
    <w:lvl w:ilvl="3" w:tentative="0">
      <w:start w:val="1"/>
      <w:numFmt w:val="decimal"/>
      <w:lvlText w:val="%4."/>
      <w:lvlJc w:val="left"/>
      <w:pPr>
        <w:ind w:left="1800" w:hanging="420"/>
      </w:pPr>
    </w:lvl>
    <w:lvl w:ilvl="4" w:tentative="0">
      <w:start w:val="1"/>
      <w:numFmt w:val="lowerLetter"/>
      <w:lvlText w:val="%5)"/>
      <w:lvlJc w:val="left"/>
      <w:pPr>
        <w:ind w:left="2220" w:hanging="420"/>
      </w:pPr>
    </w:lvl>
    <w:lvl w:ilvl="5" w:tentative="0">
      <w:start w:val="1"/>
      <w:numFmt w:val="lowerRoman"/>
      <w:lvlText w:val="%6."/>
      <w:lvlJc w:val="right"/>
      <w:pPr>
        <w:ind w:left="2640" w:hanging="420"/>
      </w:pPr>
    </w:lvl>
    <w:lvl w:ilvl="6" w:tentative="0">
      <w:start w:val="1"/>
      <w:numFmt w:val="decimal"/>
      <w:lvlText w:val="%7."/>
      <w:lvlJc w:val="left"/>
      <w:pPr>
        <w:ind w:left="3060" w:hanging="420"/>
      </w:pPr>
    </w:lvl>
    <w:lvl w:ilvl="7" w:tentative="0">
      <w:start w:val="1"/>
      <w:numFmt w:val="lowerLetter"/>
      <w:lvlText w:val="%8)"/>
      <w:lvlJc w:val="left"/>
      <w:pPr>
        <w:ind w:left="3480" w:hanging="420"/>
      </w:pPr>
    </w:lvl>
    <w:lvl w:ilvl="8" w:tentative="0">
      <w:start w:val="1"/>
      <w:numFmt w:val="lowerRoman"/>
      <w:lvlText w:val="%9."/>
      <w:lvlJc w:val="right"/>
      <w:pPr>
        <w:ind w:left="3900" w:hanging="420"/>
      </w:pPr>
    </w:lvl>
  </w:abstractNum>
  <w:abstractNum w:abstractNumId="7">
    <w:nsid w:val="3FCF2761"/>
    <w:multiLevelType w:val="multilevel"/>
    <w:tmpl w:val="3FCF2761"/>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8">
    <w:nsid w:val="40447CD5"/>
    <w:multiLevelType w:val="multilevel"/>
    <w:tmpl w:val="40447CD5"/>
    <w:lvl w:ilvl="0" w:tentative="0">
      <w:start w:val="3"/>
      <w:numFmt w:val="decimal"/>
      <w:lvlText w:val="%1"/>
      <w:lvlJc w:val="left"/>
      <w:pPr>
        <w:tabs>
          <w:tab w:val="left" w:pos="615"/>
        </w:tabs>
        <w:ind w:left="615" w:hanging="615"/>
      </w:pPr>
      <w:rPr>
        <w:rFonts w:hint="default"/>
      </w:rPr>
    </w:lvl>
    <w:lvl w:ilvl="1" w:tentative="0">
      <w:start w:val="1"/>
      <w:numFmt w:val="decimal"/>
      <w:lvlText w:val="%1.%2"/>
      <w:lvlJc w:val="left"/>
      <w:pPr>
        <w:tabs>
          <w:tab w:val="left" w:pos="615"/>
        </w:tabs>
        <w:ind w:left="615" w:hanging="615"/>
      </w:pPr>
      <w:rPr>
        <w:rFonts w:hint="default"/>
      </w:rPr>
    </w:lvl>
    <w:lvl w:ilvl="2" w:tentative="0">
      <w:start w:val="1"/>
      <w:numFmt w:val="decimal"/>
      <w:lvlText w:val="%1.%2.%3"/>
      <w:lvlJc w:val="left"/>
      <w:pPr>
        <w:tabs>
          <w:tab w:val="left" w:pos="720"/>
        </w:tabs>
        <w:ind w:left="720" w:hanging="720"/>
      </w:pPr>
      <w:rPr>
        <w:rFonts w:hint="default"/>
      </w:rPr>
    </w:lvl>
    <w:lvl w:ilvl="3" w:tentative="0">
      <w:start w:val="1"/>
      <w:numFmt w:val="decimal"/>
      <w:lvlText w:val="%1.%2.%3.%4"/>
      <w:lvlJc w:val="left"/>
      <w:pPr>
        <w:tabs>
          <w:tab w:val="left" w:pos="720"/>
        </w:tabs>
        <w:ind w:left="720" w:hanging="720"/>
      </w:pPr>
      <w:rPr>
        <w:rFonts w:hint="default"/>
      </w:rPr>
    </w:lvl>
    <w:lvl w:ilvl="4" w:tentative="0">
      <w:start w:val="1"/>
      <w:numFmt w:val="decimal"/>
      <w:lvlText w:val="%1.%2.%3.%4.%5"/>
      <w:lvlJc w:val="left"/>
      <w:pPr>
        <w:tabs>
          <w:tab w:val="left" w:pos="1080"/>
        </w:tabs>
        <w:ind w:left="1080" w:hanging="1080"/>
      </w:pPr>
      <w:rPr>
        <w:rFonts w:hint="default"/>
      </w:rPr>
    </w:lvl>
    <w:lvl w:ilvl="5" w:tentative="0">
      <w:start w:val="1"/>
      <w:numFmt w:val="decimal"/>
      <w:lvlText w:val="%1.%2.%3.%4.%5.%6"/>
      <w:lvlJc w:val="left"/>
      <w:pPr>
        <w:tabs>
          <w:tab w:val="left" w:pos="1080"/>
        </w:tabs>
        <w:ind w:left="1080" w:hanging="1080"/>
      </w:pPr>
      <w:rPr>
        <w:rFonts w:hint="default"/>
      </w:rPr>
    </w:lvl>
    <w:lvl w:ilvl="6" w:tentative="0">
      <w:start w:val="1"/>
      <w:numFmt w:val="decimal"/>
      <w:lvlText w:val="%1.%2.%3.%4.%5.%6.%7"/>
      <w:lvlJc w:val="left"/>
      <w:pPr>
        <w:tabs>
          <w:tab w:val="left" w:pos="1080"/>
        </w:tabs>
        <w:ind w:left="1080" w:hanging="1080"/>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440"/>
        </w:tabs>
        <w:ind w:left="1440" w:hanging="1440"/>
      </w:pPr>
      <w:rPr>
        <w:rFonts w:hint="default"/>
      </w:rPr>
    </w:lvl>
  </w:abstractNum>
  <w:abstractNum w:abstractNumId="9">
    <w:nsid w:val="47442D8E"/>
    <w:multiLevelType w:val="multilevel"/>
    <w:tmpl w:val="47442D8E"/>
    <w:lvl w:ilvl="0" w:tentative="0">
      <w:start w:val="1"/>
      <w:numFmt w:val="decimal"/>
      <w:lvlText w:val="(%1)"/>
      <w:lvlJc w:val="left"/>
      <w:pPr>
        <w:ind w:left="900" w:hanging="420"/>
      </w:pPr>
      <w:rPr>
        <w:rFonts w:hint="eastAsia"/>
      </w:rPr>
    </w:lvl>
    <w:lvl w:ilvl="1" w:tentative="0">
      <w:start w:val="1"/>
      <w:numFmt w:val="decimalEnclosedCircle"/>
      <w:lvlText w:val="%2"/>
      <w:lvlJc w:val="left"/>
      <w:pPr>
        <w:ind w:left="1260" w:hanging="360"/>
      </w:pPr>
      <w:rPr>
        <w:rFonts w:hint="default"/>
      </w:rPr>
    </w:lvl>
    <w:lvl w:ilvl="2" w:tentative="0">
      <w:start w:val="1"/>
      <w:numFmt w:val="decimal"/>
      <w:lvlText w:val="（%3）"/>
      <w:lvlJc w:val="left"/>
      <w:pPr>
        <w:ind w:left="2040" w:hanging="720"/>
      </w:pPr>
      <w:rPr>
        <w:rFonts w:hint="default"/>
      </w:r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0">
    <w:nsid w:val="4FA64FEC"/>
    <w:multiLevelType w:val="multilevel"/>
    <w:tmpl w:val="4FA64FEC"/>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1">
    <w:nsid w:val="52A004DB"/>
    <w:multiLevelType w:val="multilevel"/>
    <w:tmpl w:val="52A004DB"/>
    <w:lvl w:ilvl="0" w:tentative="0">
      <w:start w:val="1"/>
      <w:numFmt w:val="decimal"/>
      <w:lvlText w:val="(%1)"/>
      <w:lvlJc w:val="left"/>
      <w:pPr>
        <w:tabs>
          <w:tab w:val="left" w:pos="900"/>
        </w:tabs>
        <w:ind w:left="899" w:hanging="419"/>
      </w:pPr>
      <w:rPr>
        <w:rFonts w:hint="eastAsia"/>
      </w:rPr>
    </w:lvl>
    <w:lvl w:ilvl="1" w:tentative="0">
      <w:start w:val="1"/>
      <w:numFmt w:val="bullet"/>
      <w:lvlText w:val=""/>
      <w:lvlJc w:val="left"/>
      <w:pPr>
        <w:tabs>
          <w:tab w:val="left" w:pos="1320"/>
        </w:tabs>
        <w:ind w:left="1320" w:hanging="420"/>
      </w:pPr>
      <w:rPr>
        <w:rFonts w:hint="default" w:ascii="Wingdings" w:hAnsi="Wingdings"/>
      </w:rPr>
    </w:lvl>
    <w:lvl w:ilvl="2" w:tentative="0">
      <w:start w:val="1"/>
      <w:numFmt w:val="bullet"/>
      <w:lvlText w:val=""/>
      <w:lvlJc w:val="left"/>
      <w:pPr>
        <w:tabs>
          <w:tab w:val="left" w:pos="1740"/>
        </w:tabs>
        <w:ind w:left="1740" w:hanging="420"/>
      </w:pPr>
      <w:rPr>
        <w:rFonts w:hint="default" w:ascii="Wingdings" w:hAnsi="Wingdings"/>
      </w:rPr>
    </w:lvl>
    <w:lvl w:ilvl="3" w:tentative="0">
      <w:start w:val="1"/>
      <w:numFmt w:val="bullet"/>
      <w:lvlText w:val=""/>
      <w:lvlJc w:val="left"/>
      <w:pPr>
        <w:tabs>
          <w:tab w:val="left" w:pos="2160"/>
        </w:tabs>
        <w:ind w:left="2160" w:hanging="420"/>
      </w:pPr>
      <w:rPr>
        <w:rFonts w:hint="default" w:ascii="Wingdings" w:hAnsi="Wingdings"/>
      </w:rPr>
    </w:lvl>
    <w:lvl w:ilvl="4" w:tentative="0">
      <w:start w:val="1"/>
      <w:numFmt w:val="bullet"/>
      <w:lvlText w:val=""/>
      <w:lvlJc w:val="left"/>
      <w:pPr>
        <w:tabs>
          <w:tab w:val="left" w:pos="2580"/>
        </w:tabs>
        <w:ind w:left="2580" w:hanging="420"/>
      </w:pPr>
      <w:rPr>
        <w:rFonts w:hint="default" w:ascii="Wingdings" w:hAnsi="Wingdings"/>
      </w:rPr>
    </w:lvl>
    <w:lvl w:ilvl="5" w:tentative="0">
      <w:start w:val="1"/>
      <w:numFmt w:val="bullet"/>
      <w:lvlText w:val=""/>
      <w:lvlJc w:val="left"/>
      <w:pPr>
        <w:tabs>
          <w:tab w:val="left" w:pos="3000"/>
        </w:tabs>
        <w:ind w:left="3000" w:hanging="420"/>
      </w:pPr>
      <w:rPr>
        <w:rFonts w:hint="default" w:ascii="Wingdings" w:hAnsi="Wingdings"/>
      </w:rPr>
    </w:lvl>
    <w:lvl w:ilvl="6" w:tentative="0">
      <w:start w:val="1"/>
      <w:numFmt w:val="bullet"/>
      <w:lvlText w:val=""/>
      <w:lvlJc w:val="left"/>
      <w:pPr>
        <w:tabs>
          <w:tab w:val="left" w:pos="3420"/>
        </w:tabs>
        <w:ind w:left="3420" w:hanging="420"/>
      </w:pPr>
      <w:rPr>
        <w:rFonts w:hint="default" w:ascii="Wingdings" w:hAnsi="Wingdings"/>
      </w:rPr>
    </w:lvl>
    <w:lvl w:ilvl="7" w:tentative="0">
      <w:start w:val="1"/>
      <w:numFmt w:val="bullet"/>
      <w:lvlText w:val=""/>
      <w:lvlJc w:val="left"/>
      <w:pPr>
        <w:tabs>
          <w:tab w:val="left" w:pos="3840"/>
        </w:tabs>
        <w:ind w:left="3840" w:hanging="420"/>
      </w:pPr>
      <w:rPr>
        <w:rFonts w:hint="default" w:ascii="Wingdings" w:hAnsi="Wingdings"/>
      </w:rPr>
    </w:lvl>
    <w:lvl w:ilvl="8" w:tentative="0">
      <w:start w:val="1"/>
      <w:numFmt w:val="bullet"/>
      <w:lvlText w:val=""/>
      <w:lvlJc w:val="left"/>
      <w:pPr>
        <w:tabs>
          <w:tab w:val="left" w:pos="4260"/>
        </w:tabs>
        <w:ind w:left="4260" w:hanging="420"/>
      </w:pPr>
      <w:rPr>
        <w:rFonts w:hint="default" w:ascii="Wingdings" w:hAnsi="Wingdings"/>
      </w:rPr>
    </w:lvl>
  </w:abstractNum>
  <w:abstractNum w:abstractNumId="12">
    <w:nsid w:val="58FF6A44"/>
    <w:multiLevelType w:val="multilevel"/>
    <w:tmpl w:val="58FF6A44"/>
    <w:lvl w:ilvl="0" w:tentative="0">
      <w:start w:val="1"/>
      <w:numFmt w:val="decimal"/>
      <w:lvlText w:val="1.3.%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59991817"/>
    <w:multiLevelType w:val="multilevel"/>
    <w:tmpl w:val="59991817"/>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4">
    <w:nsid w:val="5C25451F"/>
    <w:multiLevelType w:val="multilevel"/>
    <w:tmpl w:val="5C25451F"/>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5">
    <w:nsid w:val="67A90C51"/>
    <w:multiLevelType w:val="multilevel"/>
    <w:tmpl w:val="67A90C51"/>
    <w:lvl w:ilvl="0" w:tentative="0">
      <w:start w:val="4"/>
      <w:numFmt w:val="decimal"/>
      <w:lvlText w:val="%1"/>
      <w:lvlJc w:val="left"/>
      <w:pPr>
        <w:tabs>
          <w:tab w:val="left" w:pos="615"/>
        </w:tabs>
        <w:ind w:left="615" w:hanging="615"/>
      </w:pPr>
      <w:rPr>
        <w:rFonts w:hint="default"/>
      </w:rPr>
    </w:lvl>
    <w:lvl w:ilvl="1" w:tentative="0">
      <w:start w:val="1"/>
      <w:numFmt w:val="decimal"/>
      <w:lvlText w:val="%1.%2"/>
      <w:lvlJc w:val="left"/>
      <w:pPr>
        <w:tabs>
          <w:tab w:val="left" w:pos="615"/>
        </w:tabs>
        <w:ind w:left="615" w:hanging="615"/>
      </w:pPr>
      <w:rPr>
        <w:rFonts w:hint="default"/>
      </w:rPr>
    </w:lvl>
    <w:lvl w:ilvl="2" w:tentative="0">
      <w:start w:val="1"/>
      <w:numFmt w:val="decimal"/>
      <w:lvlText w:val="%1.%2.%3"/>
      <w:lvlJc w:val="left"/>
      <w:pPr>
        <w:tabs>
          <w:tab w:val="left" w:pos="720"/>
        </w:tabs>
        <w:ind w:left="720" w:hanging="720"/>
      </w:pPr>
      <w:rPr>
        <w:rFonts w:hint="default"/>
      </w:rPr>
    </w:lvl>
    <w:lvl w:ilvl="3" w:tentative="0">
      <w:start w:val="1"/>
      <w:numFmt w:val="decimal"/>
      <w:lvlText w:val="%1.%2.%3.%4"/>
      <w:lvlJc w:val="left"/>
      <w:pPr>
        <w:tabs>
          <w:tab w:val="left" w:pos="720"/>
        </w:tabs>
        <w:ind w:left="720" w:hanging="720"/>
      </w:pPr>
      <w:rPr>
        <w:rFonts w:hint="default"/>
      </w:rPr>
    </w:lvl>
    <w:lvl w:ilvl="4" w:tentative="0">
      <w:start w:val="1"/>
      <w:numFmt w:val="decimal"/>
      <w:lvlText w:val="%1.%2.%3.%4.%5"/>
      <w:lvlJc w:val="left"/>
      <w:pPr>
        <w:tabs>
          <w:tab w:val="left" w:pos="1080"/>
        </w:tabs>
        <w:ind w:left="1080" w:hanging="1080"/>
      </w:pPr>
      <w:rPr>
        <w:rFonts w:hint="default"/>
      </w:rPr>
    </w:lvl>
    <w:lvl w:ilvl="5" w:tentative="0">
      <w:start w:val="1"/>
      <w:numFmt w:val="decimal"/>
      <w:lvlText w:val="%1.%2.%3.%4.%5.%6"/>
      <w:lvlJc w:val="left"/>
      <w:pPr>
        <w:tabs>
          <w:tab w:val="left" w:pos="1080"/>
        </w:tabs>
        <w:ind w:left="1080" w:hanging="1080"/>
      </w:pPr>
      <w:rPr>
        <w:rFonts w:hint="default"/>
      </w:rPr>
    </w:lvl>
    <w:lvl w:ilvl="6" w:tentative="0">
      <w:start w:val="1"/>
      <w:numFmt w:val="decimal"/>
      <w:lvlText w:val="%1.%2.%3.%4.%5.%6.%7"/>
      <w:lvlJc w:val="left"/>
      <w:pPr>
        <w:tabs>
          <w:tab w:val="left" w:pos="1080"/>
        </w:tabs>
        <w:ind w:left="1080" w:hanging="1080"/>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440"/>
        </w:tabs>
        <w:ind w:left="1440" w:hanging="1440"/>
      </w:pPr>
      <w:rPr>
        <w:rFonts w:hint="default"/>
      </w:rPr>
    </w:lvl>
  </w:abstractNum>
  <w:abstractNum w:abstractNumId="16">
    <w:nsid w:val="6C345727"/>
    <w:multiLevelType w:val="multilevel"/>
    <w:tmpl w:val="6C345727"/>
    <w:lvl w:ilvl="0" w:tentative="0">
      <w:start w:val="1"/>
      <w:numFmt w:val="decimal"/>
      <w:lvlText w:val="4.2.%1"/>
      <w:lvlJc w:val="left"/>
      <w:pPr>
        <w:tabs>
          <w:tab w:val="left" w:pos="615"/>
        </w:tabs>
        <w:ind w:left="615" w:hanging="615"/>
      </w:pPr>
      <w:rPr>
        <w:rFonts w:hint="eastAsia"/>
      </w:rPr>
    </w:lvl>
    <w:lvl w:ilvl="1" w:tentative="0">
      <w:start w:val="3"/>
      <w:numFmt w:val="decimal"/>
      <w:lvlText w:val="4.%2"/>
      <w:lvlJc w:val="left"/>
      <w:pPr>
        <w:tabs>
          <w:tab w:val="left" w:pos="615"/>
        </w:tabs>
        <w:ind w:left="615" w:hanging="615"/>
      </w:pPr>
      <w:rPr>
        <w:rFonts w:hint="eastAsia"/>
      </w:rPr>
    </w:lvl>
    <w:lvl w:ilvl="2" w:tentative="0">
      <w:start w:val="1"/>
      <w:numFmt w:val="decimal"/>
      <w:lvlText w:val="%1.%2.%3"/>
      <w:lvlJc w:val="left"/>
      <w:pPr>
        <w:tabs>
          <w:tab w:val="left" w:pos="720"/>
        </w:tabs>
        <w:ind w:left="720" w:hanging="720"/>
      </w:pPr>
      <w:rPr>
        <w:rFonts w:hint="default"/>
      </w:rPr>
    </w:lvl>
    <w:lvl w:ilvl="3" w:tentative="0">
      <w:start w:val="1"/>
      <w:numFmt w:val="decimal"/>
      <w:lvlText w:val="%1.%2.%3.%4"/>
      <w:lvlJc w:val="left"/>
      <w:pPr>
        <w:tabs>
          <w:tab w:val="left" w:pos="720"/>
        </w:tabs>
        <w:ind w:left="720" w:hanging="720"/>
      </w:pPr>
      <w:rPr>
        <w:rFonts w:hint="default"/>
      </w:rPr>
    </w:lvl>
    <w:lvl w:ilvl="4" w:tentative="0">
      <w:start w:val="1"/>
      <w:numFmt w:val="decimal"/>
      <w:lvlText w:val="%1.%2.%3.%4.%5"/>
      <w:lvlJc w:val="left"/>
      <w:pPr>
        <w:tabs>
          <w:tab w:val="left" w:pos="1080"/>
        </w:tabs>
        <w:ind w:left="1080" w:hanging="1080"/>
      </w:pPr>
      <w:rPr>
        <w:rFonts w:hint="default"/>
      </w:rPr>
    </w:lvl>
    <w:lvl w:ilvl="5" w:tentative="0">
      <w:start w:val="1"/>
      <w:numFmt w:val="decimal"/>
      <w:lvlText w:val="%1.%2.%3.%4.%5.%6"/>
      <w:lvlJc w:val="left"/>
      <w:pPr>
        <w:tabs>
          <w:tab w:val="left" w:pos="1080"/>
        </w:tabs>
        <w:ind w:left="1080" w:hanging="1080"/>
      </w:pPr>
      <w:rPr>
        <w:rFonts w:hint="default"/>
      </w:rPr>
    </w:lvl>
    <w:lvl w:ilvl="6" w:tentative="0">
      <w:start w:val="1"/>
      <w:numFmt w:val="decimal"/>
      <w:lvlText w:val="%1.%2.%3.%4.%5.%6.%7"/>
      <w:lvlJc w:val="left"/>
      <w:pPr>
        <w:tabs>
          <w:tab w:val="left" w:pos="1080"/>
        </w:tabs>
        <w:ind w:left="1080" w:hanging="1080"/>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440"/>
        </w:tabs>
        <w:ind w:left="1440" w:hanging="1440"/>
      </w:pPr>
      <w:rPr>
        <w:rFonts w:hint="default"/>
      </w:rPr>
    </w:lvl>
  </w:abstractNum>
  <w:num w:numId="1">
    <w:abstractNumId w:val="4"/>
  </w:num>
  <w:num w:numId="2">
    <w:abstractNumId w:val="12"/>
  </w:num>
  <w:num w:numId="3">
    <w:abstractNumId w:val="8"/>
  </w:num>
  <w:num w:numId="4">
    <w:abstractNumId w:val="9"/>
  </w:num>
  <w:num w:numId="5">
    <w:abstractNumId w:val="13"/>
  </w:num>
  <w:num w:numId="6">
    <w:abstractNumId w:val="7"/>
  </w:num>
  <w:num w:numId="7">
    <w:abstractNumId w:val="15"/>
  </w:num>
  <w:num w:numId="8">
    <w:abstractNumId w:val="6"/>
  </w:num>
  <w:num w:numId="9">
    <w:abstractNumId w:val="10"/>
  </w:num>
  <w:num w:numId="10">
    <w:abstractNumId w:val="16"/>
  </w:num>
  <w:num w:numId="11">
    <w:abstractNumId w:val="0"/>
  </w:num>
  <w:num w:numId="12">
    <w:abstractNumId w:val="1"/>
  </w:num>
  <w:num w:numId="13">
    <w:abstractNumId w:val="2"/>
  </w:num>
  <w:num w:numId="14">
    <w:abstractNumId w:val="14"/>
  </w:num>
  <w:num w:numId="15">
    <w:abstractNumId w:val="11"/>
  </w:num>
  <w:num w:numId="16">
    <w:abstractNumId w:val="5"/>
  </w:num>
  <w:num w:numId="17">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windr">
    <w15:presenceInfo w15:providerId="None" w15:userId="wind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1"/>
  <w:bordersDoNotSurroundFooter w:val="1"/>
  <w:revisionView w:markup="0"/>
  <w:trackRevisions w:val="1"/>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3"/>
    </o:shapelayout>
  </w:hdrShapeDefaults>
  <w:endnotePr>
    <w:numFmt w:val="decimal"/>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A907B20"/>
    <w:rsid w:val="01756C1C"/>
    <w:rsid w:val="029A5DB9"/>
    <w:rsid w:val="044C1962"/>
    <w:rsid w:val="044C2ABD"/>
    <w:rsid w:val="05665803"/>
    <w:rsid w:val="05CA2991"/>
    <w:rsid w:val="060D688C"/>
    <w:rsid w:val="06575BD9"/>
    <w:rsid w:val="06C57735"/>
    <w:rsid w:val="06FF0B7A"/>
    <w:rsid w:val="0AD34F18"/>
    <w:rsid w:val="0AFB1A33"/>
    <w:rsid w:val="0B244855"/>
    <w:rsid w:val="0D420F12"/>
    <w:rsid w:val="0F3A2AC8"/>
    <w:rsid w:val="0FCA07B5"/>
    <w:rsid w:val="10213A2E"/>
    <w:rsid w:val="10A40B4C"/>
    <w:rsid w:val="10C03752"/>
    <w:rsid w:val="127B3E2B"/>
    <w:rsid w:val="133C638B"/>
    <w:rsid w:val="16137966"/>
    <w:rsid w:val="19345DDB"/>
    <w:rsid w:val="19DF54AA"/>
    <w:rsid w:val="1AF030A1"/>
    <w:rsid w:val="1AFC169F"/>
    <w:rsid w:val="1C3157B5"/>
    <w:rsid w:val="1C561A2F"/>
    <w:rsid w:val="20CF7957"/>
    <w:rsid w:val="23A1149B"/>
    <w:rsid w:val="23A44139"/>
    <w:rsid w:val="26724012"/>
    <w:rsid w:val="26916C3E"/>
    <w:rsid w:val="27C818F1"/>
    <w:rsid w:val="29C0689E"/>
    <w:rsid w:val="2A1769E3"/>
    <w:rsid w:val="2AD47016"/>
    <w:rsid w:val="2AEC77D8"/>
    <w:rsid w:val="2C93435E"/>
    <w:rsid w:val="2E080936"/>
    <w:rsid w:val="2E8079AB"/>
    <w:rsid w:val="308D4A28"/>
    <w:rsid w:val="30E92767"/>
    <w:rsid w:val="315F0E22"/>
    <w:rsid w:val="33891D8B"/>
    <w:rsid w:val="339D4673"/>
    <w:rsid w:val="33E44BA3"/>
    <w:rsid w:val="33FC0DB4"/>
    <w:rsid w:val="3486610C"/>
    <w:rsid w:val="36E12A6E"/>
    <w:rsid w:val="392F32DD"/>
    <w:rsid w:val="3B131B18"/>
    <w:rsid w:val="3EE94B1F"/>
    <w:rsid w:val="3F4B7430"/>
    <w:rsid w:val="3FDF6C7C"/>
    <w:rsid w:val="40563C2A"/>
    <w:rsid w:val="40AE5744"/>
    <w:rsid w:val="44F64AF4"/>
    <w:rsid w:val="47C105FF"/>
    <w:rsid w:val="47CE0741"/>
    <w:rsid w:val="4A030FAB"/>
    <w:rsid w:val="4B9115E7"/>
    <w:rsid w:val="4C1B0064"/>
    <w:rsid w:val="4D2117D3"/>
    <w:rsid w:val="4E6D21F4"/>
    <w:rsid w:val="50F452C5"/>
    <w:rsid w:val="53FA50B3"/>
    <w:rsid w:val="54332022"/>
    <w:rsid w:val="557D66D4"/>
    <w:rsid w:val="566F167E"/>
    <w:rsid w:val="593C0DEC"/>
    <w:rsid w:val="5A907B20"/>
    <w:rsid w:val="5AB5298C"/>
    <w:rsid w:val="5C285349"/>
    <w:rsid w:val="5C6339EA"/>
    <w:rsid w:val="5EAE4AC2"/>
    <w:rsid w:val="5EC04533"/>
    <w:rsid w:val="5F3C3717"/>
    <w:rsid w:val="633918FE"/>
    <w:rsid w:val="63EA0962"/>
    <w:rsid w:val="65290F8B"/>
    <w:rsid w:val="65700665"/>
    <w:rsid w:val="66C920B2"/>
    <w:rsid w:val="67537FBD"/>
    <w:rsid w:val="68F74160"/>
    <w:rsid w:val="6B004E95"/>
    <w:rsid w:val="6B164C24"/>
    <w:rsid w:val="6B587C63"/>
    <w:rsid w:val="6B91767B"/>
    <w:rsid w:val="6B997991"/>
    <w:rsid w:val="6BD91700"/>
    <w:rsid w:val="6C274AF0"/>
    <w:rsid w:val="70326BE4"/>
    <w:rsid w:val="70AE0170"/>
    <w:rsid w:val="710257A3"/>
    <w:rsid w:val="71441338"/>
    <w:rsid w:val="71C12F30"/>
    <w:rsid w:val="750D7313"/>
    <w:rsid w:val="75D7550E"/>
    <w:rsid w:val="766533AC"/>
    <w:rsid w:val="76EE1497"/>
    <w:rsid w:val="780C0D37"/>
    <w:rsid w:val="79C35AC1"/>
    <w:rsid w:val="7B427777"/>
    <w:rsid w:val="7D402434"/>
    <w:rsid w:val="7D9F5F7E"/>
    <w:rsid w:val="7E160D57"/>
    <w:rsid w:val="7F891F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qFormat/>
    <w:uiPriority w:val="0"/>
    <w:pPr>
      <w:keepNext/>
      <w:spacing w:before="120" w:after="120" w:line="415" w:lineRule="auto"/>
      <w:jc w:val="left"/>
      <w:outlineLvl w:val="1"/>
    </w:pPr>
    <w:rPr>
      <w:b/>
      <w:sz w:val="32"/>
    </w:rPr>
  </w:style>
  <w:style w:type="paragraph" w:styleId="4">
    <w:name w:val="heading 3"/>
    <w:basedOn w:val="1"/>
    <w:next w:val="1"/>
    <w:qFormat/>
    <w:uiPriority w:val="0"/>
    <w:pPr>
      <w:keepNext/>
      <w:keepLines/>
      <w:spacing w:before="260" w:after="260" w:line="416" w:lineRule="auto"/>
      <w:outlineLvl w:val="2"/>
    </w:pPr>
    <w:rPr>
      <w:b/>
      <w:bCs/>
      <w:sz w:val="32"/>
      <w:szCs w:val="32"/>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5">
    <w:name w:val="caption"/>
    <w:basedOn w:val="1"/>
    <w:next w:val="1"/>
    <w:unhideWhenUsed/>
    <w:qFormat/>
    <w:uiPriority w:val="0"/>
    <w:rPr>
      <w:rFonts w:ascii="等线 Light" w:hAnsi="等线 Light" w:eastAsia="黑体"/>
      <w:sz w:val="20"/>
    </w:rPr>
  </w:style>
  <w:style w:type="paragraph" w:styleId="6">
    <w:name w:val="Body Text"/>
    <w:basedOn w:val="1"/>
    <w:qFormat/>
    <w:uiPriority w:val="0"/>
    <w:pPr>
      <w:spacing w:after="120"/>
    </w:pPr>
  </w:style>
  <w:style w:type="paragraph" w:styleId="7">
    <w:name w:val="Body Text Indent"/>
    <w:basedOn w:val="1"/>
    <w:qFormat/>
    <w:uiPriority w:val="0"/>
    <w:pPr>
      <w:spacing w:after="120"/>
      <w:ind w:left="420" w:leftChars="200"/>
    </w:pPr>
    <w:rPr>
      <w:szCs w:val="24"/>
    </w:rPr>
  </w:style>
  <w:style w:type="paragraph" w:styleId="8">
    <w:name w:val="toc 3"/>
    <w:basedOn w:val="1"/>
    <w:next w:val="1"/>
    <w:qFormat/>
    <w:uiPriority w:val="39"/>
    <w:pPr>
      <w:ind w:left="840" w:leftChars="400"/>
    </w:pPr>
    <w:rPr>
      <w:szCs w:val="24"/>
    </w:rPr>
  </w:style>
  <w:style w:type="paragraph" w:styleId="9">
    <w:name w:val="footer"/>
    <w:basedOn w:val="1"/>
    <w:qFormat/>
    <w:uiPriority w:val="99"/>
    <w:pPr>
      <w:tabs>
        <w:tab w:val="center" w:pos="4153"/>
        <w:tab w:val="right" w:pos="8306"/>
      </w:tabs>
      <w:snapToGrid w:val="0"/>
      <w:jc w:val="left"/>
    </w:pPr>
    <w:rPr>
      <w:sz w:val="18"/>
      <w:szCs w:val="18"/>
    </w:rPr>
  </w:style>
  <w:style w:type="paragraph" w:styleId="10">
    <w:name w:val="header"/>
    <w:basedOn w:val="1"/>
    <w:qFormat/>
    <w:uiPriority w:val="99"/>
    <w:pPr>
      <w:pBdr>
        <w:bottom w:val="single" w:color="auto" w:sz="6" w:space="1"/>
      </w:pBdr>
      <w:tabs>
        <w:tab w:val="center" w:pos="4153"/>
        <w:tab w:val="right" w:pos="8306"/>
      </w:tabs>
      <w:snapToGrid w:val="0"/>
      <w:jc w:val="center"/>
    </w:pPr>
    <w:rPr>
      <w:sz w:val="18"/>
      <w:szCs w:val="18"/>
    </w:rPr>
  </w:style>
  <w:style w:type="paragraph" w:styleId="11">
    <w:name w:val="toc 1"/>
    <w:basedOn w:val="1"/>
    <w:next w:val="1"/>
    <w:qFormat/>
    <w:uiPriority w:val="39"/>
    <w:rPr>
      <w:rFonts w:eastAsia="黑体"/>
      <w:sz w:val="24"/>
      <w:szCs w:val="24"/>
    </w:rPr>
  </w:style>
  <w:style w:type="paragraph" w:styleId="12">
    <w:name w:val="toc 2"/>
    <w:basedOn w:val="1"/>
    <w:next w:val="1"/>
    <w:qFormat/>
    <w:uiPriority w:val="39"/>
    <w:pPr>
      <w:ind w:left="420" w:leftChars="200"/>
    </w:pPr>
    <w:rPr>
      <w:szCs w:val="24"/>
    </w:rPr>
  </w:style>
  <w:style w:type="table" w:styleId="14">
    <w:name w:val="Table Grid"/>
    <w:basedOn w:val="13"/>
    <w:qFormat/>
    <w:uiPriority w:val="0"/>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Hyperlink"/>
    <w:qFormat/>
    <w:uiPriority w:val="99"/>
    <w:rPr>
      <w:color w:val="0000FF"/>
      <w:u w:val="single"/>
    </w:rPr>
  </w:style>
  <w:style w:type="character" w:customStyle="1" w:styleId="17">
    <w:name w:val="line1"/>
    <w:qFormat/>
    <w:uiPriority w:val="0"/>
  </w:style>
  <w:style w:type="paragraph" w:customStyle="1" w:styleId="18">
    <w:name w:val="样式1"/>
    <w:basedOn w:val="2"/>
    <w:qFormat/>
    <w:uiPriority w:val="0"/>
    <w:pPr>
      <w:jc w:val="center"/>
    </w:pPr>
    <w:rPr>
      <w:rFonts w:ascii="宋体" w:hAnsi="宋体"/>
      <w:b w:val="0"/>
      <w:sz w:val="36"/>
      <w:szCs w:val="36"/>
    </w:rPr>
  </w:style>
  <w:style w:type="paragraph" w:customStyle="1" w:styleId="19">
    <w:name w:val="_Style 52"/>
    <w:basedOn w:val="1"/>
    <w:next w:val="1"/>
    <w:qFormat/>
    <w:uiPriority w:val="0"/>
    <w:rPr>
      <w:rFonts w:eastAsia="黑体"/>
      <w:sz w:val="24"/>
      <w:szCs w:val="24"/>
    </w:rPr>
  </w:style>
  <w:style w:type="paragraph" w:customStyle="1" w:styleId="20">
    <w:name w:val="样式 标题 3 + 小四"/>
    <w:basedOn w:val="4"/>
    <w:qFormat/>
    <w:uiPriority w:val="0"/>
    <w:pPr>
      <w:spacing w:line="415" w:lineRule="auto"/>
    </w:pPr>
    <w:rPr>
      <w:sz w:val="24"/>
    </w:rPr>
  </w:style>
  <w:style w:type="paragraph" w:customStyle="1" w:styleId="21">
    <w:name w:val="公式"/>
    <w:basedOn w:val="1"/>
    <w:next w:val="1"/>
    <w:qFormat/>
    <w:uiPriority w:val="0"/>
    <w:pPr>
      <w:tabs>
        <w:tab w:val="center" w:pos="4150"/>
        <w:tab w:val="right" w:pos="10104"/>
      </w:tabs>
      <w:spacing w:line="360" w:lineRule="auto"/>
      <w:ind w:left="425"/>
      <w:jc w:val="center"/>
    </w:pPr>
    <w:rPr>
      <w:rFonts w:eastAsia="Times New Roman"/>
      <w:sz w:val="24"/>
    </w:rPr>
  </w:style>
  <w:style w:type="paragraph" w:customStyle="1" w:styleId="22">
    <w:name w:val="First Paragraph"/>
    <w:basedOn w:val="6"/>
    <w:next w:val="6"/>
    <w:qFormat/>
    <w:uiPriority w:val="0"/>
    <w:pPr>
      <w:widowControl/>
      <w:spacing w:before="180" w:after="180"/>
      <w:jc w:val="left"/>
    </w:pPr>
    <w:rPr>
      <w:rFonts w:ascii="Cambria" w:hAnsi="Cambria"/>
      <w:kern w:val="0"/>
      <w:sz w:val="24"/>
      <w:szCs w:val="24"/>
      <w:lang w:eastAsia="en-US"/>
    </w:rPr>
  </w:style>
  <w:style w:type="character" w:customStyle="1" w:styleId="23">
    <w:name w:val="fontstyle01"/>
    <w:qFormat/>
    <w:uiPriority w:val="0"/>
    <w:rPr>
      <w:rFonts w:hint="default" w:ascii="Times New Roman" w:hAnsi="Times New Roman" w:cs="Times New Roman"/>
      <w:color w:val="000000"/>
      <w:sz w:val="24"/>
      <w:szCs w:val="24"/>
    </w:rPr>
  </w:style>
  <w:style w:type="paragraph" w:styleId="24">
    <w:name w:val="List Paragraph"/>
    <w:basedOn w:val="1"/>
    <w:qFormat/>
    <w:uiPriority w:val="99"/>
    <w:pPr>
      <w:ind w:firstLine="420" w:firstLineChars="200"/>
    </w:pPr>
  </w:style>
  <w:style w:type="paragraph" w:customStyle="1" w:styleId="25">
    <w:name w:val="Compact"/>
    <w:basedOn w:val="6"/>
    <w:qFormat/>
    <w:uiPriority w:val="0"/>
    <w:pPr>
      <w:widowControl/>
      <w:spacing w:before="36" w:after="36"/>
      <w:jc w:val="left"/>
    </w:pPr>
    <w:rPr>
      <w:rFonts w:ascii="Cambria" w:hAnsi="Cambria"/>
      <w:kern w:val="0"/>
      <w:sz w:val="24"/>
      <w:szCs w:val="24"/>
      <w:lang w:eastAsia="en-US"/>
    </w:rPr>
  </w:style>
  <w:style w:type="paragraph" w:customStyle="1" w:styleId="26">
    <w:name w:val="Captioned Figure"/>
    <w:basedOn w:val="27"/>
    <w:qFormat/>
    <w:uiPriority w:val="0"/>
    <w:pPr>
      <w:keepNext/>
      <w:widowControl/>
      <w:spacing w:after="200"/>
      <w:jc w:val="left"/>
    </w:pPr>
    <w:rPr>
      <w:rFonts w:ascii="Cambria" w:hAnsi="Cambria"/>
      <w:kern w:val="0"/>
      <w:sz w:val="24"/>
      <w:szCs w:val="24"/>
      <w:lang w:eastAsia="en-US"/>
    </w:rPr>
  </w:style>
  <w:style w:type="paragraph" w:customStyle="1" w:styleId="27">
    <w:name w:val="Figure"/>
    <w:basedOn w:val="1"/>
    <w:qFormat/>
    <w:uiPriority w:val="0"/>
  </w:style>
  <w:style w:type="paragraph" w:customStyle="1" w:styleId="28">
    <w:name w:val="Image Caption"/>
    <w:basedOn w:val="5"/>
    <w:qFormat/>
    <w:uiPriority w:val="0"/>
    <w:pPr>
      <w:widowControl/>
      <w:spacing w:after="120"/>
      <w:jc w:val="left"/>
    </w:pPr>
    <w:rPr>
      <w:rFonts w:ascii="Cambria" w:hAnsi="Cambria" w:eastAsia="宋体"/>
      <w:i/>
      <w:kern w:val="0"/>
      <w:sz w:val="24"/>
      <w:szCs w:val="24"/>
      <w:lang w:eastAsia="en-US"/>
    </w:rPr>
  </w:style>
  <w:style w:type="paragraph" w:customStyle="1" w:styleId="29">
    <w:name w:val="Source Code"/>
    <w:basedOn w:val="1"/>
    <w:qFormat/>
    <w:uiPriority w:val="0"/>
    <w:pPr>
      <w:widowControl/>
      <w:wordWrap w:val="0"/>
      <w:spacing w:after="200"/>
      <w:jc w:val="left"/>
    </w:pPr>
    <w:rPr>
      <w:rFonts w:ascii="Consolas" w:hAnsi="Consolas"/>
      <w:kern w:val="0"/>
      <w:sz w:val="22"/>
    </w:rPr>
  </w:style>
  <w:style w:type="character" w:customStyle="1" w:styleId="30">
    <w:name w:val="CommentTok"/>
    <w:qFormat/>
    <w:uiPriority w:val="0"/>
    <w:rPr>
      <w:rFonts w:ascii="Consolas" w:hAnsi="Consolas"/>
      <w:i/>
      <w:color w:val="60A0B0"/>
      <w:sz w:val="22"/>
    </w:rPr>
  </w:style>
  <w:style w:type="character" w:customStyle="1" w:styleId="31">
    <w:name w:val="KeywordTok"/>
    <w:qFormat/>
    <w:uiPriority w:val="0"/>
    <w:rPr>
      <w:rFonts w:ascii="Consolas" w:hAnsi="Consolas"/>
      <w:b/>
      <w:color w:val="007020"/>
      <w:sz w:val="22"/>
    </w:rPr>
  </w:style>
  <w:style w:type="character" w:customStyle="1" w:styleId="32">
    <w:name w:val="NormalTok"/>
    <w:qFormat/>
    <w:uiPriority w:val="0"/>
  </w:style>
  <w:style w:type="character" w:customStyle="1" w:styleId="33">
    <w:name w:val="VariableTok"/>
    <w:qFormat/>
    <w:uiPriority w:val="0"/>
    <w:rPr>
      <w:rFonts w:ascii="Consolas" w:hAnsi="Consolas"/>
      <w:color w:val="19177C"/>
      <w:sz w:val="22"/>
    </w:rPr>
  </w:style>
  <w:style w:type="character" w:customStyle="1" w:styleId="34">
    <w:name w:val="FloatTok"/>
    <w:qFormat/>
    <w:uiPriority w:val="0"/>
    <w:rPr>
      <w:rFonts w:ascii="Consolas" w:hAnsi="Consolas"/>
      <w:color w:val="40A070"/>
      <w:sz w:val="22"/>
    </w:rPr>
  </w:style>
  <w:style w:type="character" w:customStyle="1" w:styleId="35">
    <w:name w:val="OperatorTok"/>
    <w:qFormat/>
    <w:uiPriority w:val="0"/>
    <w:rPr>
      <w:rFonts w:ascii="Consolas" w:hAnsi="Consolas"/>
      <w:color w:val="666666"/>
      <w:sz w:val="22"/>
    </w:rPr>
  </w:style>
  <w:style w:type="character" w:customStyle="1" w:styleId="36">
    <w:name w:val="StringTok"/>
    <w:qFormat/>
    <w:uiPriority w:val="0"/>
    <w:rPr>
      <w:rFonts w:ascii="Consolas" w:hAnsi="Consolas"/>
      <w:color w:val="4070A0"/>
      <w:sz w:val="22"/>
    </w:rPr>
  </w:style>
  <w:style w:type="character" w:customStyle="1" w:styleId="37">
    <w:name w:val="SpecialStringTok"/>
    <w:qFormat/>
    <w:uiPriority w:val="0"/>
    <w:rPr>
      <w:rFonts w:ascii="Consolas" w:hAnsi="Consolas"/>
      <w:color w:val="BB6688"/>
      <w:sz w:val="22"/>
    </w:rPr>
  </w:style>
</w:styles>
</file>

<file path=word/_rels/document.xml.rels><?xml version="1.0" encoding="UTF-8" standalone="yes"?>
<Relationships xmlns="http://schemas.openxmlformats.org/package/2006/relationships"><Relationship Id="rId99" Type="http://schemas.openxmlformats.org/officeDocument/2006/relationships/image" Target="media/image49.png"/><Relationship Id="rId98" Type="http://schemas.openxmlformats.org/officeDocument/2006/relationships/image" Target="media/image48.jpeg"/><Relationship Id="rId97" Type="http://schemas.openxmlformats.org/officeDocument/2006/relationships/image" Target="media/image47.png"/><Relationship Id="rId96" Type="http://schemas.openxmlformats.org/officeDocument/2006/relationships/image" Target="media/image46.jpeg"/><Relationship Id="rId95" Type="http://schemas.openxmlformats.org/officeDocument/2006/relationships/image" Target="media/image45.jpeg"/><Relationship Id="rId94" Type="http://schemas.openxmlformats.org/officeDocument/2006/relationships/image" Target="media/image44.png"/><Relationship Id="rId93" Type="http://schemas.openxmlformats.org/officeDocument/2006/relationships/image" Target="media/image43.jpeg"/><Relationship Id="rId92" Type="http://schemas.openxmlformats.org/officeDocument/2006/relationships/image" Target="media/image42.png"/><Relationship Id="rId91" Type="http://schemas.openxmlformats.org/officeDocument/2006/relationships/image" Target="media/image41.png"/><Relationship Id="rId90" Type="http://schemas.openxmlformats.org/officeDocument/2006/relationships/image" Target="media/image40.png"/><Relationship Id="rId9" Type="http://schemas.openxmlformats.org/officeDocument/2006/relationships/header" Target="header3.xml"/><Relationship Id="rId89" Type="http://schemas.openxmlformats.org/officeDocument/2006/relationships/image" Target="media/image39.png"/><Relationship Id="rId88" Type="http://schemas.openxmlformats.org/officeDocument/2006/relationships/image" Target="media/image38.png"/><Relationship Id="rId87" Type="http://schemas.openxmlformats.org/officeDocument/2006/relationships/image" Target="media/image37.png"/><Relationship Id="rId86" Type="http://schemas.openxmlformats.org/officeDocument/2006/relationships/image" Target="media/image36.emf"/><Relationship Id="rId85" Type="http://schemas.openxmlformats.org/officeDocument/2006/relationships/image" Target="media/image35.png"/><Relationship Id="rId84" Type="http://schemas.microsoft.com/office/2007/relationships/hdphoto" Target="media/image34.wdp"/><Relationship Id="rId83" Type="http://schemas.openxmlformats.org/officeDocument/2006/relationships/image" Target="media/image33.png"/><Relationship Id="rId82" Type="http://schemas.microsoft.com/office/2007/relationships/hdphoto" Target="media/image32.wdp"/><Relationship Id="rId81" Type="http://schemas.openxmlformats.org/officeDocument/2006/relationships/image" Target="media/image31.png"/><Relationship Id="rId80" Type="http://schemas.openxmlformats.org/officeDocument/2006/relationships/image" Target="media/image30.png"/><Relationship Id="rId8" Type="http://schemas.openxmlformats.org/officeDocument/2006/relationships/footer" Target="footer4.xml"/><Relationship Id="rId79" Type="http://schemas.openxmlformats.org/officeDocument/2006/relationships/image" Target="media/image29.png"/><Relationship Id="rId78" Type="http://schemas.openxmlformats.org/officeDocument/2006/relationships/image" Target="media/image28.wmf"/><Relationship Id="rId77" Type="http://schemas.openxmlformats.org/officeDocument/2006/relationships/oleObject" Target="embeddings/oleObject4.bin"/><Relationship Id="rId76" Type="http://schemas.openxmlformats.org/officeDocument/2006/relationships/image" Target="media/image27.png"/><Relationship Id="rId75" Type="http://schemas.openxmlformats.org/officeDocument/2006/relationships/image" Target="media/image26.png"/><Relationship Id="rId74" Type="http://schemas.openxmlformats.org/officeDocument/2006/relationships/image" Target="media/image25.emf"/><Relationship Id="rId73" Type="http://schemas.openxmlformats.org/officeDocument/2006/relationships/image" Target="media/image24.png"/><Relationship Id="rId72" Type="http://schemas.openxmlformats.org/officeDocument/2006/relationships/image" Target="media/image23.png"/><Relationship Id="rId71" Type="http://schemas.openxmlformats.org/officeDocument/2006/relationships/image" Target="media/image22.png"/><Relationship Id="rId70" Type="http://schemas.openxmlformats.org/officeDocument/2006/relationships/image" Target="media/image21.emf"/><Relationship Id="rId7" Type="http://schemas.openxmlformats.org/officeDocument/2006/relationships/header" Target="header2.xml"/><Relationship Id="rId69" Type="http://schemas.openxmlformats.org/officeDocument/2006/relationships/image" Target="media/image20.png"/><Relationship Id="rId68" Type="http://schemas.openxmlformats.org/officeDocument/2006/relationships/oleObject" Target="embeddings/oleObject3.bin"/><Relationship Id="rId67" Type="http://schemas.openxmlformats.org/officeDocument/2006/relationships/image" Target="media/image19.png"/><Relationship Id="rId66" Type="http://schemas.openxmlformats.org/officeDocument/2006/relationships/image" Target="media/image18.png"/><Relationship Id="rId65" Type="http://schemas.openxmlformats.org/officeDocument/2006/relationships/image" Target="media/image17.png"/><Relationship Id="rId64" Type="http://schemas.openxmlformats.org/officeDocument/2006/relationships/image" Target="media/image16.png"/><Relationship Id="rId63" Type="http://schemas.openxmlformats.org/officeDocument/2006/relationships/image" Target="media/image15.png"/><Relationship Id="rId62" Type="http://schemas.openxmlformats.org/officeDocument/2006/relationships/image" Target="media/image14.png"/><Relationship Id="rId61" Type="http://schemas.openxmlformats.org/officeDocument/2006/relationships/image" Target="media/image13.png"/><Relationship Id="rId60" Type="http://schemas.openxmlformats.org/officeDocument/2006/relationships/image" Target="media/image12.png"/><Relationship Id="rId6" Type="http://schemas.openxmlformats.org/officeDocument/2006/relationships/footer" Target="footer3.xml"/><Relationship Id="rId59" Type="http://schemas.microsoft.com/office/2007/relationships/hdphoto" Target="media/image11.wdp"/><Relationship Id="rId58" Type="http://schemas.openxmlformats.org/officeDocument/2006/relationships/image" Target="media/image10.png"/><Relationship Id="rId57" Type="http://schemas.openxmlformats.org/officeDocument/2006/relationships/image" Target="media/image9.png"/><Relationship Id="rId56" Type="http://schemas.openxmlformats.org/officeDocument/2006/relationships/image" Target="media/image8.png"/><Relationship Id="rId55" Type="http://schemas.openxmlformats.org/officeDocument/2006/relationships/image" Target="media/image7.emf"/><Relationship Id="rId54" Type="http://schemas.openxmlformats.org/officeDocument/2006/relationships/image" Target="media/image6.png"/><Relationship Id="rId53" Type="http://schemas.openxmlformats.org/officeDocument/2006/relationships/image" Target="media/image5.png"/><Relationship Id="rId52" Type="http://schemas.openxmlformats.org/officeDocument/2006/relationships/image" Target="media/image4.png"/><Relationship Id="rId51" Type="http://schemas.openxmlformats.org/officeDocument/2006/relationships/image" Target="media/image3.emf"/><Relationship Id="rId50" Type="http://schemas.openxmlformats.org/officeDocument/2006/relationships/image" Target="media/image2.png"/><Relationship Id="rId5" Type="http://schemas.openxmlformats.org/officeDocument/2006/relationships/footer" Target="footer2.xml"/><Relationship Id="rId49" Type="http://schemas.openxmlformats.org/officeDocument/2006/relationships/oleObject" Target="embeddings/oleObject2.bin"/><Relationship Id="rId48" Type="http://schemas.openxmlformats.org/officeDocument/2006/relationships/image" Target="media/image1.png"/><Relationship Id="rId47" Type="http://schemas.openxmlformats.org/officeDocument/2006/relationships/oleObject" Target="embeddings/oleObject1.bin"/><Relationship Id="rId46" Type="http://schemas.openxmlformats.org/officeDocument/2006/relationships/theme" Target="theme/theme1.xml"/><Relationship Id="rId45" Type="http://schemas.openxmlformats.org/officeDocument/2006/relationships/footer" Target="footer25.xml"/><Relationship Id="rId44" Type="http://schemas.openxmlformats.org/officeDocument/2006/relationships/footer" Target="footer24.xml"/><Relationship Id="rId43" Type="http://schemas.openxmlformats.org/officeDocument/2006/relationships/header" Target="header18.xml"/><Relationship Id="rId42" Type="http://schemas.openxmlformats.org/officeDocument/2006/relationships/footer" Target="footer23.xml"/><Relationship Id="rId41" Type="http://schemas.openxmlformats.org/officeDocument/2006/relationships/footer" Target="footer22.xml"/><Relationship Id="rId40" Type="http://schemas.openxmlformats.org/officeDocument/2006/relationships/footer" Target="footer21.xml"/><Relationship Id="rId4" Type="http://schemas.openxmlformats.org/officeDocument/2006/relationships/header" Target="header1.xml"/><Relationship Id="rId39" Type="http://schemas.openxmlformats.org/officeDocument/2006/relationships/header" Target="header17.xml"/><Relationship Id="rId38" Type="http://schemas.openxmlformats.org/officeDocument/2006/relationships/footer" Target="footer20.xml"/><Relationship Id="rId37" Type="http://schemas.openxmlformats.org/officeDocument/2006/relationships/footer" Target="footer19.xml"/><Relationship Id="rId36" Type="http://schemas.openxmlformats.org/officeDocument/2006/relationships/header" Target="header16.xml"/><Relationship Id="rId35" Type="http://schemas.openxmlformats.org/officeDocument/2006/relationships/footer" Target="footer18.xml"/><Relationship Id="rId34" Type="http://schemas.openxmlformats.org/officeDocument/2006/relationships/header" Target="header15.xml"/><Relationship Id="rId33" Type="http://schemas.openxmlformats.org/officeDocument/2006/relationships/footer" Target="footer17.xml"/><Relationship Id="rId32" Type="http://schemas.openxmlformats.org/officeDocument/2006/relationships/header" Target="header14.xml"/><Relationship Id="rId31" Type="http://schemas.openxmlformats.org/officeDocument/2006/relationships/footer" Target="footer16.xml"/><Relationship Id="rId30" Type="http://schemas.openxmlformats.org/officeDocument/2006/relationships/header" Target="header13.xml"/><Relationship Id="rId3" Type="http://schemas.openxmlformats.org/officeDocument/2006/relationships/footer" Target="footer1.xml"/><Relationship Id="rId29" Type="http://schemas.openxmlformats.org/officeDocument/2006/relationships/footer" Target="footer15.xml"/><Relationship Id="rId28" Type="http://schemas.openxmlformats.org/officeDocument/2006/relationships/header" Target="header12.xml"/><Relationship Id="rId27" Type="http://schemas.openxmlformats.org/officeDocument/2006/relationships/footer" Target="footer14.xml"/><Relationship Id="rId26" Type="http://schemas.openxmlformats.org/officeDocument/2006/relationships/header" Target="header11.xml"/><Relationship Id="rId25" Type="http://schemas.openxmlformats.org/officeDocument/2006/relationships/footer" Target="footer13.xml"/><Relationship Id="rId24" Type="http://schemas.openxmlformats.org/officeDocument/2006/relationships/header" Target="header10.xml"/><Relationship Id="rId23" Type="http://schemas.openxmlformats.org/officeDocument/2006/relationships/footer" Target="footer12.xml"/><Relationship Id="rId22" Type="http://schemas.openxmlformats.org/officeDocument/2006/relationships/footer" Target="footer11.xml"/><Relationship Id="rId21" Type="http://schemas.openxmlformats.org/officeDocument/2006/relationships/header" Target="header9.xml"/><Relationship Id="rId20" Type="http://schemas.openxmlformats.org/officeDocument/2006/relationships/footer" Target="footer10.xml"/><Relationship Id="rId2" Type="http://schemas.openxmlformats.org/officeDocument/2006/relationships/settings" Target="settings.xml"/><Relationship Id="rId19" Type="http://schemas.openxmlformats.org/officeDocument/2006/relationships/header" Target="header8.xml"/><Relationship Id="rId18" Type="http://schemas.openxmlformats.org/officeDocument/2006/relationships/footer" Target="footer9.xml"/><Relationship Id="rId17" Type="http://schemas.openxmlformats.org/officeDocument/2006/relationships/footer" Target="footer8.xml"/><Relationship Id="rId16" Type="http://schemas.openxmlformats.org/officeDocument/2006/relationships/header" Target="header7.xml"/><Relationship Id="rId159" Type="http://schemas.microsoft.com/office/2011/relationships/people" Target="people.xml"/><Relationship Id="rId158" Type="http://schemas.openxmlformats.org/officeDocument/2006/relationships/fontTable" Target="fontTable.xml"/><Relationship Id="rId157" Type="http://schemas.openxmlformats.org/officeDocument/2006/relationships/numbering" Target="numbering.xml"/><Relationship Id="rId156" Type="http://schemas.openxmlformats.org/officeDocument/2006/relationships/customXml" Target="../customXml/item1.xml"/><Relationship Id="rId155" Type="http://schemas.openxmlformats.org/officeDocument/2006/relationships/image" Target="media/image105.png"/><Relationship Id="rId154" Type="http://schemas.openxmlformats.org/officeDocument/2006/relationships/image" Target="media/image104.png"/><Relationship Id="rId153" Type="http://schemas.openxmlformats.org/officeDocument/2006/relationships/image" Target="media/image103.png"/><Relationship Id="rId152" Type="http://schemas.openxmlformats.org/officeDocument/2006/relationships/image" Target="media/image102.png"/><Relationship Id="rId151" Type="http://schemas.openxmlformats.org/officeDocument/2006/relationships/image" Target="media/image101.png"/><Relationship Id="rId150" Type="http://schemas.openxmlformats.org/officeDocument/2006/relationships/image" Target="media/image100.png"/><Relationship Id="rId15" Type="http://schemas.openxmlformats.org/officeDocument/2006/relationships/footer" Target="footer7.xml"/><Relationship Id="rId149" Type="http://schemas.openxmlformats.org/officeDocument/2006/relationships/image" Target="media/image99.png"/><Relationship Id="rId148" Type="http://schemas.openxmlformats.org/officeDocument/2006/relationships/image" Target="media/image98.png"/><Relationship Id="rId147" Type="http://schemas.openxmlformats.org/officeDocument/2006/relationships/image" Target="media/image97.png"/><Relationship Id="rId146" Type="http://schemas.openxmlformats.org/officeDocument/2006/relationships/image" Target="media/image96.png"/><Relationship Id="rId145" Type="http://schemas.openxmlformats.org/officeDocument/2006/relationships/image" Target="media/image95.png"/><Relationship Id="rId144" Type="http://schemas.openxmlformats.org/officeDocument/2006/relationships/image" Target="media/image94.png"/><Relationship Id="rId143" Type="http://schemas.openxmlformats.org/officeDocument/2006/relationships/image" Target="media/image93.png"/><Relationship Id="rId142" Type="http://schemas.openxmlformats.org/officeDocument/2006/relationships/image" Target="media/image92.png"/><Relationship Id="rId141" Type="http://schemas.openxmlformats.org/officeDocument/2006/relationships/image" Target="media/image91.png"/><Relationship Id="rId140" Type="http://schemas.openxmlformats.org/officeDocument/2006/relationships/image" Target="media/image90.png"/><Relationship Id="rId14" Type="http://schemas.openxmlformats.org/officeDocument/2006/relationships/header" Target="header6.xml"/><Relationship Id="rId139" Type="http://schemas.openxmlformats.org/officeDocument/2006/relationships/image" Target="media/image89.png"/><Relationship Id="rId138" Type="http://schemas.openxmlformats.org/officeDocument/2006/relationships/image" Target="media/image88.png"/><Relationship Id="rId137" Type="http://schemas.openxmlformats.org/officeDocument/2006/relationships/image" Target="media/image87.png"/><Relationship Id="rId136" Type="http://schemas.openxmlformats.org/officeDocument/2006/relationships/image" Target="media/image86.png"/><Relationship Id="rId135" Type="http://schemas.openxmlformats.org/officeDocument/2006/relationships/image" Target="media/image85.png"/><Relationship Id="rId134" Type="http://schemas.openxmlformats.org/officeDocument/2006/relationships/image" Target="media/image84.png"/><Relationship Id="rId133" Type="http://schemas.openxmlformats.org/officeDocument/2006/relationships/image" Target="media/image83.png"/><Relationship Id="rId132" Type="http://schemas.openxmlformats.org/officeDocument/2006/relationships/image" Target="media/image82.png"/><Relationship Id="rId131" Type="http://schemas.openxmlformats.org/officeDocument/2006/relationships/image" Target="media/image81.png"/><Relationship Id="rId130" Type="http://schemas.openxmlformats.org/officeDocument/2006/relationships/image" Target="media/image80.png"/><Relationship Id="rId13" Type="http://schemas.openxmlformats.org/officeDocument/2006/relationships/footer" Target="footer6.xml"/><Relationship Id="rId129" Type="http://schemas.openxmlformats.org/officeDocument/2006/relationships/image" Target="media/image79.png"/><Relationship Id="rId128" Type="http://schemas.openxmlformats.org/officeDocument/2006/relationships/image" Target="media/image78.png"/><Relationship Id="rId127" Type="http://schemas.openxmlformats.org/officeDocument/2006/relationships/image" Target="media/image77.png"/><Relationship Id="rId126" Type="http://schemas.openxmlformats.org/officeDocument/2006/relationships/image" Target="media/image76.png"/><Relationship Id="rId125" Type="http://schemas.openxmlformats.org/officeDocument/2006/relationships/image" Target="media/image75.png"/><Relationship Id="rId124" Type="http://schemas.openxmlformats.org/officeDocument/2006/relationships/image" Target="media/image74.png"/><Relationship Id="rId123" Type="http://schemas.openxmlformats.org/officeDocument/2006/relationships/image" Target="media/image73.png"/><Relationship Id="rId122" Type="http://schemas.openxmlformats.org/officeDocument/2006/relationships/image" Target="media/image72.png"/><Relationship Id="rId121" Type="http://schemas.openxmlformats.org/officeDocument/2006/relationships/image" Target="media/image71.png"/><Relationship Id="rId120" Type="http://schemas.openxmlformats.org/officeDocument/2006/relationships/image" Target="media/image70.png"/><Relationship Id="rId12" Type="http://schemas.openxmlformats.org/officeDocument/2006/relationships/header" Target="header5.xml"/><Relationship Id="rId119" Type="http://schemas.openxmlformats.org/officeDocument/2006/relationships/image" Target="media/image69.png"/><Relationship Id="rId118" Type="http://schemas.openxmlformats.org/officeDocument/2006/relationships/image" Target="media/image68.png"/><Relationship Id="rId117" Type="http://schemas.openxmlformats.org/officeDocument/2006/relationships/image" Target="media/image67.png"/><Relationship Id="rId116" Type="http://schemas.openxmlformats.org/officeDocument/2006/relationships/image" Target="media/image66.png"/><Relationship Id="rId115" Type="http://schemas.openxmlformats.org/officeDocument/2006/relationships/image" Target="media/image65.png"/><Relationship Id="rId114" Type="http://schemas.openxmlformats.org/officeDocument/2006/relationships/image" Target="media/image64.png"/><Relationship Id="rId113" Type="http://schemas.openxmlformats.org/officeDocument/2006/relationships/image" Target="media/image63.png"/><Relationship Id="rId112" Type="http://schemas.openxmlformats.org/officeDocument/2006/relationships/image" Target="media/image62.png"/><Relationship Id="rId111" Type="http://schemas.openxmlformats.org/officeDocument/2006/relationships/image" Target="media/image61.png"/><Relationship Id="rId110" Type="http://schemas.openxmlformats.org/officeDocument/2006/relationships/image" Target="media/image60.png"/><Relationship Id="rId11" Type="http://schemas.openxmlformats.org/officeDocument/2006/relationships/footer" Target="footer5.xml"/><Relationship Id="rId109" Type="http://schemas.openxmlformats.org/officeDocument/2006/relationships/image" Target="media/image59.jpeg"/><Relationship Id="rId108" Type="http://schemas.openxmlformats.org/officeDocument/2006/relationships/image" Target="media/image58.jpeg"/><Relationship Id="rId107" Type="http://schemas.openxmlformats.org/officeDocument/2006/relationships/image" Target="media/image57.png"/><Relationship Id="rId106" Type="http://schemas.openxmlformats.org/officeDocument/2006/relationships/image" Target="media/image56.jpeg"/><Relationship Id="rId105" Type="http://schemas.microsoft.com/office/2007/relationships/hdphoto" Target="media/image55.wdp"/><Relationship Id="rId104" Type="http://schemas.openxmlformats.org/officeDocument/2006/relationships/image" Target="media/image54.png"/><Relationship Id="rId103" Type="http://schemas.openxmlformats.org/officeDocument/2006/relationships/image" Target="media/image53.jpeg"/><Relationship Id="rId102" Type="http://schemas.openxmlformats.org/officeDocument/2006/relationships/image" Target="media/image52.jpeg"/><Relationship Id="rId101" Type="http://schemas.openxmlformats.org/officeDocument/2006/relationships/image" Target="media/image51.jpeg"/><Relationship Id="rId100" Type="http://schemas.openxmlformats.org/officeDocument/2006/relationships/image" Target="media/image50.jpeg"/><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130</Pages>
  <Words>43389</Words>
  <Characters>66230</Characters>
  <Lines>0</Lines>
  <Paragraphs>0</Paragraphs>
  <TotalTime>3430</TotalTime>
  <ScaleCrop>false</ScaleCrop>
  <LinksUpToDate>false</LinksUpToDate>
  <CharactersWithSpaces>72404</CharactersWithSpaces>
  <Application>WPS Office_11.1.0.10463_F1E327BC-269C-435d-A152-05C5408002CA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2020-11-13T04:36:00Z</dcterms:created>
  <dc:creator>windr</dc:creator>
  <cp:lastModifiedBy>windr</cp:lastModifiedBy>
  <dcterms:modified xsi:type="dcterms:W3CDTF">2021-05-05T02:05:10Z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ICV">
    <vt:lpwstr>E5625EC6A7314CCFB5D8BA7FCEF7E0B4</vt:lpwstr>
  </property>
</Properties>
</file>